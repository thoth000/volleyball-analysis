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98518CD" w14:textId="77777777" w:rsidR="004F3348" w:rsidRDefault="004F3348" w:rsidP="007B1C9B">
      <w:pPr>
        <w:rPr>
          <w:sz w:val="32"/>
          <w:szCs w:val="36"/>
        </w:rPr>
      </w:pPr>
    </w:p>
    <w:p w14:paraId="0EFBF46C" w14:textId="4D3CAD1D" w:rsidR="008F6923" w:rsidRPr="004F3348" w:rsidRDefault="008929E7" w:rsidP="004F3348">
      <w:pPr>
        <w:jc w:val="center"/>
        <w:rPr>
          <w:sz w:val="32"/>
          <w:szCs w:val="36"/>
        </w:rPr>
      </w:pPr>
      <w:r w:rsidRPr="004F3348">
        <w:rPr>
          <w:rFonts w:hint="eastAsia"/>
          <w:sz w:val="32"/>
          <w:szCs w:val="36"/>
        </w:rPr>
        <w:t>令和4年度</w:t>
      </w:r>
    </w:p>
    <w:p w14:paraId="593D8E11" w14:textId="485F3ACD" w:rsidR="008929E7" w:rsidRPr="004F3348" w:rsidRDefault="008929E7" w:rsidP="004F3348">
      <w:pPr>
        <w:jc w:val="center"/>
        <w:rPr>
          <w:sz w:val="32"/>
          <w:szCs w:val="36"/>
        </w:rPr>
      </w:pPr>
      <w:r w:rsidRPr="004F3348">
        <w:rPr>
          <w:rFonts w:hint="eastAsia"/>
          <w:sz w:val="32"/>
          <w:szCs w:val="36"/>
        </w:rPr>
        <w:t>長岡工業高等専門学校　電子制御工学科</w:t>
      </w:r>
    </w:p>
    <w:p w14:paraId="085F9BC6" w14:textId="021564B1" w:rsidR="008929E7" w:rsidRDefault="008929E7" w:rsidP="004F3348">
      <w:pPr>
        <w:jc w:val="center"/>
        <w:rPr>
          <w:sz w:val="32"/>
          <w:szCs w:val="36"/>
        </w:rPr>
      </w:pPr>
      <w:r w:rsidRPr="004F3348">
        <w:rPr>
          <w:rFonts w:hint="eastAsia"/>
          <w:sz w:val="32"/>
          <w:szCs w:val="36"/>
        </w:rPr>
        <w:t>卒業論文</w:t>
      </w:r>
    </w:p>
    <w:p w14:paraId="09C4834A" w14:textId="52ED6F12" w:rsidR="004F3348" w:rsidRDefault="004F3348" w:rsidP="004F3348">
      <w:pPr>
        <w:jc w:val="center"/>
        <w:rPr>
          <w:sz w:val="32"/>
          <w:szCs w:val="36"/>
        </w:rPr>
      </w:pPr>
    </w:p>
    <w:p w14:paraId="79CAF76B" w14:textId="0789DFCC" w:rsidR="004F3348" w:rsidRDefault="004F3348" w:rsidP="004F3348">
      <w:pPr>
        <w:jc w:val="center"/>
        <w:rPr>
          <w:sz w:val="32"/>
          <w:szCs w:val="36"/>
        </w:rPr>
      </w:pPr>
    </w:p>
    <w:p w14:paraId="5C15D942" w14:textId="77777777" w:rsidR="004F3348" w:rsidRPr="00DD6F65" w:rsidRDefault="008929E7" w:rsidP="004F3348">
      <w:pPr>
        <w:jc w:val="center"/>
        <w:rPr>
          <w:b/>
          <w:bCs/>
          <w:sz w:val="40"/>
          <w:szCs w:val="44"/>
        </w:rPr>
      </w:pPr>
      <w:r w:rsidRPr="00DD6F65">
        <w:rPr>
          <w:rFonts w:hint="eastAsia"/>
          <w:b/>
          <w:bCs/>
          <w:sz w:val="40"/>
          <w:szCs w:val="44"/>
        </w:rPr>
        <w:t>選手の3次元位置を追跡する</w:t>
      </w:r>
    </w:p>
    <w:p w14:paraId="3228A048" w14:textId="5B99C305" w:rsidR="004F3348" w:rsidRPr="00DD6F65" w:rsidRDefault="008929E7" w:rsidP="004F3348">
      <w:pPr>
        <w:jc w:val="center"/>
        <w:rPr>
          <w:b/>
          <w:bCs/>
          <w:sz w:val="40"/>
          <w:szCs w:val="44"/>
        </w:rPr>
      </w:pPr>
      <w:r w:rsidRPr="00DD6F65">
        <w:rPr>
          <w:rFonts w:hint="eastAsia"/>
          <w:b/>
          <w:bCs/>
          <w:sz w:val="40"/>
          <w:szCs w:val="44"/>
        </w:rPr>
        <w:t>バレーボール分析支援システム</w:t>
      </w:r>
    </w:p>
    <w:p w14:paraId="34DB80FE" w14:textId="57EDFB15" w:rsidR="004F3348" w:rsidRDefault="004F3348" w:rsidP="004F3348">
      <w:pPr>
        <w:jc w:val="center"/>
        <w:rPr>
          <w:b/>
          <w:bCs/>
          <w:sz w:val="40"/>
          <w:szCs w:val="44"/>
        </w:rPr>
      </w:pPr>
    </w:p>
    <w:p w14:paraId="5FC6464B" w14:textId="54839A24" w:rsidR="004F3348" w:rsidRDefault="004F3348" w:rsidP="004F3348">
      <w:pPr>
        <w:jc w:val="center"/>
        <w:rPr>
          <w:b/>
          <w:bCs/>
          <w:sz w:val="40"/>
          <w:szCs w:val="44"/>
        </w:rPr>
      </w:pPr>
    </w:p>
    <w:p w14:paraId="149E0E03" w14:textId="77777777" w:rsidR="004F3348" w:rsidRDefault="004F3348" w:rsidP="004F3348">
      <w:pPr>
        <w:jc w:val="center"/>
        <w:rPr>
          <w:b/>
          <w:bCs/>
          <w:sz w:val="40"/>
          <w:szCs w:val="44"/>
        </w:rPr>
      </w:pPr>
    </w:p>
    <w:p w14:paraId="00C9DD57" w14:textId="4E1AF1F4" w:rsidR="004F3348" w:rsidDel="00DD6F65" w:rsidRDefault="004F3348" w:rsidP="00501123">
      <w:pPr>
        <w:jc w:val="center"/>
        <w:rPr>
          <w:del w:id="3" w:author="Sano Yuma" w:date="2023-02-17T22:06:00Z"/>
          <w:b/>
          <w:bCs/>
          <w:sz w:val="40"/>
          <w:szCs w:val="44"/>
        </w:rPr>
      </w:pPr>
    </w:p>
    <w:p w14:paraId="7AC0F35B" w14:textId="77777777" w:rsidR="00DD6F65" w:rsidRDefault="00DD6F65" w:rsidP="00DD6F65">
      <w:pPr>
        <w:jc w:val="center"/>
        <w:rPr>
          <w:ins w:id="4" w:author="Sano Yuma" w:date="2023-02-17T22:07:00Z"/>
          <w:b/>
          <w:bCs/>
          <w:sz w:val="40"/>
          <w:szCs w:val="44"/>
        </w:rPr>
      </w:pPr>
    </w:p>
    <w:p w14:paraId="0127FD51" w14:textId="77777777" w:rsidR="00AD452E" w:rsidRPr="009947A6" w:rsidRDefault="00AD452E" w:rsidP="00501123">
      <w:pPr>
        <w:jc w:val="center"/>
        <w:rPr>
          <w:b/>
          <w:bCs/>
          <w:sz w:val="40"/>
          <w:szCs w:val="44"/>
        </w:rPr>
      </w:pPr>
    </w:p>
    <w:p w14:paraId="1A273914" w14:textId="77777777" w:rsidR="002C18E3" w:rsidRPr="00193C43" w:rsidRDefault="002C18E3" w:rsidP="004F3348">
      <w:pPr>
        <w:jc w:val="right"/>
        <w:rPr>
          <w:b/>
          <w:bCs/>
        </w:rPr>
      </w:pPr>
      <w:r w:rsidRPr="00193C43">
        <w:rPr>
          <w:rFonts w:hint="eastAsia"/>
          <w:sz w:val="32"/>
          <w:szCs w:val="36"/>
        </w:rPr>
        <w:t>長岡工業高等専門学校</w:t>
      </w:r>
    </w:p>
    <w:p w14:paraId="37161710" w14:textId="36092C1D" w:rsidR="002C18E3" w:rsidRPr="00193C43" w:rsidRDefault="002C18E3" w:rsidP="004F3348">
      <w:pPr>
        <w:jc w:val="right"/>
        <w:rPr>
          <w:sz w:val="32"/>
          <w:szCs w:val="36"/>
        </w:rPr>
      </w:pPr>
      <w:r w:rsidRPr="00193C43">
        <w:rPr>
          <w:rFonts w:hint="eastAsia"/>
          <w:sz w:val="32"/>
          <w:szCs w:val="36"/>
        </w:rPr>
        <w:t>電子制御工学科</w:t>
      </w:r>
    </w:p>
    <w:p w14:paraId="18EE3844" w14:textId="50F53E03" w:rsidR="002C18E3" w:rsidRPr="00193C43" w:rsidRDefault="002C18E3" w:rsidP="004F3348">
      <w:pPr>
        <w:jc w:val="right"/>
        <w:rPr>
          <w:sz w:val="32"/>
          <w:szCs w:val="36"/>
        </w:rPr>
      </w:pPr>
      <w:r w:rsidRPr="00193C43">
        <w:rPr>
          <w:rFonts w:hint="eastAsia"/>
          <w:sz w:val="32"/>
          <w:szCs w:val="36"/>
        </w:rPr>
        <w:t>制御工学研究室</w:t>
      </w:r>
    </w:p>
    <w:p w14:paraId="6B58E55C" w14:textId="45D12A37" w:rsidR="002C18E3" w:rsidRPr="00CE15A4" w:rsidRDefault="002C18E3" w:rsidP="004F3348">
      <w:pPr>
        <w:jc w:val="right"/>
        <w:rPr>
          <w:b/>
          <w:bCs/>
          <w:sz w:val="32"/>
          <w:szCs w:val="36"/>
          <w:rPrChange w:id="5" w:author="Sano Yuma" w:date="2023-02-23T16:11:00Z">
            <w:rPr>
              <w:sz w:val="32"/>
              <w:szCs w:val="36"/>
            </w:rPr>
          </w:rPrChange>
        </w:rPr>
      </w:pPr>
      <w:r w:rsidRPr="00CE15A4">
        <w:rPr>
          <w:rFonts w:hint="eastAsia"/>
          <w:b/>
          <w:bCs/>
          <w:sz w:val="32"/>
          <w:szCs w:val="36"/>
          <w:rPrChange w:id="6" w:author="Sano Yuma" w:date="2023-02-23T16:11:00Z">
            <w:rPr>
              <w:rFonts w:hint="eastAsia"/>
              <w:sz w:val="32"/>
              <w:szCs w:val="36"/>
            </w:rPr>
          </w:rPrChange>
        </w:rPr>
        <w:t>佐野　裕馬</w:t>
      </w:r>
    </w:p>
    <w:p w14:paraId="3651A88A" w14:textId="386039CE" w:rsidR="00223B57" w:rsidRPr="00B466DF" w:rsidRDefault="008929E7" w:rsidP="004F3348">
      <w:pPr>
        <w:jc w:val="right"/>
        <w:rPr>
          <w:sz w:val="32"/>
          <w:szCs w:val="36"/>
        </w:rPr>
      </w:pPr>
      <w:r w:rsidRPr="00B466DF">
        <w:rPr>
          <w:rFonts w:hint="eastAsia"/>
          <w:sz w:val="32"/>
          <w:szCs w:val="36"/>
        </w:rPr>
        <w:t>指導</w:t>
      </w:r>
      <w:ins w:id="7" w:author="Sano Yuma" w:date="2023-02-23T16:07:00Z">
        <w:r w:rsidR="00D2356C" w:rsidRPr="00B466DF">
          <w:rPr>
            <w:rFonts w:hint="eastAsia"/>
            <w:sz w:val="32"/>
            <w:szCs w:val="36"/>
          </w:rPr>
          <w:t>教員</w:t>
        </w:r>
      </w:ins>
      <w:del w:id="8" w:author="Sano Yuma" w:date="2023-02-23T16:07:00Z">
        <w:r w:rsidRPr="00B466DF" w:rsidDel="00D2356C">
          <w:rPr>
            <w:rFonts w:hint="eastAsia"/>
            <w:sz w:val="32"/>
            <w:szCs w:val="36"/>
          </w:rPr>
          <w:delText>教官</w:delText>
        </w:r>
      </w:del>
      <w:r w:rsidRPr="00B466DF">
        <w:rPr>
          <w:rFonts w:hint="eastAsia"/>
          <w:sz w:val="32"/>
          <w:szCs w:val="36"/>
        </w:rPr>
        <w:t xml:space="preserve">　外山　茂浩</w:t>
      </w:r>
    </w:p>
    <w:sdt>
      <w:sdtPr>
        <w:rPr>
          <w:rFonts w:asciiTheme="minorHAnsi" w:eastAsiaTheme="minorEastAsia" w:hAnsiTheme="minorHAnsi" w:cstheme="minorBidi"/>
          <w:color w:val="auto"/>
          <w:kern w:val="2"/>
          <w:sz w:val="21"/>
          <w:szCs w:val="22"/>
          <w:lang w:val="ja-JP"/>
        </w:rPr>
        <w:id w:val="265127036"/>
        <w:docPartObj>
          <w:docPartGallery w:val="Table of Contents"/>
          <w:docPartUnique/>
        </w:docPartObj>
      </w:sdtPr>
      <w:sdtEndPr>
        <w:rPr>
          <w:b/>
          <w:bCs/>
        </w:rPr>
      </w:sdtEndPr>
      <w:sdtContent>
        <w:p w14:paraId="50C1F73F" w14:textId="77777777" w:rsidR="00B46DF0" w:rsidRDefault="00B46DF0" w:rsidP="000867F2">
          <w:pPr>
            <w:pStyle w:val="a3"/>
            <w:tabs>
              <w:tab w:val="left" w:pos="1682"/>
            </w:tabs>
            <w:spacing w:line="400" w:lineRule="exact"/>
            <w:rPr>
              <w:ins w:id="9" w:author="Sano Yuma" w:date="2023-02-23T16:06:00Z"/>
              <w:rFonts w:asciiTheme="minorHAnsi" w:eastAsiaTheme="minorEastAsia" w:hAnsiTheme="minorHAnsi" w:cstheme="minorBidi"/>
              <w:color w:val="auto"/>
              <w:kern w:val="2"/>
              <w:sz w:val="21"/>
              <w:szCs w:val="22"/>
              <w:lang w:val="ja-JP"/>
            </w:rPr>
            <w:sectPr w:rsidR="00B46DF0">
              <w:footerReference w:type="default" r:id="rId11"/>
              <w:pgSz w:w="11906" w:h="16838"/>
              <w:pgMar w:top="1985" w:right="1701" w:bottom="1701" w:left="1701" w:header="851" w:footer="992" w:gutter="0"/>
              <w:cols w:space="425"/>
              <w:docGrid w:type="lines" w:linePitch="360"/>
            </w:sectPr>
          </w:pPr>
        </w:p>
        <w:p w14:paraId="4006EFBF" w14:textId="2B506B56" w:rsidR="00337C69" w:rsidRPr="00DE5F11" w:rsidRDefault="00337C69" w:rsidP="000867F2">
          <w:pPr>
            <w:pStyle w:val="a3"/>
            <w:tabs>
              <w:tab w:val="left" w:pos="1682"/>
            </w:tabs>
            <w:spacing w:line="400" w:lineRule="exact"/>
            <w:rPr>
              <w:rFonts w:asciiTheme="minorHAnsi" w:eastAsiaTheme="minorHAnsi" w:hAnsiTheme="minorHAnsi"/>
              <w:color w:val="auto"/>
              <w:rPrChange w:id="11" w:author="Sano Yuma" w:date="2023-02-17T21:53:00Z">
                <w:rPr>
                  <w:rFonts w:asciiTheme="minorHAnsi" w:eastAsiaTheme="minorHAnsi" w:hAnsiTheme="minorHAnsi"/>
                  <w:b/>
                  <w:bCs/>
                  <w:color w:val="auto"/>
                </w:rPr>
              </w:rPrChange>
            </w:rPr>
            <w:pPrChange w:id="12" w:author="Sano Yuma" w:date="2023-02-23T16:03:00Z">
              <w:pPr>
                <w:pStyle w:val="a3"/>
              </w:pPr>
            </w:pPrChange>
          </w:pPr>
          <w:r w:rsidRPr="00D60960">
            <w:rPr>
              <w:rFonts w:asciiTheme="minorHAnsi" w:eastAsiaTheme="minorHAnsi" w:hAnsiTheme="minorHAnsi"/>
              <w:b/>
              <w:bCs/>
              <w:color w:val="auto"/>
              <w:lang w:val="ja-JP"/>
            </w:rPr>
            <w:lastRenderedPageBreak/>
            <w:t>目次</w:t>
          </w:r>
        </w:p>
        <w:p w14:paraId="6C02C29A" w14:textId="183B3614" w:rsidR="00DE5F11" w:rsidRPr="002814E2" w:rsidRDefault="00337C69" w:rsidP="0043351C">
          <w:pPr>
            <w:pStyle w:val="11"/>
            <w:rPr>
              <w:ins w:id="13" w:author="Sano Yuma" w:date="2023-02-17T21:51:00Z"/>
              <w:rFonts w:cstheme="minorBidi"/>
              <w:noProof/>
              <w:kern w:val="2"/>
            </w:rPr>
          </w:pPr>
          <w:r w:rsidRPr="002814E2">
            <w:fldChar w:fldCharType="begin"/>
          </w:r>
          <w:r w:rsidRPr="002814E2">
            <w:instrText xml:space="preserve"> TOC \o "1-3" \h \z \u </w:instrText>
          </w:r>
          <w:r w:rsidRPr="00DE5F11">
            <w:rPr>
              <w:rPrChange w:id="14" w:author="Sano Yuma" w:date="2023-02-17T21:55:00Z">
                <w:rPr>
                  <w:rFonts w:cstheme="minorBidi"/>
                  <w:b/>
                  <w:bCs/>
                  <w:kern w:val="2"/>
                  <w:sz w:val="21"/>
                  <w:szCs w:val="21"/>
                  <w:lang w:val="ja-JP"/>
                </w:rPr>
              </w:rPrChange>
            </w:rPr>
            <w:fldChar w:fldCharType="separate"/>
          </w:r>
          <w:ins w:id="15" w:author="Sano Yuma" w:date="2023-02-17T21:51:00Z">
            <w:r w:rsidR="00DE5F11" w:rsidRPr="00DE5F11">
              <w:rPr>
                <w:rStyle w:val="a8"/>
                <w:noProof/>
                <w:sz w:val="21"/>
                <w:szCs w:val="21"/>
                <w:rPrChange w:id="16" w:author="Sano Yuma" w:date="2023-02-17T21:55:00Z">
                  <w:rPr>
                    <w:rStyle w:val="a8"/>
                    <w:noProof/>
                  </w:rPr>
                </w:rPrChange>
              </w:rPr>
              <w:fldChar w:fldCharType="begin"/>
            </w:r>
            <w:r w:rsidR="00DE5F11" w:rsidRPr="00DE5F11">
              <w:rPr>
                <w:rStyle w:val="a8"/>
                <w:noProof/>
                <w:sz w:val="21"/>
                <w:szCs w:val="21"/>
                <w:rPrChange w:id="17" w:author="Sano Yuma" w:date="2023-02-17T21:55:00Z">
                  <w:rPr>
                    <w:rStyle w:val="a8"/>
                    <w:noProof/>
                  </w:rPr>
                </w:rPrChange>
              </w:rPr>
              <w:instrText xml:space="preserve"> </w:instrText>
            </w:r>
            <w:r w:rsidR="00DE5F11" w:rsidRPr="002814E2">
              <w:rPr>
                <w:noProof/>
              </w:rPr>
              <w:instrText>HYPERLINK \l "_Toc127563112"</w:instrText>
            </w:r>
            <w:r w:rsidR="00DE5F11" w:rsidRPr="00DE5F11">
              <w:rPr>
                <w:rStyle w:val="a8"/>
                <w:noProof/>
                <w:sz w:val="21"/>
                <w:szCs w:val="21"/>
                <w:rPrChange w:id="18" w:author="Sano Yuma" w:date="2023-02-17T21:55:00Z">
                  <w:rPr>
                    <w:rStyle w:val="a8"/>
                    <w:noProof/>
                  </w:rPr>
                </w:rPrChange>
              </w:rPr>
              <w:instrText xml:space="preserve"> </w:instrText>
            </w:r>
          </w:ins>
          <w:ins w:id="19" w:author="Sano Yuma" w:date="2023-02-23T16:00:00Z">
            <w:r w:rsidR="001F6B31" w:rsidRPr="001F6B31">
              <w:rPr>
                <w:rStyle w:val="a8"/>
                <w:noProof/>
                <w:sz w:val="21"/>
                <w:szCs w:val="21"/>
              </w:rPr>
            </w:r>
          </w:ins>
          <w:ins w:id="20" w:author="Sano Yuma" w:date="2023-02-17T21:51:00Z">
            <w:r w:rsidR="00DE5F11" w:rsidRPr="00DE5F11">
              <w:rPr>
                <w:rStyle w:val="a8"/>
                <w:noProof/>
                <w:sz w:val="21"/>
                <w:szCs w:val="21"/>
                <w:rPrChange w:id="21" w:author="Sano Yuma" w:date="2023-02-17T21:55:00Z">
                  <w:rPr>
                    <w:rStyle w:val="a8"/>
                    <w:noProof/>
                  </w:rPr>
                </w:rPrChange>
              </w:rPr>
              <w:fldChar w:fldCharType="separate"/>
            </w:r>
            <w:r w:rsidR="00DE5F11" w:rsidRPr="00DE5F11">
              <w:rPr>
                <w:rStyle w:val="a8"/>
                <w:rFonts w:asciiTheme="minorEastAsia" w:hAnsiTheme="minorEastAsia"/>
                <w:noProof/>
                <w:sz w:val="21"/>
                <w:szCs w:val="21"/>
                <w:rPrChange w:id="22" w:author="Sano Yuma" w:date="2023-02-17T21:55:00Z">
                  <w:rPr>
                    <w:rStyle w:val="a8"/>
                    <w:rFonts w:asciiTheme="minorEastAsia" w:hAnsiTheme="minorEastAsia"/>
                    <w:noProof/>
                  </w:rPr>
                </w:rPrChange>
              </w:rPr>
              <w:t>第1章</w:t>
            </w:r>
          </w:ins>
          <w:ins w:id="23" w:author="Sano Yuma" w:date="2023-02-17T21:53:00Z">
            <w:r w:rsidR="00DE5F11" w:rsidRPr="00DE5F11">
              <w:rPr>
                <w:rStyle w:val="a8"/>
                <w:rFonts w:asciiTheme="minorEastAsia" w:hAnsiTheme="minorEastAsia" w:hint="eastAsia"/>
                <w:noProof/>
                <w:sz w:val="21"/>
                <w:szCs w:val="21"/>
              </w:rPr>
              <w:t xml:space="preserve">　序論</w:t>
            </w:r>
          </w:ins>
          <w:ins w:id="24" w:author="Sano Yuma" w:date="2023-02-17T21:51:00Z">
            <w:r w:rsidR="00DE5F11" w:rsidRPr="002814E2">
              <w:rPr>
                <w:noProof/>
                <w:webHidden/>
              </w:rPr>
              <w:tab/>
            </w:r>
            <w:r w:rsidR="00DE5F11" w:rsidRPr="002814E2">
              <w:rPr>
                <w:noProof/>
                <w:webHidden/>
              </w:rPr>
              <w:fldChar w:fldCharType="begin"/>
            </w:r>
            <w:r w:rsidR="00DE5F11" w:rsidRPr="002814E2">
              <w:rPr>
                <w:noProof/>
                <w:webHidden/>
              </w:rPr>
              <w:instrText xml:space="preserve"> PAGEREF _Toc127563112 \h </w:instrText>
            </w:r>
          </w:ins>
          <w:r w:rsidR="00DE5F11" w:rsidRPr="002E08C0">
            <w:rPr>
              <w:noProof/>
              <w:webHidden/>
            </w:rPr>
          </w:r>
          <w:r w:rsidR="00DE5F11" w:rsidRPr="002814E2">
            <w:rPr>
              <w:noProof/>
              <w:webHidden/>
            </w:rPr>
            <w:fldChar w:fldCharType="separate"/>
          </w:r>
          <w:ins w:id="25" w:author="Sano Yuma" w:date="2023-02-23T16:18:00Z">
            <w:r w:rsidR="00E80196">
              <w:rPr>
                <w:noProof/>
                <w:webHidden/>
              </w:rPr>
              <w:t>1</w:t>
            </w:r>
          </w:ins>
          <w:ins w:id="26" w:author="Sano Yuma" w:date="2023-02-17T21:51:00Z">
            <w:r w:rsidR="00DE5F11" w:rsidRPr="002814E2">
              <w:rPr>
                <w:noProof/>
                <w:webHidden/>
              </w:rPr>
              <w:fldChar w:fldCharType="end"/>
            </w:r>
            <w:r w:rsidR="00DE5F11" w:rsidRPr="00DE5F11">
              <w:rPr>
                <w:rStyle w:val="a8"/>
                <w:noProof/>
                <w:sz w:val="21"/>
                <w:szCs w:val="21"/>
                <w:rPrChange w:id="27" w:author="Sano Yuma" w:date="2023-02-17T21:55:00Z">
                  <w:rPr>
                    <w:rStyle w:val="a8"/>
                    <w:noProof/>
                  </w:rPr>
                </w:rPrChange>
              </w:rPr>
              <w:fldChar w:fldCharType="end"/>
            </w:r>
          </w:ins>
        </w:p>
        <w:p w14:paraId="40F07C17" w14:textId="4C735162" w:rsidR="00DE5F11" w:rsidRPr="00DE5F11" w:rsidRDefault="00DE5F11" w:rsidP="002814E2">
          <w:pPr>
            <w:pStyle w:val="21"/>
            <w:spacing w:before="240" w:line="240" w:lineRule="exact"/>
            <w:rPr>
              <w:ins w:id="28" w:author="Sano Yuma" w:date="2023-02-17T21:51:00Z"/>
              <w:rFonts w:cstheme="minorBidi"/>
              <w:noProof/>
              <w:kern w:val="2"/>
            </w:rPr>
            <w:pPrChange w:id="29" w:author="Sano Yuma" w:date="2023-02-23T16:01:00Z">
              <w:pPr>
                <w:pStyle w:val="21"/>
              </w:pPr>
            </w:pPrChange>
          </w:pPr>
          <w:ins w:id="30" w:author="Sano Yuma" w:date="2023-02-17T21:51:00Z">
            <w:r w:rsidRPr="00DE5F11">
              <w:rPr>
                <w:rStyle w:val="a8"/>
                <w:noProof/>
                <w:sz w:val="21"/>
                <w:szCs w:val="21"/>
                <w:rPrChange w:id="31" w:author="Sano Yuma" w:date="2023-02-17T21:55:00Z">
                  <w:rPr>
                    <w:rStyle w:val="a8"/>
                    <w:noProof/>
                  </w:rPr>
                </w:rPrChange>
              </w:rPr>
              <w:fldChar w:fldCharType="begin"/>
            </w:r>
            <w:r w:rsidRPr="00DE5F11">
              <w:rPr>
                <w:rStyle w:val="a8"/>
                <w:noProof/>
                <w:sz w:val="21"/>
                <w:szCs w:val="21"/>
                <w:rPrChange w:id="32" w:author="Sano Yuma" w:date="2023-02-17T21:55:00Z">
                  <w:rPr>
                    <w:rStyle w:val="a8"/>
                    <w:noProof/>
                  </w:rPr>
                </w:rPrChange>
              </w:rPr>
              <w:instrText xml:space="preserve"> </w:instrText>
            </w:r>
            <w:r w:rsidRPr="001F6B31">
              <w:rPr>
                <w:noProof/>
              </w:rPr>
              <w:instrText>HYPERLINK \l "_Toc127563113"</w:instrText>
            </w:r>
            <w:r w:rsidRPr="00DE5F11">
              <w:rPr>
                <w:rStyle w:val="a8"/>
                <w:noProof/>
                <w:sz w:val="21"/>
                <w:szCs w:val="21"/>
                <w:rPrChange w:id="33" w:author="Sano Yuma" w:date="2023-02-17T21:55:00Z">
                  <w:rPr>
                    <w:rStyle w:val="a8"/>
                    <w:noProof/>
                  </w:rPr>
                </w:rPrChange>
              </w:rPr>
              <w:instrText xml:space="preserve"> </w:instrText>
            </w:r>
          </w:ins>
          <w:ins w:id="34" w:author="Sano Yuma" w:date="2023-02-23T16:00:00Z">
            <w:r w:rsidR="001F6B31" w:rsidRPr="001F6B31">
              <w:rPr>
                <w:rStyle w:val="a8"/>
                <w:noProof/>
                <w:sz w:val="21"/>
                <w:szCs w:val="21"/>
              </w:rPr>
            </w:r>
          </w:ins>
          <w:ins w:id="35" w:author="Sano Yuma" w:date="2023-02-17T21:51:00Z">
            <w:r w:rsidRPr="00DE5F11">
              <w:rPr>
                <w:rStyle w:val="a8"/>
                <w:noProof/>
                <w:sz w:val="21"/>
                <w:szCs w:val="21"/>
                <w:rPrChange w:id="36" w:author="Sano Yuma" w:date="2023-02-17T21:55:00Z">
                  <w:rPr>
                    <w:rStyle w:val="a8"/>
                    <w:noProof/>
                  </w:rPr>
                </w:rPrChange>
              </w:rPr>
              <w:fldChar w:fldCharType="separate"/>
            </w:r>
            <w:r w:rsidRPr="00DE5F11">
              <w:rPr>
                <w:rStyle w:val="a8"/>
                <w:rFonts w:asciiTheme="minorEastAsia" w:hAnsiTheme="minorEastAsia"/>
                <w:noProof/>
                <w:sz w:val="21"/>
                <w:szCs w:val="21"/>
                <w:rPrChange w:id="37" w:author="Sano Yuma" w:date="2023-02-17T21:55:00Z">
                  <w:rPr>
                    <w:rStyle w:val="a8"/>
                    <w:rFonts w:asciiTheme="minorEastAsia" w:hAnsiTheme="minorEastAsia"/>
                    <w:noProof/>
                  </w:rPr>
                </w:rPrChange>
              </w:rPr>
              <w:t>1.1　スポーツ指導の現状</w:t>
            </w:r>
            <w:r w:rsidRPr="001F6B31">
              <w:rPr>
                <w:noProof/>
                <w:webHidden/>
              </w:rPr>
              <w:tab/>
            </w:r>
            <w:r w:rsidRPr="001F6B31">
              <w:rPr>
                <w:noProof/>
                <w:webHidden/>
              </w:rPr>
              <w:fldChar w:fldCharType="begin"/>
            </w:r>
            <w:r w:rsidRPr="001F6B31">
              <w:rPr>
                <w:noProof/>
                <w:webHidden/>
              </w:rPr>
              <w:instrText xml:space="preserve"> PAGEREF _Toc127563113 \h </w:instrText>
            </w:r>
          </w:ins>
          <w:r w:rsidRPr="002E08C0">
            <w:rPr>
              <w:noProof/>
              <w:webHidden/>
            </w:rPr>
          </w:r>
          <w:r w:rsidRPr="001F6B31">
            <w:rPr>
              <w:noProof/>
              <w:webHidden/>
            </w:rPr>
            <w:fldChar w:fldCharType="separate"/>
          </w:r>
          <w:ins w:id="38" w:author="Sano Yuma" w:date="2023-02-23T16:18:00Z">
            <w:r w:rsidR="00E80196">
              <w:rPr>
                <w:noProof/>
                <w:webHidden/>
              </w:rPr>
              <w:t>1</w:t>
            </w:r>
          </w:ins>
          <w:ins w:id="39" w:author="Sano Yuma" w:date="2023-02-17T21:51:00Z">
            <w:r w:rsidRPr="001F6B31">
              <w:rPr>
                <w:noProof/>
                <w:webHidden/>
              </w:rPr>
              <w:fldChar w:fldCharType="end"/>
            </w:r>
            <w:r w:rsidRPr="00DE5F11">
              <w:rPr>
                <w:rStyle w:val="a8"/>
                <w:noProof/>
                <w:sz w:val="21"/>
                <w:szCs w:val="21"/>
                <w:rPrChange w:id="40" w:author="Sano Yuma" w:date="2023-02-17T21:55:00Z">
                  <w:rPr>
                    <w:rStyle w:val="a8"/>
                    <w:noProof/>
                  </w:rPr>
                </w:rPrChange>
              </w:rPr>
              <w:fldChar w:fldCharType="end"/>
            </w:r>
          </w:ins>
        </w:p>
        <w:p w14:paraId="64D558CB" w14:textId="2441CDEA" w:rsidR="00DE5F11" w:rsidRPr="00DE5F11" w:rsidRDefault="00DE5F11" w:rsidP="002814E2">
          <w:pPr>
            <w:pStyle w:val="21"/>
            <w:spacing w:before="240" w:line="240" w:lineRule="exact"/>
            <w:rPr>
              <w:ins w:id="41" w:author="Sano Yuma" w:date="2023-02-17T21:51:00Z"/>
              <w:rFonts w:cstheme="minorBidi"/>
              <w:noProof/>
              <w:kern w:val="2"/>
            </w:rPr>
            <w:pPrChange w:id="42" w:author="Sano Yuma" w:date="2023-02-23T16:01:00Z">
              <w:pPr>
                <w:pStyle w:val="21"/>
              </w:pPr>
            </w:pPrChange>
          </w:pPr>
          <w:ins w:id="43" w:author="Sano Yuma" w:date="2023-02-17T21:51:00Z">
            <w:r w:rsidRPr="00DE5F11">
              <w:rPr>
                <w:rStyle w:val="a8"/>
                <w:noProof/>
                <w:sz w:val="21"/>
                <w:szCs w:val="21"/>
                <w:rPrChange w:id="44" w:author="Sano Yuma" w:date="2023-02-17T21:55:00Z">
                  <w:rPr>
                    <w:rStyle w:val="a8"/>
                    <w:noProof/>
                  </w:rPr>
                </w:rPrChange>
              </w:rPr>
              <w:fldChar w:fldCharType="begin"/>
            </w:r>
            <w:r w:rsidRPr="00DE5F11">
              <w:rPr>
                <w:rStyle w:val="a8"/>
                <w:noProof/>
                <w:sz w:val="21"/>
                <w:szCs w:val="21"/>
                <w:rPrChange w:id="45" w:author="Sano Yuma" w:date="2023-02-17T21:55:00Z">
                  <w:rPr>
                    <w:rStyle w:val="a8"/>
                    <w:noProof/>
                  </w:rPr>
                </w:rPrChange>
              </w:rPr>
              <w:instrText xml:space="preserve"> </w:instrText>
            </w:r>
            <w:r w:rsidRPr="001F6B31">
              <w:rPr>
                <w:noProof/>
              </w:rPr>
              <w:instrText>HYPERLINK \l "_Toc127563114"</w:instrText>
            </w:r>
            <w:r w:rsidRPr="00DE5F11">
              <w:rPr>
                <w:rStyle w:val="a8"/>
                <w:noProof/>
                <w:sz w:val="21"/>
                <w:szCs w:val="21"/>
                <w:rPrChange w:id="46" w:author="Sano Yuma" w:date="2023-02-17T21:55:00Z">
                  <w:rPr>
                    <w:rStyle w:val="a8"/>
                    <w:noProof/>
                  </w:rPr>
                </w:rPrChange>
              </w:rPr>
              <w:instrText xml:space="preserve"> </w:instrText>
            </w:r>
          </w:ins>
          <w:ins w:id="47" w:author="Sano Yuma" w:date="2023-02-23T16:00:00Z">
            <w:r w:rsidR="001F6B31" w:rsidRPr="001F6B31">
              <w:rPr>
                <w:rStyle w:val="a8"/>
                <w:noProof/>
                <w:sz w:val="21"/>
                <w:szCs w:val="21"/>
              </w:rPr>
            </w:r>
          </w:ins>
          <w:ins w:id="48" w:author="Sano Yuma" w:date="2023-02-17T21:51:00Z">
            <w:r w:rsidRPr="00DE5F11">
              <w:rPr>
                <w:rStyle w:val="a8"/>
                <w:noProof/>
                <w:sz w:val="21"/>
                <w:szCs w:val="21"/>
                <w:rPrChange w:id="49" w:author="Sano Yuma" w:date="2023-02-17T21:55:00Z">
                  <w:rPr>
                    <w:rStyle w:val="a8"/>
                    <w:noProof/>
                  </w:rPr>
                </w:rPrChange>
              </w:rPr>
              <w:fldChar w:fldCharType="separate"/>
            </w:r>
            <w:r w:rsidRPr="00DE5F11">
              <w:rPr>
                <w:rStyle w:val="a8"/>
                <w:rFonts w:asciiTheme="minorEastAsia" w:hAnsiTheme="minorEastAsia"/>
                <w:noProof/>
                <w:sz w:val="21"/>
                <w:szCs w:val="21"/>
                <w:rPrChange w:id="50" w:author="Sano Yuma" w:date="2023-02-17T21:55:00Z">
                  <w:rPr>
                    <w:rStyle w:val="a8"/>
                    <w:rFonts w:asciiTheme="minorEastAsia" w:hAnsiTheme="minorEastAsia"/>
                    <w:noProof/>
                  </w:rPr>
                </w:rPrChange>
              </w:rPr>
              <w:t>1.2　バレーボールにおける分析支援システム</w:t>
            </w:r>
            <w:r w:rsidRPr="001F6B31">
              <w:rPr>
                <w:noProof/>
                <w:webHidden/>
              </w:rPr>
              <w:tab/>
            </w:r>
            <w:r w:rsidRPr="001F6B31">
              <w:rPr>
                <w:noProof/>
                <w:webHidden/>
              </w:rPr>
              <w:fldChar w:fldCharType="begin"/>
            </w:r>
            <w:r w:rsidRPr="001F6B31">
              <w:rPr>
                <w:noProof/>
                <w:webHidden/>
              </w:rPr>
              <w:instrText xml:space="preserve"> PAGEREF _Toc127563114 \h </w:instrText>
            </w:r>
          </w:ins>
          <w:r w:rsidRPr="002E08C0">
            <w:rPr>
              <w:noProof/>
              <w:webHidden/>
            </w:rPr>
          </w:r>
          <w:r w:rsidRPr="001F6B31">
            <w:rPr>
              <w:noProof/>
              <w:webHidden/>
            </w:rPr>
            <w:fldChar w:fldCharType="separate"/>
          </w:r>
          <w:ins w:id="51" w:author="Sano Yuma" w:date="2023-02-23T16:18:00Z">
            <w:r w:rsidR="00E80196">
              <w:rPr>
                <w:noProof/>
                <w:webHidden/>
              </w:rPr>
              <w:t>1</w:t>
            </w:r>
          </w:ins>
          <w:ins w:id="52" w:author="Sano Yuma" w:date="2023-02-17T21:51:00Z">
            <w:r w:rsidRPr="001F6B31">
              <w:rPr>
                <w:noProof/>
                <w:webHidden/>
              </w:rPr>
              <w:fldChar w:fldCharType="end"/>
            </w:r>
            <w:r w:rsidRPr="00DE5F11">
              <w:rPr>
                <w:rStyle w:val="a8"/>
                <w:noProof/>
                <w:sz w:val="21"/>
                <w:szCs w:val="21"/>
                <w:rPrChange w:id="53" w:author="Sano Yuma" w:date="2023-02-17T21:55:00Z">
                  <w:rPr>
                    <w:rStyle w:val="a8"/>
                    <w:noProof/>
                  </w:rPr>
                </w:rPrChange>
              </w:rPr>
              <w:fldChar w:fldCharType="end"/>
            </w:r>
          </w:ins>
        </w:p>
        <w:p w14:paraId="67BC46CD" w14:textId="11B70E2C" w:rsidR="00DE5F11" w:rsidRPr="00DE5F11" w:rsidRDefault="00DE5F11" w:rsidP="002814E2">
          <w:pPr>
            <w:pStyle w:val="31"/>
            <w:spacing w:before="240" w:line="240" w:lineRule="exact"/>
            <w:rPr>
              <w:ins w:id="54" w:author="Sano Yuma" w:date="2023-02-17T21:51:00Z"/>
              <w:rFonts w:cstheme="minorBidi"/>
              <w:noProof/>
              <w:kern w:val="2"/>
              <w:sz w:val="21"/>
              <w:szCs w:val="21"/>
              <w:rPrChange w:id="55" w:author="Sano Yuma" w:date="2023-02-17T21:55:00Z">
                <w:rPr>
                  <w:ins w:id="56" w:author="Sano Yuma" w:date="2023-02-17T21:51:00Z"/>
                  <w:rFonts w:cstheme="minorBidi"/>
                  <w:noProof/>
                  <w:kern w:val="2"/>
                </w:rPr>
              </w:rPrChange>
            </w:rPr>
            <w:pPrChange w:id="57" w:author="Sano Yuma" w:date="2023-02-23T16:01:00Z">
              <w:pPr>
                <w:pStyle w:val="31"/>
                <w:spacing w:line="240" w:lineRule="auto"/>
              </w:pPr>
            </w:pPrChange>
          </w:pPr>
          <w:ins w:id="58" w:author="Sano Yuma" w:date="2023-02-17T21:51:00Z">
            <w:r w:rsidRPr="00DE5F11">
              <w:rPr>
                <w:rStyle w:val="a8"/>
                <w:noProof/>
                <w:sz w:val="21"/>
                <w:szCs w:val="21"/>
                <w:rPrChange w:id="59" w:author="Sano Yuma" w:date="2023-02-17T21:55:00Z">
                  <w:rPr>
                    <w:rStyle w:val="a8"/>
                    <w:noProof/>
                  </w:rPr>
                </w:rPrChange>
              </w:rPr>
              <w:fldChar w:fldCharType="begin"/>
            </w:r>
            <w:r w:rsidRPr="00DE5F11">
              <w:rPr>
                <w:rStyle w:val="a8"/>
                <w:noProof/>
                <w:sz w:val="21"/>
                <w:szCs w:val="21"/>
                <w:rPrChange w:id="60" w:author="Sano Yuma" w:date="2023-02-17T21:55:00Z">
                  <w:rPr>
                    <w:rStyle w:val="a8"/>
                    <w:noProof/>
                  </w:rPr>
                </w:rPrChange>
              </w:rPr>
              <w:instrText xml:space="preserve"> </w:instrText>
            </w:r>
            <w:r w:rsidRPr="00DE5F11">
              <w:rPr>
                <w:noProof/>
                <w:sz w:val="21"/>
                <w:szCs w:val="21"/>
                <w:rPrChange w:id="61" w:author="Sano Yuma" w:date="2023-02-17T21:55:00Z">
                  <w:rPr>
                    <w:noProof/>
                  </w:rPr>
                </w:rPrChange>
              </w:rPr>
              <w:instrText>HYPERLINK \l "_Toc127563115"</w:instrText>
            </w:r>
            <w:r w:rsidRPr="00DE5F11">
              <w:rPr>
                <w:rStyle w:val="a8"/>
                <w:noProof/>
                <w:sz w:val="21"/>
                <w:szCs w:val="21"/>
                <w:rPrChange w:id="62" w:author="Sano Yuma" w:date="2023-02-17T21:55:00Z">
                  <w:rPr>
                    <w:rStyle w:val="a8"/>
                    <w:noProof/>
                  </w:rPr>
                </w:rPrChange>
              </w:rPr>
              <w:instrText xml:space="preserve"> </w:instrText>
            </w:r>
          </w:ins>
          <w:ins w:id="63" w:author="Sano Yuma" w:date="2023-02-23T16:00:00Z">
            <w:r w:rsidR="001F6B31" w:rsidRPr="001F6B31">
              <w:rPr>
                <w:rStyle w:val="a8"/>
                <w:noProof/>
                <w:sz w:val="21"/>
                <w:szCs w:val="21"/>
              </w:rPr>
            </w:r>
          </w:ins>
          <w:ins w:id="64" w:author="Sano Yuma" w:date="2023-02-17T21:51:00Z">
            <w:r w:rsidRPr="00DE5F11">
              <w:rPr>
                <w:rStyle w:val="a8"/>
                <w:noProof/>
                <w:sz w:val="21"/>
                <w:szCs w:val="21"/>
                <w:rPrChange w:id="65" w:author="Sano Yuma" w:date="2023-02-17T21:55:00Z">
                  <w:rPr>
                    <w:rStyle w:val="a8"/>
                    <w:noProof/>
                  </w:rPr>
                </w:rPrChange>
              </w:rPr>
              <w:fldChar w:fldCharType="separate"/>
            </w:r>
            <w:r w:rsidRPr="00DE5F11">
              <w:rPr>
                <w:rStyle w:val="a8"/>
                <w:rFonts w:asciiTheme="minorEastAsia" w:hAnsiTheme="minorEastAsia"/>
                <w:noProof/>
                <w:sz w:val="21"/>
                <w:szCs w:val="21"/>
                <w:rPrChange w:id="66" w:author="Sano Yuma" w:date="2023-02-17T21:55:00Z">
                  <w:rPr>
                    <w:rStyle w:val="a8"/>
                    <w:rFonts w:asciiTheme="minorEastAsia" w:hAnsiTheme="minorEastAsia"/>
                    <w:noProof/>
                  </w:rPr>
                </w:rPrChange>
              </w:rPr>
              <w:t>1.2.1　Data Volley</w:t>
            </w:r>
            <w:r w:rsidRPr="00DE5F11">
              <w:rPr>
                <w:noProof/>
                <w:webHidden/>
                <w:sz w:val="21"/>
                <w:szCs w:val="21"/>
                <w:rPrChange w:id="67" w:author="Sano Yuma" w:date="2023-02-17T21:55:00Z">
                  <w:rPr>
                    <w:noProof/>
                    <w:webHidden/>
                  </w:rPr>
                </w:rPrChange>
              </w:rPr>
              <w:tab/>
            </w:r>
            <w:r w:rsidRPr="00DE5F11">
              <w:rPr>
                <w:noProof/>
                <w:webHidden/>
                <w:sz w:val="21"/>
                <w:szCs w:val="21"/>
                <w:rPrChange w:id="68" w:author="Sano Yuma" w:date="2023-02-17T21:55:00Z">
                  <w:rPr>
                    <w:noProof/>
                    <w:webHidden/>
                  </w:rPr>
                </w:rPrChange>
              </w:rPr>
              <w:fldChar w:fldCharType="begin"/>
            </w:r>
            <w:r w:rsidRPr="00DE5F11">
              <w:rPr>
                <w:noProof/>
                <w:webHidden/>
                <w:sz w:val="21"/>
                <w:szCs w:val="21"/>
                <w:rPrChange w:id="69" w:author="Sano Yuma" w:date="2023-02-17T21:55:00Z">
                  <w:rPr>
                    <w:noProof/>
                    <w:webHidden/>
                  </w:rPr>
                </w:rPrChange>
              </w:rPr>
              <w:instrText xml:space="preserve"> PAGEREF _Toc127563115 \h </w:instrText>
            </w:r>
          </w:ins>
          <w:r w:rsidRPr="002E08C0">
            <w:rPr>
              <w:noProof/>
              <w:webHidden/>
              <w:sz w:val="21"/>
              <w:szCs w:val="21"/>
            </w:rPr>
          </w:r>
          <w:r w:rsidRPr="00DE5F11">
            <w:rPr>
              <w:noProof/>
              <w:webHidden/>
              <w:sz w:val="21"/>
              <w:szCs w:val="21"/>
              <w:rPrChange w:id="70" w:author="Sano Yuma" w:date="2023-02-17T21:55:00Z">
                <w:rPr>
                  <w:noProof/>
                  <w:webHidden/>
                </w:rPr>
              </w:rPrChange>
            </w:rPr>
            <w:fldChar w:fldCharType="separate"/>
          </w:r>
          <w:ins w:id="71" w:author="Sano Yuma" w:date="2023-02-23T16:18:00Z">
            <w:r w:rsidR="00E80196">
              <w:rPr>
                <w:noProof/>
                <w:webHidden/>
                <w:sz w:val="21"/>
                <w:szCs w:val="21"/>
              </w:rPr>
              <w:t>1</w:t>
            </w:r>
          </w:ins>
          <w:ins w:id="72" w:author="Sano Yuma" w:date="2023-02-17T21:51:00Z">
            <w:r w:rsidRPr="00DE5F11">
              <w:rPr>
                <w:noProof/>
                <w:webHidden/>
                <w:sz w:val="21"/>
                <w:szCs w:val="21"/>
                <w:rPrChange w:id="73" w:author="Sano Yuma" w:date="2023-02-17T21:55:00Z">
                  <w:rPr>
                    <w:noProof/>
                    <w:webHidden/>
                  </w:rPr>
                </w:rPrChange>
              </w:rPr>
              <w:fldChar w:fldCharType="end"/>
            </w:r>
            <w:r w:rsidRPr="00DE5F11">
              <w:rPr>
                <w:rStyle w:val="a8"/>
                <w:noProof/>
                <w:sz w:val="21"/>
                <w:szCs w:val="21"/>
                <w:rPrChange w:id="74" w:author="Sano Yuma" w:date="2023-02-17T21:55:00Z">
                  <w:rPr>
                    <w:rStyle w:val="a8"/>
                    <w:noProof/>
                  </w:rPr>
                </w:rPrChange>
              </w:rPr>
              <w:fldChar w:fldCharType="end"/>
            </w:r>
          </w:ins>
        </w:p>
        <w:p w14:paraId="3CF50542" w14:textId="4C981174" w:rsidR="00DE5F11" w:rsidRPr="00DE5F11" w:rsidRDefault="00DE5F11" w:rsidP="002814E2">
          <w:pPr>
            <w:pStyle w:val="31"/>
            <w:spacing w:before="240" w:line="240" w:lineRule="exact"/>
            <w:rPr>
              <w:ins w:id="75" w:author="Sano Yuma" w:date="2023-02-17T21:51:00Z"/>
              <w:rFonts w:cstheme="minorBidi"/>
              <w:noProof/>
              <w:kern w:val="2"/>
              <w:sz w:val="21"/>
              <w:szCs w:val="21"/>
              <w:rPrChange w:id="76" w:author="Sano Yuma" w:date="2023-02-17T21:55:00Z">
                <w:rPr>
                  <w:ins w:id="77" w:author="Sano Yuma" w:date="2023-02-17T21:51:00Z"/>
                  <w:rFonts w:cstheme="minorBidi"/>
                  <w:noProof/>
                  <w:kern w:val="2"/>
                </w:rPr>
              </w:rPrChange>
            </w:rPr>
            <w:pPrChange w:id="78" w:author="Sano Yuma" w:date="2023-02-23T16:01:00Z">
              <w:pPr>
                <w:pStyle w:val="31"/>
                <w:spacing w:line="240" w:lineRule="auto"/>
              </w:pPr>
            </w:pPrChange>
          </w:pPr>
          <w:ins w:id="79" w:author="Sano Yuma" w:date="2023-02-17T21:51:00Z">
            <w:r w:rsidRPr="00DE5F11">
              <w:rPr>
                <w:rStyle w:val="a8"/>
                <w:noProof/>
                <w:sz w:val="21"/>
                <w:szCs w:val="21"/>
                <w:rPrChange w:id="80" w:author="Sano Yuma" w:date="2023-02-17T21:55:00Z">
                  <w:rPr>
                    <w:rStyle w:val="a8"/>
                    <w:noProof/>
                  </w:rPr>
                </w:rPrChange>
              </w:rPr>
              <w:fldChar w:fldCharType="begin"/>
            </w:r>
            <w:r w:rsidRPr="00DE5F11">
              <w:rPr>
                <w:rStyle w:val="a8"/>
                <w:noProof/>
                <w:sz w:val="21"/>
                <w:szCs w:val="21"/>
                <w:rPrChange w:id="81" w:author="Sano Yuma" w:date="2023-02-17T21:55:00Z">
                  <w:rPr>
                    <w:rStyle w:val="a8"/>
                    <w:noProof/>
                  </w:rPr>
                </w:rPrChange>
              </w:rPr>
              <w:instrText xml:space="preserve"> </w:instrText>
            </w:r>
            <w:r w:rsidRPr="00DE5F11">
              <w:rPr>
                <w:noProof/>
                <w:sz w:val="21"/>
                <w:szCs w:val="21"/>
                <w:rPrChange w:id="82" w:author="Sano Yuma" w:date="2023-02-17T21:55:00Z">
                  <w:rPr>
                    <w:noProof/>
                  </w:rPr>
                </w:rPrChange>
              </w:rPr>
              <w:instrText>HYPERLINK \l "_Toc127563116"</w:instrText>
            </w:r>
            <w:r w:rsidRPr="00DE5F11">
              <w:rPr>
                <w:rStyle w:val="a8"/>
                <w:noProof/>
                <w:sz w:val="21"/>
                <w:szCs w:val="21"/>
                <w:rPrChange w:id="83" w:author="Sano Yuma" w:date="2023-02-17T21:55:00Z">
                  <w:rPr>
                    <w:rStyle w:val="a8"/>
                    <w:noProof/>
                  </w:rPr>
                </w:rPrChange>
              </w:rPr>
              <w:instrText xml:space="preserve"> </w:instrText>
            </w:r>
          </w:ins>
          <w:ins w:id="84" w:author="Sano Yuma" w:date="2023-02-23T16:00:00Z">
            <w:r w:rsidR="001F6B31" w:rsidRPr="001F6B31">
              <w:rPr>
                <w:rStyle w:val="a8"/>
                <w:noProof/>
                <w:sz w:val="21"/>
                <w:szCs w:val="21"/>
              </w:rPr>
            </w:r>
          </w:ins>
          <w:ins w:id="85" w:author="Sano Yuma" w:date="2023-02-17T21:51:00Z">
            <w:r w:rsidRPr="00DE5F11">
              <w:rPr>
                <w:rStyle w:val="a8"/>
                <w:noProof/>
                <w:sz w:val="21"/>
                <w:szCs w:val="21"/>
                <w:rPrChange w:id="86" w:author="Sano Yuma" w:date="2023-02-17T21:55:00Z">
                  <w:rPr>
                    <w:rStyle w:val="a8"/>
                    <w:noProof/>
                  </w:rPr>
                </w:rPrChange>
              </w:rPr>
              <w:fldChar w:fldCharType="separate"/>
            </w:r>
            <w:r w:rsidRPr="00DE5F11">
              <w:rPr>
                <w:rStyle w:val="a8"/>
                <w:rFonts w:asciiTheme="minorEastAsia" w:hAnsiTheme="minorEastAsia"/>
                <w:noProof/>
                <w:sz w:val="21"/>
                <w:szCs w:val="21"/>
                <w:rPrChange w:id="87" w:author="Sano Yuma" w:date="2023-02-17T21:55:00Z">
                  <w:rPr>
                    <w:rStyle w:val="a8"/>
                    <w:rFonts w:asciiTheme="minorEastAsia" w:hAnsiTheme="minorEastAsia"/>
                    <w:noProof/>
                  </w:rPr>
                </w:rPrChange>
              </w:rPr>
              <w:t>1.2.2　平田（2021）の先行研究</w:t>
            </w:r>
            <w:r w:rsidRPr="00DE5F11">
              <w:rPr>
                <w:noProof/>
                <w:webHidden/>
                <w:sz w:val="21"/>
                <w:szCs w:val="21"/>
                <w:rPrChange w:id="88" w:author="Sano Yuma" w:date="2023-02-17T21:55:00Z">
                  <w:rPr>
                    <w:noProof/>
                    <w:webHidden/>
                  </w:rPr>
                </w:rPrChange>
              </w:rPr>
              <w:tab/>
            </w:r>
            <w:r w:rsidRPr="00DE5F11">
              <w:rPr>
                <w:noProof/>
                <w:webHidden/>
                <w:sz w:val="21"/>
                <w:szCs w:val="21"/>
                <w:rPrChange w:id="89" w:author="Sano Yuma" w:date="2023-02-17T21:55:00Z">
                  <w:rPr>
                    <w:noProof/>
                    <w:webHidden/>
                  </w:rPr>
                </w:rPrChange>
              </w:rPr>
              <w:fldChar w:fldCharType="begin"/>
            </w:r>
            <w:r w:rsidRPr="00DE5F11">
              <w:rPr>
                <w:noProof/>
                <w:webHidden/>
                <w:sz w:val="21"/>
                <w:szCs w:val="21"/>
                <w:rPrChange w:id="90" w:author="Sano Yuma" w:date="2023-02-17T21:55:00Z">
                  <w:rPr>
                    <w:noProof/>
                    <w:webHidden/>
                  </w:rPr>
                </w:rPrChange>
              </w:rPr>
              <w:instrText xml:space="preserve"> PAGEREF _Toc127563116 \h </w:instrText>
            </w:r>
          </w:ins>
          <w:r w:rsidRPr="002E08C0">
            <w:rPr>
              <w:noProof/>
              <w:webHidden/>
              <w:sz w:val="21"/>
              <w:szCs w:val="21"/>
            </w:rPr>
          </w:r>
          <w:r w:rsidRPr="00DE5F11">
            <w:rPr>
              <w:noProof/>
              <w:webHidden/>
              <w:sz w:val="21"/>
              <w:szCs w:val="21"/>
              <w:rPrChange w:id="91" w:author="Sano Yuma" w:date="2023-02-17T21:55:00Z">
                <w:rPr>
                  <w:noProof/>
                  <w:webHidden/>
                </w:rPr>
              </w:rPrChange>
            </w:rPr>
            <w:fldChar w:fldCharType="separate"/>
          </w:r>
          <w:ins w:id="92" w:author="Sano Yuma" w:date="2023-02-23T16:18:00Z">
            <w:r w:rsidR="00E80196">
              <w:rPr>
                <w:noProof/>
                <w:webHidden/>
                <w:sz w:val="21"/>
                <w:szCs w:val="21"/>
              </w:rPr>
              <w:t>4</w:t>
            </w:r>
          </w:ins>
          <w:ins w:id="93" w:author="Sano Yuma" w:date="2023-02-17T21:51:00Z">
            <w:r w:rsidRPr="00DE5F11">
              <w:rPr>
                <w:noProof/>
                <w:webHidden/>
                <w:sz w:val="21"/>
                <w:szCs w:val="21"/>
                <w:rPrChange w:id="94" w:author="Sano Yuma" w:date="2023-02-17T21:55:00Z">
                  <w:rPr>
                    <w:noProof/>
                    <w:webHidden/>
                  </w:rPr>
                </w:rPrChange>
              </w:rPr>
              <w:fldChar w:fldCharType="end"/>
            </w:r>
            <w:r w:rsidRPr="00DE5F11">
              <w:rPr>
                <w:rStyle w:val="a8"/>
                <w:noProof/>
                <w:sz w:val="21"/>
                <w:szCs w:val="21"/>
                <w:rPrChange w:id="95" w:author="Sano Yuma" w:date="2023-02-17T21:55:00Z">
                  <w:rPr>
                    <w:rStyle w:val="a8"/>
                    <w:noProof/>
                  </w:rPr>
                </w:rPrChange>
              </w:rPr>
              <w:fldChar w:fldCharType="end"/>
            </w:r>
          </w:ins>
        </w:p>
        <w:p w14:paraId="1ED78634" w14:textId="0BF013AF" w:rsidR="00DE5F11" w:rsidRPr="00DE5F11" w:rsidRDefault="00DE5F11" w:rsidP="002814E2">
          <w:pPr>
            <w:pStyle w:val="21"/>
            <w:spacing w:before="240" w:line="240" w:lineRule="exact"/>
            <w:rPr>
              <w:ins w:id="96" w:author="Sano Yuma" w:date="2023-02-17T21:51:00Z"/>
              <w:rFonts w:cstheme="minorBidi"/>
              <w:noProof/>
              <w:kern w:val="2"/>
            </w:rPr>
            <w:pPrChange w:id="97" w:author="Sano Yuma" w:date="2023-02-23T16:01:00Z">
              <w:pPr>
                <w:pStyle w:val="21"/>
              </w:pPr>
            </w:pPrChange>
          </w:pPr>
          <w:ins w:id="98" w:author="Sano Yuma" w:date="2023-02-17T21:51:00Z">
            <w:r w:rsidRPr="00DE5F11">
              <w:rPr>
                <w:rStyle w:val="a8"/>
                <w:noProof/>
                <w:sz w:val="21"/>
                <w:szCs w:val="21"/>
                <w:rPrChange w:id="99" w:author="Sano Yuma" w:date="2023-02-17T21:55:00Z">
                  <w:rPr>
                    <w:rStyle w:val="a8"/>
                    <w:noProof/>
                  </w:rPr>
                </w:rPrChange>
              </w:rPr>
              <w:fldChar w:fldCharType="begin"/>
            </w:r>
            <w:r w:rsidRPr="00DE5F11">
              <w:rPr>
                <w:rStyle w:val="a8"/>
                <w:noProof/>
                <w:sz w:val="21"/>
                <w:szCs w:val="21"/>
                <w:rPrChange w:id="100" w:author="Sano Yuma" w:date="2023-02-17T21:55:00Z">
                  <w:rPr>
                    <w:rStyle w:val="a8"/>
                    <w:noProof/>
                  </w:rPr>
                </w:rPrChange>
              </w:rPr>
              <w:instrText xml:space="preserve"> </w:instrText>
            </w:r>
            <w:r w:rsidRPr="001F6B31">
              <w:rPr>
                <w:noProof/>
              </w:rPr>
              <w:instrText>HYPERLINK \l "_Toc127563117"</w:instrText>
            </w:r>
            <w:r w:rsidRPr="00DE5F11">
              <w:rPr>
                <w:rStyle w:val="a8"/>
                <w:noProof/>
                <w:sz w:val="21"/>
                <w:szCs w:val="21"/>
                <w:rPrChange w:id="101" w:author="Sano Yuma" w:date="2023-02-17T21:55:00Z">
                  <w:rPr>
                    <w:rStyle w:val="a8"/>
                    <w:noProof/>
                  </w:rPr>
                </w:rPrChange>
              </w:rPr>
              <w:instrText xml:space="preserve"> </w:instrText>
            </w:r>
          </w:ins>
          <w:ins w:id="102" w:author="Sano Yuma" w:date="2023-02-23T16:00:00Z">
            <w:r w:rsidR="001F6B31" w:rsidRPr="001F6B31">
              <w:rPr>
                <w:rStyle w:val="a8"/>
                <w:noProof/>
                <w:sz w:val="21"/>
                <w:szCs w:val="21"/>
              </w:rPr>
            </w:r>
          </w:ins>
          <w:ins w:id="103" w:author="Sano Yuma" w:date="2023-02-17T21:51:00Z">
            <w:r w:rsidRPr="00DE5F11">
              <w:rPr>
                <w:rStyle w:val="a8"/>
                <w:noProof/>
                <w:sz w:val="21"/>
                <w:szCs w:val="21"/>
                <w:rPrChange w:id="104" w:author="Sano Yuma" w:date="2023-02-17T21:55:00Z">
                  <w:rPr>
                    <w:rStyle w:val="a8"/>
                    <w:noProof/>
                  </w:rPr>
                </w:rPrChange>
              </w:rPr>
              <w:fldChar w:fldCharType="separate"/>
            </w:r>
            <w:r w:rsidRPr="00DE5F11">
              <w:rPr>
                <w:rStyle w:val="a8"/>
                <w:rFonts w:asciiTheme="minorEastAsia" w:hAnsiTheme="minorEastAsia"/>
                <w:noProof/>
                <w:sz w:val="21"/>
                <w:szCs w:val="21"/>
                <w:rPrChange w:id="105" w:author="Sano Yuma" w:date="2023-02-17T21:55:00Z">
                  <w:rPr>
                    <w:rStyle w:val="a8"/>
                    <w:rFonts w:asciiTheme="minorEastAsia" w:hAnsiTheme="minorEastAsia"/>
                    <w:noProof/>
                  </w:rPr>
                </w:rPrChange>
              </w:rPr>
              <w:t>1.3　本研究の内容</w:t>
            </w:r>
            <w:r w:rsidRPr="001F6B31">
              <w:rPr>
                <w:noProof/>
                <w:webHidden/>
              </w:rPr>
              <w:tab/>
            </w:r>
            <w:r w:rsidRPr="001F6B31">
              <w:rPr>
                <w:noProof/>
                <w:webHidden/>
              </w:rPr>
              <w:fldChar w:fldCharType="begin"/>
            </w:r>
            <w:r w:rsidRPr="001F6B31">
              <w:rPr>
                <w:noProof/>
                <w:webHidden/>
              </w:rPr>
              <w:instrText xml:space="preserve"> PAGEREF _Toc127563117 \h </w:instrText>
            </w:r>
          </w:ins>
          <w:r w:rsidRPr="002E08C0">
            <w:rPr>
              <w:noProof/>
              <w:webHidden/>
            </w:rPr>
          </w:r>
          <w:r w:rsidRPr="001F6B31">
            <w:rPr>
              <w:noProof/>
              <w:webHidden/>
            </w:rPr>
            <w:fldChar w:fldCharType="separate"/>
          </w:r>
          <w:ins w:id="106" w:author="Sano Yuma" w:date="2023-02-23T16:18:00Z">
            <w:r w:rsidR="00E80196">
              <w:rPr>
                <w:noProof/>
                <w:webHidden/>
              </w:rPr>
              <w:t>4</w:t>
            </w:r>
          </w:ins>
          <w:ins w:id="107" w:author="Sano Yuma" w:date="2023-02-17T21:51:00Z">
            <w:r w:rsidRPr="001F6B31">
              <w:rPr>
                <w:noProof/>
                <w:webHidden/>
              </w:rPr>
              <w:fldChar w:fldCharType="end"/>
            </w:r>
            <w:r w:rsidRPr="00DE5F11">
              <w:rPr>
                <w:rStyle w:val="a8"/>
                <w:noProof/>
                <w:sz w:val="21"/>
                <w:szCs w:val="21"/>
                <w:rPrChange w:id="108" w:author="Sano Yuma" w:date="2023-02-17T21:55:00Z">
                  <w:rPr>
                    <w:rStyle w:val="a8"/>
                    <w:noProof/>
                  </w:rPr>
                </w:rPrChange>
              </w:rPr>
              <w:fldChar w:fldCharType="end"/>
            </w:r>
          </w:ins>
        </w:p>
        <w:p w14:paraId="4D442878" w14:textId="0893A329" w:rsidR="00DE5F11" w:rsidRPr="002814E2" w:rsidRDefault="00DE5F11" w:rsidP="0043351C">
          <w:pPr>
            <w:pStyle w:val="11"/>
            <w:rPr>
              <w:ins w:id="109" w:author="Sano Yuma" w:date="2023-02-17T21:51:00Z"/>
              <w:rFonts w:cstheme="minorBidi"/>
              <w:noProof/>
              <w:kern w:val="2"/>
            </w:rPr>
          </w:pPr>
          <w:ins w:id="110" w:author="Sano Yuma" w:date="2023-02-17T21:51:00Z">
            <w:r w:rsidRPr="00DE5F11">
              <w:rPr>
                <w:rStyle w:val="a8"/>
                <w:noProof/>
                <w:sz w:val="21"/>
                <w:szCs w:val="21"/>
                <w:rPrChange w:id="111" w:author="Sano Yuma" w:date="2023-02-17T21:55:00Z">
                  <w:rPr>
                    <w:rStyle w:val="a8"/>
                    <w:noProof/>
                  </w:rPr>
                </w:rPrChange>
              </w:rPr>
              <w:fldChar w:fldCharType="begin"/>
            </w:r>
            <w:r w:rsidRPr="00DE5F11">
              <w:rPr>
                <w:rStyle w:val="a8"/>
                <w:noProof/>
                <w:sz w:val="21"/>
                <w:szCs w:val="21"/>
                <w:rPrChange w:id="112" w:author="Sano Yuma" w:date="2023-02-17T21:55:00Z">
                  <w:rPr>
                    <w:rStyle w:val="a8"/>
                    <w:noProof/>
                  </w:rPr>
                </w:rPrChange>
              </w:rPr>
              <w:instrText xml:space="preserve"> </w:instrText>
            </w:r>
            <w:r w:rsidRPr="002814E2">
              <w:rPr>
                <w:noProof/>
              </w:rPr>
              <w:instrText>HYPERLINK \l "_Toc127563118"</w:instrText>
            </w:r>
            <w:r w:rsidRPr="00DE5F11">
              <w:rPr>
                <w:rStyle w:val="a8"/>
                <w:noProof/>
                <w:sz w:val="21"/>
                <w:szCs w:val="21"/>
                <w:rPrChange w:id="113" w:author="Sano Yuma" w:date="2023-02-17T21:55:00Z">
                  <w:rPr>
                    <w:rStyle w:val="a8"/>
                    <w:noProof/>
                  </w:rPr>
                </w:rPrChange>
              </w:rPr>
              <w:instrText xml:space="preserve"> </w:instrText>
            </w:r>
          </w:ins>
          <w:ins w:id="114" w:author="Sano Yuma" w:date="2023-02-23T16:00:00Z">
            <w:r w:rsidR="001F6B31" w:rsidRPr="001F6B31">
              <w:rPr>
                <w:rStyle w:val="a8"/>
                <w:noProof/>
                <w:sz w:val="21"/>
                <w:szCs w:val="21"/>
              </w:rPr>
            </w:r>
          </w:ins>
          <w:ins w:id="115" w:author="Sano Yuma" w:date="2023-02-17T21:51:00Z">
            <w:r w:rsidRPr="00DE5F11">
              <w:rPr>
                <w:rStyle w:val="a8"/>
                <w:noProof/>
                <w:sz w:val="21"/>
                <w:szCs w:val="21"/>
                <w:rPrChange w:id="116" w:author="Sano Yuma" w:date="2023-02-17T21:55:00Z">
                  <w:rPr>
                    <w:rStyle w:val="a8"/>
                    <w:noProof/>
                  </w:rPr>
                </w:rPrChange>
              </w:rPr>
              <w:fldChar w:fldCharType="separate"/>
            </w:r>
            <w:r w:rsidRPr="00DE5F11">
              <w:rPr>
                <w:rStyle w:val="a8"/>
                <w:rFonts w:asciiTheme="minorEastAsia" w:hAnsiTheme="minorEastAsia"/>
                <w:noProof/>
                <w:sz w:val="21"/>
                <w:szCs w:val="21"/>
                <w:rPrChange w:id="117" w:author="Sano Yuma" w:date="2023-02-17T21:55:00Z">
                  <w:rPr>
                    <w:rStyle w:val="a8"/>
                    <w:rFonts w:asciiTheme="minorEastAsia" w:hAnsiTheme="minorEastAsia"/>
                    <w:noProof/>
                  </w:rPr>
                </w:rPrChange>
              </w:rPr>
              <w:t>第2章</w:t>
            </w:r>
          </w:ins>
          <w:ins w:id="118" w:author="Sano Yuma" w:date="2023-02-17T21:53:00Z">
            <w:r w:rsidRPr="00DE5F11">
              <w:rPr>
                <w:rStyle w:val="a8"/>
                <w:rFonts w:asciiTheme="minorEastAsia" w:hAnsiTheme="minorEastAsia" w:hint="eastAsia"/>
                <w:noProof/>
                <w:sz w:val="21"/>
                <w:szCs w:val="21"/>
              </w:rPr>
              <w:t xml:space="preserve">　カメラキャリブレーション</w:t>
            </w:r>
          </w:ins>
          <w:ins w:id="119" w:author="Sano Yuma" w:date="2023-02-17T21:51:00Z">
            <w:r w:rsidRPr="002814E2">
              <w:rPr>
                <w:noProof/>
                <w:webHidden/>
              </w:rPr>
              <w:tab/>
            </w:r>
            <w:r w:rsidRPr="002814E2">
              <w:rPr>
                <w:noProof/>
                <w:webHidden/>
              </w:rPr>
              <w:fldChar w:fldCharType="begin"/>
            </w:r>
            <w:r w:rsidRPr="002814E2">
              <w:rPr>
                <w:noProof/>
                <w:webHidden/>
              </w:rPr>
              <w:instrText xml:space="preserve"> PAGEREF _Toc127563118 \h </w:instrText>
            </w:r>
          </w:ins>
          <w:r w:rsidRPr="002E08C0">
            <w:rPr>
              <w:noProof/>
              <w:webHidden/>
            </w:rPr>
          </w:r>
          <w:r w:rsidRPr="002814E2">
            <w:rPr>
              <w:noProof/>
              <w:webHidden/>
            </w:rPr>
            <w:fldChar w:fldCharType="separate"/>
          </w:r>
          <w:ins w:id="120" w:author="Sano Yuma" w:date="2023-02-23T16:18:00Z">
            <w:r w:rsidR="00E80196">
              <w:rPr>
                <w:noProof/>
                <w:webHidden/>
              </w:rPr>
              <w:t>6</w:t>
            </w:r>
          </w:ins>
          <w:ins w:id="121" w:author="Sano Yuma" w:date="2023-02-17T21:51:00Z">
            <w:r w:rsidRPr="002814E2">
              <w:rPr>
                <w:noProof/>
                <w:webHidden/>
              </w:rPr>
              <w:fldChar w:fldCharType="end"/>
            </w:r>
            <w:r w:rsidRPr="00DE5F11">
              <w:rPr>
                <w:rStyle w:val="a8"/>
                <w:noProof/>
                <w:sz w:val="21"/>
                <w:szCs w:val="21"/>
                <w:rPrChange w:id="122" w:author="Sano Yuma" w:date="2023-02-17T21:55:00Z">
                  <w:rPr>
                    <w:rStyle w:val="a8"/>
                    <w:noProof/>
                  </w:rPr>
                </w:rPrChange>
              </w:rPr>
              <w:fldChar w:fldCharType="end"/>
            </w:r>
          </w:ins>
        </w:p>
        <w:p w14:paraId="4AD16A8B" w14:textId="15890E26" w:rsidR="00DE5F11" w:rsidRPr="00DE5F11" w:rsidRDefault="00DE5F11" w:rsidP="002814E2">
          <w:pPr>
            <w:pStyle w:val="21"/>
            <w:spacing w:before="240" w:line="240" w:lineRule="exact"/>
            <w:rPr>
              <w:ins w:id="123" w:author="Sano Yuma" w:date="2023-02-17T21:51:00Z"/>
              <w:rFonts w:cstheme="minorBidi"/>
              <w:noProof/>
              <w:kern w:val="2"/>
            </w:rPr>
            <w:pPrChange w:id="124" w:author="Sano Yuma" w:date="2023-02-23T16:01:00Z">
              <w:pPr>
                <w:pStyle w:val="21"/>
              </w:pPr>
            </w:pPrChange>
          </w:pPr>
          <w:ins w:id="125" w:author="Sano Yuma" w:date="2023-02-17T21:51:00Z">
            <w:r w:rsidRPr="00DE5F11">
              <w:rPr>
                <w:rStyle w:val="a8"/>
                <w:noProof/>
                <w:sz w:val="21"/>
                <w:szCs w:val="21"/>
                <w:rPrChange w:id="126" w:author="Sano Yuma" w:date="2023-02-17T21:55:00Z">
                  <w:rPr>
                    <w:rStyle w:val="a8"/>
                    <w:noProof/>
                  </w:rPr>
                </w:rPrChange>
              </w:rPr>
              <w:fldChar w:fldCharType="begin"/>
            </w:r>
            <w:r w:rsidRPr="00DE5F11">
              <w:rPr>
                <w:rStyle w:val="a8"/>
                <w:noProof/>
                <w:sz w:val="21"/>
                <w:szCs w:val="21"/>
                <w:rPrChange w:id="127" w:author="Sano Yuma" w:date="2023-02-17T21:55:00Z">
                  <w:rPr>
                    <w:rStyle w:val="a8"/>
                    <w:noProof/>
                  </w:rPr>
                </w:rPrChange>
              </w:rPr>
              <w:instrText xml:space="preserve"> </w:instrText>
            </w:r>
            <w:r w:rsidRPr="001F6B31">
              <w:rPr>
                <w:noProof/>
              </w:rPr>
              <w:instrText>HYPERLINK \l "_Toc127563119"</w:instrText>
            </w:r>
            <w:r w:rsidRPr="00DE5F11">
              <w:rPr>
                <w:rStyle w:val="a8"/>
                <w:noProof/>
                <w:sz w:val="21"/>
                <w:szCs w:val="21"/>
                <w:rPrChange w:id="128" w:author="Sano Yuma" w:date="2023-02-17T21:55:00Z">
                  <w:rPr>
                    <w:rStyle w:val="a8"/>
                    <w:noProof/>
                  </w:rPr>
                </w:rPrChange>
              </w:rPr>
              <w:instrText xml:space="preserve"> </w:instrText>
            </w:r>
          </w:ins>
          <w:ins w:id="129" w:author="Sano Yuma" w:date="2023-02-23T16:00:00Z">
            <w:r w:rsidR="001F6B31" w:rsidRPr="001F6B31">
              <w:rPr>
                <w:rStyle w:val="a8"/>
                <w:noProof/>
                <w:sz w:val="21"/>
                <w:szCs w:val="21"/>
              </w:rPr>
            </w:r>
          </w:ins>
          <w:ins w:id="130" w:author="Sano Yuma" w:date="2023-02-17T21:51:00Z">
            <w:r w:rsidRPr="00DE5F11">
              <w:rPr>
                <w:rStyle w:val="a8"/>
                <w:noProof/>
                <w:sz w:val="21"/>
                <w:szCs w:val="21"/>
                <w:rPrChange w:id="131" w:author="Sano Yuma" w:date="2023-02-17T21:55:00Z">
                  <w:rPr>
                    <w:rStyle w:val="a8"/>
                    <w:noProof/>
                  </w:rPr>
                </w:rPrChange>
              </w:rPr>
              <w:fldChar w:fldCharType="separate"/>
            </w:r>
            <w:r w:rsidRPr="00DE5F11">
              <w:rPr>
                <w:rStyle w:val="a8"/>
                <w:rFonts w:asciiTheme="minorEastAsia" w:hAnsiTheme="minorEastAsia"/>
                <w:noProof/>
                <w:sz w:val="21"/>
                <w:szCs w:val="21"/>
                <w:rPrChange w:id="132" w:author="Sano Yuma" w:date="2023-02-17T21:55:00Z">
                  <w:rPr>
                    <w:rStyle w:val="a8"/>
                    <w:rFonts w:asciiTheme="minorEastAsia" w:hAnsiTheme="minorEastAsia"/>
                    <w:noProof/>
                  </w:rPr>
                </w:rPrChange>
              </w:rPr>
              <w:t>2.1　カメラパラメータ</w:t>
            </w:r>
            <w:r w:rsidRPr="001F6B31">
              <w:rPr>
                <w:noProof/>
                <w:webHidden/>
              </w:rPr>
              <w:tab/>
            </w:r>
            <w:r w:rsidRPr="001F6B31">
              <w:rPr>
                <w:noProof/>
                <w:webHidden/>
              </w:rPr>
              <w:fldChar w:fldCharType="begin"/>
            </w:r>
            <w:r w:rsidRPr="001F6B31">
              <w:rPr>
                <w:noProof/>
                <w:webHidden/>
              </w:rPr>
              <w:instrText xml:space="preserve"> PAGEREF _Toc127563119 \h </w:instrText>
            </w:r>
          </w:ins>
          <w:r w:rsidRPr="002E08C0">
            <w:rPr>
              <w:noProof/>
              <w:webHidden/>
            </w:rPr>
          </w:r>
          <w:r w:rsidRPr="001F6B31">
            <w:rPr>
              <w:noProof/>
              <w:webHidden/>
            </w:rPr>
            <w:fldChar w:fldCharType="separate"/>
          </w:r>
          <w:ins w:id="133" w:author="Sano Yuma" w:date="2023-02-23T16:18:00Z">
            <w:r w:rsidR="00E80196">
              <w:rPr>
                <w:noProof/>
                <w:webHidden/>
              </w:rPr>
              <w:t>6</w:t>
            </w:r>
          </w:ins>
          <w:ins w:id="134" w:author="Sano Yuma" w:date="2023-02-17T21:51:00Z">
            <w:r w:rsidRPr="001F6B31">
              <w:rPr>
                <w:noProof/>
                <w:webHidden/>
              </w:rPr>
              <w:fldChar w:fldCharType="end"/>
            </w:r>
            <w:r w:rsidRPr="00DE5F11">
              <w:rPr>
                <w:rStyle w:val="a8"/>
                <w:noProof/>
                <w:sz w:val="21"/>
                <w:szCs w:val="21"/>
                <w:rPrChange w:id="135" w:author="Sano Yuma" w:date="2023-02-17T21:55:00Z">
                  <w:rPr>
                    <w:rStyle w:val="a8"/>
                    <w:noProof/>
                  </w:rPr>
                </w:rPrChange>
              </w:rPr>
              <w:fldChar w:fldCharType="end"/>
            </w:r>
          </w:ins>
        </w:p>
        <w:p w14:paraId="5EF1465D" w14:textId="35811D39" w:rsidR="00DE5F11" w:rsidRPr="00DE5F11" w:rsidRDefault="00DE5F11" w:rsidP="002814E2">
          <w:pPr>
            <w:pStyle w:val="21"/>
            <w:spacing w:before="240" w:line="240" w:lineRule="exact"/>
            <w:rPr>
              <w:ins w:id="136" w:author="Sano Yuma" w:date="2023-02-17T21:51:00Z"/>
              <w:rFonts w:cstheme="minorBidi"/>
              <w:noProof/>
              <w:kern w:val="2"/>
            </w:rPr>
            <w:pPrChange w:id="137" w:author="Sano Yuma" w:date="2023-02-23T16:01:00Z">
              <w:pPr>
                <w:pStyle w:val="21"/>
              </w:pPr>
            </w:pPrChange>
          </w:pPr>
          <w:ins w:id="138" w:author="Sano Yuma" w:date="2023-02-17T21:51:00Z">
            <w:r w:rsidRPr="00DE5F11">
              <w:rPr>
                <w:rStyle w:val="a8"/>
                <w:noProof/>
                <w:sz w:val="21"/>
                <w:szCs w:val="21"/>
                <w:rPrChange w:id="139" w:author="Sano Yuma" w:date="2023-02-17T21:55:00Z">
                  <w:rPr>
                    <w:rStyle w:val="a8"/>
                    <w:noProof/>
                  </w:rPr>
                </w:rPrChange>
              </w:rPr>
              <w:fldChar w:fldCharType="begin"/>
            </w:r>
            <w:r w:rsidRPr="00DE5F11">
              <w:rPr>
                <w:rStyle w:val="a8"/>
                <w:noProof/>
                <w:sz w:val="21"/>
                <w:szCs w:val="21"/>
                <w:rPrChange w:id="140" w:author="Sano Yuma" w:date="2023-02-17T21:55:00Z">
                  <w:rPr>
                    <w:rStyle w:val="a8"/>
                    <w:noProof/>
                  </w:rPr>
                </w:rPrChange>
              </w:rPr>
              <w:instrText xml:space="preserve"> </w:instrText>
            </w:r>
            <w:r w:rsidRPr="001F6B31">
              <w:rPr>
                <w:noProof/>
              </w:rPr>
              <w:instrText>HYPERLINK \l "_Toc127563120"</w:instrText>
            </w:r>
            <w:r w:rsidRPr="00DE5F11">
              <w:rPr>
                <w:rStyle w:val="a8"/>
                <w:noProof/>
                <w:sz w:val="21"/>
                <w:szCs w:val="21"/>
                <w:rPrChange w:id="141" w:author="Sano Yuma" w:date="2023-02-17T21:55:00Z">
                  <w:rPr>
                    <w:rStyle w:val="a8"/>
                    <w:noProof/>
                  </w:rPr>
                </w:rPrChange>
              </w:rPr>
              <w:instrText xml:space="preserve"> </w:instrText>
            </w:r>
          </w:ins>
          <w:ins w:id="142" w:author="Sano Yuma" w:date="2023-02-23T16:00:00Z">
            <w:r w:rsidR="001F6B31" w:rsidRPr="001F6B31">
              <w:rPr>
                <w:rStyle w:val="a8"/>
                <w:noProof/>
                <w:sz w:val="21"/>
                <w:szCs w:val="21"/>
              </w:rPr>
            </w:r>
          </w:ins>
          <w:ins w:id="143" w:author="Sano Yuma" w:date="2023-02-17T21:51:00Z">
            <w:r w:rsidRPr="00DE5F11">
              <w:rPr>
                <w:rStyle w:val="a8"/>
                <w:noProof/>
                <w:sz w:val="21"/>
                <w:szCs w:val="21"/>
                <w:rPrChange w:id="144" w:author="Sano Yuma" w:date="2023-02-17T21:55:00Z">
                  <w:rPr>
                    <w:rStyle w:val="a8"/>
                    <w:noProof/>
                  </w:rPr>
                </w:rPrChange>
              </w:rPr>
              <w:fldChar w:fldCharType="separate"/>
            </w:r>
            <w:r w:rsidRPr="00DE5F11">
              <w:rPr>
                <w:rStyle w:val="a8"/>
                <w:rFonts w:asciiTheme="minorEastAsia" w:hAnsiTheme="minorEastAsia"/>
                <w:noProof/>
                <w:sz w:val="21"/>
                <w:szCs w:val="21"/>
                <w:rPrChange w:id="145" w:author="Sano Yuma" w:date="2023-02-17T21:55:00Z">
                  <w:rPr>
                    <w:rStyle w:val="a8"/>
                    <w:rFonts w:asciiTheme="minorEastAsia" w:hAnsiTheme="minorEastAsia"/>
                    <w:noProof/>
                  </w:rPr>
                </w:rPrChange>
              </w:rPr>
              <w:t>2.2　カメラ内部パラメータの推定</w:t>
            </w:r>
            <w:r w:rsidRPr="001F6B31">
              <w:rPr>
                <w:noProof/>
                <w:webHidden/>
              </w:rPr>
              <w:tab/>
            </w:r>
            <w:r w:rsidRPr="001F6B31">
              <w:rPr>
                <w:noProof/>
                <w:webHidden/>
              </w:rPr>
              <w:fldChar w:fldCharType="begin"/>
            </w:r>
            <w:r w:rsidRPr="001F6B31">
              <w:rPr>
                <w:noProof/>
                <w:webHidden/>
              </w:rPr>
              <w:instrText xml:space="preserve"> PAGEREF _Toc127563120 \h </w:instrText>
            </w:r>
          </w:ins>
          <w:r w:rsidRPr="002E08C0">
            <w:rPr>
              <w:noProof/>
              <w:webHidden/>
            </w:rPr>
          </w:r>
          <w:r w:rsidRPr="001F6B31">
            <w:rPr>
              <w:noProof/>
              <w:webHidden/>
            </w:rPr>
            <w:fldChar w:fldCharType="separate"/>
          </w:r>
          <w:ins w:id="146" w:author="Sano Yuma" w:date="2023-02-23T16:18:00Z">
            <w:r w:rsidR="00E80196">
              <w:rPr>
                <w:noProof/>
                <w:webHidden/>
              </w:rPr>
              <w:t>6</w:t>
            </w:r>
          </w:ins>
          <w:ins w:id="147" w:author="Sano Yuma" w:date="2023-02-17T21:51:00Z">
            <w:r w:rsidRPr="001F6B31">
              <w:rPr>
                <w:noProof/>
                <w:webHidden/>
              </w:rPr>
              <w:fldChar w:fldCharType="end"/>
            </w:r>
            <w:r w:rsidRPr="00DE5F11">
              <w:rPr>
                <w:rStyle w:val="a8"/>
                <w:noProof/>
                <w:sz w:val="21"/>
                <w:szCs w:val="21"/>
                <w:rPrChange w:id="148" w:author="Sano Yuma" w:date="2023-02-17T21:55:00Z">
                  <w:rPr>
                    <w:rStyle w:val="a8"/>
                    <w:noProof/>
                  </w:rPr>
                </w:rPrChange>
              </w:rPr>
              <w:fldChar w:fldCharType="end"/>
            </w:r>
          </w:ins>
        </w:p>
        <w:p w14:paraId="69253EE4" w14:textId="1382A853" w:rsidR="00DE5F11" w:rsidRPr="00DE5F11" w:rsidRDefault="00DE5F11" w:rsidP="002814E2">
          <w:pPr>
            <w:pStyle w:val="21"/>
            <w:spacing w:before="240" w:line="240" w:lineRule="exact"/>
            <w:rPr>
              <w:ins w:id="149" w:author="Sano Yuma" w:date="2023-02-17T21:51:00Z"/>
              <w:rFonts w:cstheme="minorBidi"/>
              <w:noProof/>
              <w:kern w:val="2"/>
            </w:rPr>
            <w:pPrChange w:id="150" w:author="Sano Yuma" w:date="2023-02-23T16:01:00Z">
              <w:pPr>
                <w:pStyle w:val="21"/>
              </w:pPr>
            </w:pPrChange>
          </w:pPr>
          <w:ins w:id="151" w:author="Sano Yuma" w:date="2023-02-17T21:51:00Z">
            <w:r w:rsidRPr="00DE5F11">
              <w:rPr>
                <w:rStyle w:val="a8"/>
                <w:noProof/>
                <w:sz w:val="21"/>
                <w:szCs w:val="21"/>
                <w:rPrChange w:id="152" w:author="Sano Yuma" w:date="2023-02-17T21:55:00Z">
                  <w:rPr>
                    <w:rStyle w:val="a8"/>
                    <w:noProof/>
                  </w:rPr>
                </w:rPrChange>
              </w:rPr>
              <w:fldChar w:fldCharType="begin"/>
            </w:r>
            <w:r w:rsidRPr="00DE5F11">
              <w:rPr>
                <w:rStyle w:val="a8"/>
                <w:noProof/>
                <w:sz w:val="21"/>
                <w:szCs w:val="21"/>
                <w:rPrChange w:id="153" w:author="Sano Yuma" w:date="2023-02-17T21:55:00Z">
                  <w:rPr>
                    <w:rStyle w:val="a8"/>
                    <w:noProof/>
                  </w:rPr>
                </w:rPrChange>
              </w:rPr>
              <w:instrText xml:space="preserve"> </w:instrText>
            </w:r>
            <w:r w:rsidRPr="001F6B31">
              <w:rPr>
                <w:noProof/>
              </w:rPr>
              <w:instrText>HYPERLINK \l "_Toc127563121"</w:instrText>
            </w:r>
            <w:r w:rsidRPr="00DE5F11">
              <w:rPr>
                <w:rStyle w:val="a8"/>
                <w:noProof/>
                <w:sz w:val="21"/>
                <w:szCs w:val="21"/>
                <w:rPrChange w:id="154" w:author="Sano Yuma" w:date="2023-02-17T21:55:00Z">
                  <w:rPr>
                    <w:rStyle w:val="a8"/>
                    <w:noProof/>
                  </w:rPr>
                </w:rPrChange>
              </w:rPr>
              <w:instrText xml:space="preserve"> </w:instrText>
            </w:r>
          </w:ins>
          <w:ins w:id="155" w:author="Sano Yuma" w:date="2023-02-23T16:00:00Z">
            <w:r w:rsidR="001F6B31" w:rsidRPr="001F6B31">
              <w:rPr>
                <w:rStyle w:val="a8"/>
                <w:noProof/>
                <w:sz w:val="21"/>
                <w:szCs w:val="21"/>
              </w:rPr>
            </w:r>
          </w:ins>
          <w:ins w:id="156" w:author="Sano Yuma" w:date="2023-02-17T21:51:00Z">
            <w:r w:rsidRPr="00DE5F11">
              <w:rPr>
                <w:rStyle w:val="a8"/>
                <w:noProof/>
                <w:sz w:val="21"/>
                <w:szCs w:val="21"/>
                <w:rPrChange w:id="157" w:author="Sano Yuma" w:date="2023-02-17T21:55:00Z">
                  <w:rPr>
                    <w:rStyle w:val="a8"/>
                    <w:noProof/>
                  </w:rPr>
                </w:rPrChange>
              </w:rPr>
              <w:fldChar w:fldCharType="separate"/>
            </w:r>
            <w:r w:rsidRPr="00DE5F11">
              <w:rPr>
                <w:rStyle w:val="a8"/>
                <w:rFonts w:asciiTheme="minorEastAsia" w:hAnsiTheme="minorEastAsia"/>
                <w:noProof/>
                <w:sz w:val="21"/>
                <w:szCs w:val="21"/>
                <w:rPrChange w:id="158" w:author="Sano Yuma" w:date="2023-02-17T21:55:00Z">
                  <w:rPr>
                    <w:rStyle w:val="a8"/>
                    <w:rFonts w:asciiTheme="minorEastAsia" w:hAnsiTheme="minorEastAsia"/>
                    <w:noProof/>
                  </w:rPr>
                </w:rPrChange>
              </w:rPr>
              <w:t>2.3　カメラ外部パラメータの推定</w:t>
            </w:r>
            <w:r w:rsidRPr="001F6B31">
              <w:rPr>
                <w:noProof/>
                <w:webHidden/>
              </w:rPr>
              <w:tab/>
            </w:r>
            <w:r w:rsidRPr="001F6B31">
              <w:rPr>
                <w:noProof/>
                <w:webHidden/>
              </w:rPr>
              <w:fldChar w:fldCharType="begin"/>
            </w:r>
            <w:r w:rsidRPr="001F6B31">
              <w:rPr>
                <w:noProof/>
                <w:webHidden/>
              </w:rPr>
              <w:instrText xml:space="preserve"> PAGEREF _Toc127563121 \h </w:instrText>
            </w:r>
          </w:ins>
          <w:r w:rsidRPr="002E08C0">
            <w:rPr>
              <w:noProof/>
              <w:webHidden/>
            </w:rPr>
          </w:r>
          <w:r w:rsidRPr="001F6B31">
            <w:rPr>
              <w:noProof/>
              <w:webHidden/>
            </w:rPr>
            <w:fldChar w:fldCharType="separate"/>
          </w:r>
          <w:ins w:id="159" w:author="Sano Yuma" w:date="2023-02-23T16:18:00Z">
            <w:r w:rsidR="00E80196">
              <w:rPr>
                <w:noProof/>
                <w:webHidden/>
              </w:rPr>
              <w:t>8</w:t>
            </w:r>
          </w:ins>
          <w:ins w:id="160" w:author="Sano Yuma" w:date="2023-02-17T21:51:00Z">
            <w:r w:rsidRPr="001F6B31">
              <w:rPr>
                <w:noProof/>
                <w:webHidden/>
              </w:rPr>
              <w:fldChar w:fldCharType="end"/>
            </w:r>
            <w:r w:rsidRPr="00DE5F11">
              <w:rPr>
                <w:rStyle w:val="a8"/>
                <w:noProof/>
                <w:sz w:val="21"/>
                <w:szCs w:val="21"/>
                <w:rPrChange w:id="161" w:author="Sano Yuma" w:date="2023-02-17T21:55:00Z">
                  <w:rPr>
                    <w:rStyle w:val="a8"/>
                    <w:noProof/>
                  </w:rPr>
                </w:rPrChange>
              </w:rPr>
              <w:fldChar w:fldCharType="end"/>
            </w:r>
          </w:ins>
        </w:p>
        <w:p w14:paraId="54EA9A40" w14:textId="4D6CF8CA" w:rsidR="00DE5F11" w:rsidRPr="002814E2" w:rsidRDefault="00DE5F11" w:rsidP="0043351C">
          <w:pPr>
            <w:pStyle w:val="11"/>
            <w:rPr>
              <w:ins w:id="162" w:author="Sano Yuma" w:date="2023-02-17T21:51:00Z"/>
              <w:rFonts w:cstheme="minorBidi"/>
              <w:noProof/>
              <w:kern w:val="2"/>
            </w:rPr>
          </w:pPr>
          <w:ins w:id="163" w:author="Sano Yuma" w:date="2023-02-17T21:51:00Z">
            <w:r w:rsidRPr="00DE5F11">
              <w:rPr>
                <w:rStyle w:val="a8"/>
                <w:noProof/>
                <w:sz w:val="21"/>
                <w:szCs w:val="21"/>
                <w:rPrChange w:id="164" w:author="Sano Yuma" w:date="2023-02-17T21:55:00Z">
                  <w:rPr>
                    <w:rStyle w:val="a8"/>
                    <w:noProof/>
                  </w:rPr>
                </w:rPrChange>
              </w:rPr>
              <w:fldChar w:fldCharType="begin"/>
            </w:r>
            <w:r w:rsidRPr="00DE5F11">
              <w:rPr>
                <w:rStyle w:val="a8"/>
                <w:noProof/>
                <w:sz w:val="21"/>
                <w:szCs w:val="21"/>
                <w:rPrChange w:id="165" w:author="Sano Yuma" w:date="2023-02-17T21:55:00Z">
                  <w:rPr>
                    <w:rStyle w:val="a8"/>
                    <w:noProof/>
                  </w:rPr>
                </w:rPrChange>
              </w:rPr>
              <w:instrText xml:space="preserve"> </w:instrText>
            </w:r>
            <w:r w:rsidRPr="002814E2">
              <w:rPr>
                <w:noProof/>
              </w:rPr>
              <w:instrText>HYPERLINK \l "_Toc127563122"</w:instrText>
            </w:r>
            <w:r w:rsidRPr="00DE5F11">
              <w:rPr>
                <w:rStyle w:val="a8"/>
                <w:noProof/>
                <w:sz w:val="21"/>
                <w:szCs w:val="21"/>
                <w:rPrChange w:id="166" w:author="Sano Yuma" w:date="2023-02-17T21:55:00Z">
                  <w:rPr>
                    <w:rStyle w:val="a8"/>
                    <w:noProof/>
                  </w:rPr>
                </w:rPrChange>
              </w:rPr>
              <w:instrText xml:space="preserve"> </w:instrText>
            </w:r>
          </w:ins>
          <w:ins w:id="167" w:author="Sano Yuma" w:date="2023-02-23T16:00:00Z">
            <w:r w:rsidR="001F6B31" w:rsidRPr="001F6B31">
              <w:rPr>
                <w:rStyle w:val="a8"/>
                <w:noProof/>
                <w:sz w:val="21"/>
                <w:szCs w:val="21"/>
              </w:rPr>
            </w:r>
          </w:ins>
          <w:ins w:id="168" w:author="Sano Yuma" w:date="2023-02-17T21:51:00Z">
            <w:r w:rsidRPr="00DE5F11">
              <w:rPr>
                <w:rStyle w:val="a8"/>
                <w:noProof/>
                <w:sz w:val="21"/>
                <w:szCs w:val="21"/>
                <w:rPrChange w:id="169" w:author="Sano Yuma" w:date="2023-02-17T21:55:00Z">
                  <w:rPr>
                    <w:rStyle w:val="a8"/>
                    <w:noProof/>
                  </w:rPr>
                </w:rPrChange>
              </w:rPr>
              <w:fldChar w:fldCharType="separate"/>
            </w:r>
            <w:r w:rsidRPr="00DE5F11">
              <w:rPr>
                <w:rStyle w:val="a8"/>
                <w:rFonts w:eastAsiaTheme="minorHAnsi"/>
                <w:noProof/>
                <w:sz w:val="21"/>
                <w:szCs w:val="21"/>
                <w:rPrChange w:id="170" w:author="Sano Yuma" w:date="2023-02-17T21:55:00Z">
                  <w:rPr>
                    <w:rStyle w:val="a8"/>
                    <w:rFonts w:eastAsiaTheme="minorHAnsi"/>
                    <w:noProof/>
                  </w:rPr>
                </w:rPrChange>
              </w:rPr>
              <w:t>第3章</w:t>
            </w:r>
          </w:ins>
          <w:ins w:id="171" w:author="Sano Yuma" w:date="2023-02-17T21:53:00Z">
            <w:r w:rsidRPr="00DE5F11">
              <w:rPr>
                <w:rStyle w:val="a8"/>
                <w:rFonts w:eastAsiaTheme="minorHAnsi" w:hint="eastAsia"/>
                <w:noProof/>
                <w:sz w:val="21"/>
                <w:szCs w:val="21"/>
              </w:rPr>
              <w:t xml:space="preserve">　</w:t>
            </w:r>
          </w:ins>
          <w:ins w:id="172" w:author="Sano Yuma" w:date="2023-02-17T21:54:00Z">
            <w:r w:rsidRPr="00DE5F11">
              <w:rPr>
                <w:rStyle w:val="a8"/>
                <w:rFonts w:eastAsiaTheme="minorHAnsi" w:hint="eastAsia"/>
                <w:noProof/>
                <w:sz w:val="21"/>
                <w:szCs w:val="21"/>
              </w:rPr>
              <w:t>選手に対する姿勢推定と追跡</w:t>
            </w:r>
          </w:ins>
          <w:ins w:id="173" w:author="Sano Yuma" w:date="2023-02-17T21:51:00Z">
            <w:r w:rsidRPr="002814E2">
              <w:rPr>
                <w:noProof/>
                <w:webHidden/>
              </w:rPr>
              <w:tab/>
            </w:r>
            <w:r w:rsidRPr="002814E2">
              <w:rPr>
                <w:noProof/>
                <w:webHidden/>
              </w:rPr>
              <w:fldChar w:fldCharType="begin"/>
            </w:r>
            <w:r w:rsidRPr="002814E2">
              <w:rPr>
                <w:noProof/>
                <w:webHidden/>
              </w:rPr>
              <w:instrText xml:space="preserve"> PAGEREF _Toc127563122 \h </w:instrText>
            </w:r>
          </w:ins>
          <w:r w:rsidRPr="002E08C0">
            <w:rPr>
              <w:noProof/>
              <w:webHidden/>
            </w:rPr>
          </w:r>
          <w:r w:rsidRPr="002814E2">
            <w:rPr>
              <w:noProof/>
              <w:webHidden/>
            </w:rPr>
            <w:fldChar w:fldCharType="separate"/>
          </w:r>
          <w:ins w:id="174" w:author="Sano Yuma" w:date="2023-02-23T16:18:00Z">
            <w:r w:rsidR="00E80196">
              <w:rPr>
                <w:noProof/>
                <w:webHidden/>
              </w:rPr>
              <w:t>10</w:t>
            </w:r>
          </w:ins>
          <w:ins w:id="175" w:author="Sano Yuma" w:date="2023-02-17T21:51:00Z">
            <w:r w:rsidRPr="002814E2">
              <w:rPr>
                <w:noProof/>
                <w:webHidden/>
              </w:rPr>
              <w:fldChar w:fldCharType="end"/>
            </w:r>
            <w:r w:rsidRPr="00DE5F11">
              <w:rPr>
                <w:rStyle w:val="a8"/>
                <w:noProof/>
                <w:sz w:val="21"/>
                <w:szCs w:val="21"/>
                <w:rPrChange w:id="176" w:author="Sano Yuma" w:date="2023-02-17T21:55:00Z">
                  <w:rPr>
                    <w:rStyle w:val="a8"/>
                    <w:noProof/>
                  </w:rPr>
                </w:rPrChange>
              </w:rPr>
              <w:fldChar w:fldCharType="end"/>
            </w:r>
          </w:ins>
        </w:p>
        <w:p w14:paraId="472C78E5" w14:textId="27E061C9" w:rsidR="00DE5F11" w:rsidRPr="00DE5F11" w:rsidRDefault="00DE5F11" w:rsidP="002814E2">
          <w:pPr>
            <w:pStyle w:val="21"/>
            <w:spacing w:before="240" w:line="240" w:lineRule="exact"/>
            <w:rPr>
              <w:ins w:id="177" w:author="Sano Yuma" w:date="2023-02-17T21:51:00Z"/>
              <w:rFonts w:cstheme="minorBidi"/>
              <w:noProof/>
              <w:kern w:val="2"/>
            </w:rPr>
            <w:pPrChange w:id="178" w:author="Sano Yuma" w:date="2023-02-23T16:01:00Z">
              <w:pPr>
                <w:pStyle w:val="21"/>
              </w:pPr>
            </w:pPrChange>
          </w:pPr>
          <w:ins w:id="179" w:author="Sano Yuma" w:date="2023-02-17T21:51:00Z">
            <w:r w:rsidRPr="00DE5F11">
              <w:rPr>
                <w:rStyle w:val="a8"/>
                <w:noProof/>
                <w:sz w:val="21"/>
                <w:szCs w:val="21"/>
                <w:rPrChange w:id="180" w:author="Sano Yuma" w:date="2023-02-17T21:55:00Z">
                  <w:rPr>
                    <w:rStyle w:val="a8"/>
                    <w:noProof/>
                  </w:rPr>
                </w:rPrChange>
              </w:rPr>
              <w:fldChar w:fldCharType="begin"/>
            </w:r>
            <w:r w:rsidRPr="00DE5F11">
              <w:rPr>
                <w:rStyle w:val="a8"/>
                <w:noProof/>
                <w:sz w:val="21"/>
                <w:szCs w:val="21"/>
                <w:rPrChange w:id="181" w:author="Sano Yuma" w:date="2023-02-17T21:55:00Z">
                  <w:rPr>
                    <w:rStyle w:val="a8"/>
                    <w:noProof/>
                  </w:rPr>
                </w:rPrChange>
              </w:rPr>
              <w:instrText xml:space="preserve"> </w:instrText>
            </w:r>
            <w:r w:rsidRPr="001F6B31">
              <w:rPr>
                <w:noProof/>
              </w:rPr>
              <w:instrText>HYPERLINK \l "_Toc127563123"</w:instrText>
            </w:r>
            <w:r w:rsidRPr="00DE5F11">
              <w:rPr>
                <w:rStyle w:val="a8"/>
                <w:noProof/>
                <w:sz w:val="21"/>
                <w:szCs w:val="21"/>
                <w:rPrChange w:id="182" w:author="Sano Yuma" w:date="2023-02-17T21:55:00Z">
                  <w:rPr>
                    <w:rStyle w:val="a8"/>
                    <w:noProof/>
                  </w:rPr>
                </w:rPrChange>
              </w:rPr>
              <w:instrText xml:space="preserve"> </w:instrText>
            </w:r>
          </w:ins>
          <w:ins w:id="183" w:author="Sano Yuma" w:date="2023-02-23T16:00:00Z">
            <w:r w:rsidR="001F6B31" w:rsidRPr="001F6B31">
              <w:rPr>
                <w:rStyle w:val="a8"/>
                <w:noProof/>
                <w:sz w:val="21"/>
                <w:szCs w:val="21"/>
              </w:rPr>
            </w:r>
          </w:ins>
          <w:ins w:id="184" w:author="Sano Yuma" w:date="2023-02-17T21:51:00Z">
            <w:r w:rsidRPr="00DE5F11">
              <w:rPr>
                <w:rStyle w:val="a8"/>
                <w:noProof/>
                <w:sz w:val="21"/>
                <w:szCs w:val="21"/>
                <w:rPrChange w:id="185" w:author="Sano Yuma" w:date="2023-02-17T21:55:00Z">
                  <w:rPr>
                    <w:rStyle w:val="a8"/>
                    <w:noProof/>
                  </w:rPr>
                </w:rPrChange>
              </w:rPr>
              <w:fldChar w:fldCharType="separate"/>
            </w:r>
            <w:r w:rsidRPr="00DE5F11">
              <w:rPr>
                <w:rStyle w:val="a8"/>
                <w:rFonts w:eastAsiaTheme="minorHAnsi"/>
                <w:noProof/>
                <w:sz w:val="21"/>
                <w:szCs w:val="21"/>
                <w:rPrChange w:id="186" w:author="Sano Yuma" w:date="2023-02-17T21:55:00Z">
                  <w:rPr>
                    <w:rStyle w:val="a8"/>
                    <w:rFonts w:eastAsiaTheme="minorHAnsi"/>
                    <w:noProof/>
                  </w:rPr>
                </w:rPrChange>
              </w:rPr>
              <w:t>3.1　姿勢推定</w:t>
            </w:r>
            <w:r w:rsidRPr="001F6B31">
              <w:rPr>
                <w:noProof/>
                <w:webHidden/>
              </w:rPr>
              <w:tab/>
            </w:r>
            <w:r w:rsidRPr="001F6B31">
              <w:rPr>
                <w:noProof/>
                <w:webHidden/>
              </w:rPr>
              <w:fldChar w:fldCharType="begin"/>
            </w:r>
            <w:r w:rsidRPr="001F6B31">
              <w:rPr>
                <w:noProof/>
                <w:webHidden/>
              </w:rPr>
              <w:instrText xml:space="preserve"> PAGEREF _Toc127563123 \h </w:instrText>
            </w:r>
          </w:ins>
          <w:r w:rsidRPr="002E08C0">
            <w:rPr>
              <w:noProof/>
              <w:webHidden/>
            </w:rPr>
          </w:r>
          <w:r w:rsidRPr="001F6B31">
            <w:rPr>
              <w:noProof/>
              <w:webHidden/>
            </w:rPr>
            <w:fldChar w:fldCharType="separate"/>
          </w:r>
          <w:ins w:id="187" w:author="Sano Yuma" w:date="2023-02-23T16:18:00Z">
            <w:r w:rsidR="00E80196">
              <w:rPr>
                <w:noProof/>
                <w:webHidden/>
              </w:rPr>
              <w:t>10</w:t>
            </w:r>
          </w:ins>
          <w:ins w:id="188" w:author="Sano Yuma" w:date="2023-02-17T21:51:00Z">
            <w:r w:rsidRPr="001F6B31">
              <w:rPr>
                <w:noProof/>
                <w:webHidden/>
              </w:rPr>
              <w:fldChar w:fldCharType="end"/>
            </w:r>
            <w:r w:rsidRPr="00DE5F11">
              <w:rPr>
                <w:rStyle w:val="a8"/>
                <w:noProof/>
                <w:sz w:val="21"/>
                <w:szCs w:val="21"/>
                <w:rPrChange w:id="189" w:author="Sano Yuma" w:date="2023-02-17T21:55:00Z">
                  <w:rPr>
                    <w:rStyle w:val="a8"/>
                    <w:noProof/>
                  </w:rPr>
                </w:rPrChange>
              </w:rPr>
              <w:fldChar w:fldCharType="end"/>
            </w:r>
          </w:ins>
        </w:p>
        <w:p w14:paraId="1026B566" w14:textId="2AEB2994" w:rsidR="00DE5F11" w:rsidRPr="00DE5F11" w:rsidRDefault="00DE5F11" w:rsidP="002814E2">
          <w:pPr>
            <w:pStyle w:val="31"/>
            <w:spacing w:before="240" w:line="240" w:lineRule="exact"/>
            <w:rPr>
              <w:ins w:id="190" w:author="Sano Yuma" w:date="2023-02-17T21:51:00Z"/>
              <w:rFonts w:cstheme="minorBidi"/>
              <w:noProof/>
              <w:kern w:val="2"/>
              <w:sz w:val="21"/>
              <w:szCs w:val="21"/>
              <w:rPrChange w:id="191" w:author="Sano Yuma" w:date="2023-02-17T21:55:00Z">
                <w:rPr>
                  <w:ins w:id="192" w:author="Sano Yuma" w:date="2023-02-17T21:51:00Z"/>
                  <w:rFonts w:cstheme="minorBidi"/>
                  <w:noProof/>
                  <w:kern w:val="2"/>
                </w:rPr>
              </w:rPrChange>
            </w:rPr>
            <w:pPrChange w:id="193" w:author="Sano Yuma" w:date="2023-02-23T16:01:00Z">
              <w:pPr>
                <w:pStyle w:val="31"/>
                <w:spacing w:line="240" w:lineRule="auto"/>
              </w:pPr>
            </w:pPrChange>
          </w:pPr>
          <w:ins w:id="194" w:author="Sano Yuma" w:date="2023-02-17T21:51:00Z">
            <w:r w:rsidRPr="00DE5F11">
              <w:rPr>
                <w:rStyle w:val="a8"/>
                <w:noProof/>
                <w:sz w:val="21"/>
                <w:szCs w:val="21"/>
                <w:rPrChange w:id="195" w:author="Sano Yuma" w:date="2023-02-17T21:55:00Z">
                  <w:rPr>
                    <w:rStyle w:val="a8"/>
                    <w:noProof/>
                  </w:rPr>
                </w:rPrChange>
              </w:rPr>
              <w:fldChar w:fldCharType="begin"/>
            </w:r>
            <w:r w:rsidRPr="00DE5F11">
              <w:rPr>
                <w:rStyle w:val="a8"/>
                <w:noProof/>
                <w:sz w:val="21"/>
                <w:szCs w:val="21"/>
                <w:rPrChange w:id="196" w:author="Sano Yuma" w:date="2023-02-17T21:55:00Z">
                  <w:rPr>
                    <w:rStyle w:val="a8"/>
                    <w:noProof/>
                  </w:rPr>
                </w:rPrChange>
              </w:rPr>
              <w:instrText xml:space="preserve"> </w:instrText>
            </w:r>
            <w:r w:rsidRPr="00DE5F11">
              <w:rPr>
                <w:noProof/>
                <w:sz w:val="21"/>
                <w:szCs w:val="21"/>
                <w:rPrChange w:id="197" w:author="Sano Yuma" w:date="2023-02-17T21:55:00Z">
                  <w:rPr>
                    <w:noProof/>
                  </w:rPr>
                </w:rPrChange>
              </w:rPr>
              <w:instrText>HYPERLINK \l "_Toc127563124"</w:instrText>
            </w:r>
            <w:r w:rsidRPr="00DE5F11">
              <w:rPr>
                <w:rStyle w:val="a8"/>
                <w:noProof/>
                <w:sz w:val="21"/>
                <w:szCs w:val="21"/>
                <w:rPrChange w:id="198" w:author="Sano Yuma" w:date="2023-02-17T21:55:00Z">
                  <w:rPr>
                    <w:rStyle w:val="a8"/>
                    <w:noProof/>
                  </w:rPr>
                </w:rPrChange>
              </w:rPr>
              <w:instrText xml:space="preserve"> </w:instrText>
            </w:r>
          </w:ins>
          <w:ins w:id="199" w:author="Sano Yuma" w:date="2023-02-23T16:00:00Z">
            <w:r w:rsidR="001F6B31" w:rsidRPr="001F6B31">
              <w:rPr>
                <w:rStyle w:val="a8"/>
                <w:noProof/>
                <w:sz w:val="21"/>
                <w:szCs w:val="21"/>
              </w:rPr>
            </w:r>
          </w:ins>
          <w:ins w:id="200" w:author="Sano Yuma" w:date="2023-02-17T21:51:00Z">
            <w:r w:rsidRPr="00DE5F11">
              <w:rPr>
                <w:rStyle w:val="a8"/>
                <w:noProof/>
                <w:sz w:val="21"/>
                <w:szCs w:val="21"/>
                <w:rPrChange w:id="201" w:author="Sano Yuma" w:date="2023-02-17T21:55:00Z">
                  <w:rPr>
                    <w:rStyle w:val="a8"/>
                    <w:noProof/>
                  </w:rPr>
                </w:rPrChange>
              </w:rPr>
              <w:fldChar w:fldCharType="separate"/>
            </w:r>
            <w:r w:rsidRPr="00DE5F11">
              <w:rPr>
                <w:rStyle w:val="a8"/>
                <w:rFonts w:asciiTheme="minorEastAsia" w:hAnsiTheme="minorEastAsia"/>
                <w:noProof/>
                <w:sz w:val="21"/>
                <w:szCs w:val="21"/>
                <w:rPrChange w:id="202" w:author="Sano Yuma" w:date="2023-02-17T21:55:00Z">
                  <w:rPr>
                    <w:rStyle w:val="a8"/>
                    <w:rFonts w:asciiTheme="minorEastAsia" w:hAnsiTheme="minorEastAsia"/>
                    <w:noProof/>
                  </w:rPr>
                </w:rPrChange>
              </w:rPr>
              <w:t>3.1.1　OpenPose</w:t>
            </w:r>
            <w:r w:rsidRPr="00DE5F11">
              <w:rPr>
                <w:noProof/>
                <w:webHidden/>
                <w:sz w:val="21"/>
                <w:szCs w:val="21"/>
                <w:rPrChange w:id="203" w:author="Sano Yuma" w:date="2023-02-17T21:55:00Z">
                  <w:rPr>
                    <w:noProof/>
                    <w:webHidden/>
                  </w:rPr>
                </w:rPrChange>
              </w:rPr>
              <w:tab/>
            </w:r>
            <w:r w:rsidRPr="00DE5F11">
              <w:rPr>
                <w:noProof/>
                <w:webHidden/>
                <w:sz w:val="21"/>
                <w:szCs w:val="21"/>
                <w:rPrChange w:id="204" w:author="Sano Yuma" w:date="2023-02-17T21:55:00Z">
                  <w:rPr>
                    <w:noProof/>
                    <w:webHidden/>
                  </w:rPr>
                </w:rPrChange>
              </w:rPr>
              <w:fldChar w:fldCharType="begin"/>
            </w:r>
            <w:r w:rsidRPr="00DE5F11">
              <w:rPr>
                <w:noProof/>
                <w:webHidden/>
                <w:sz w:val="21"/>
                <w:szCs w:val="21"/>
                <w:rPrChange w:id="205" w:author="Sano Yuma" w:date="2023-02-17T21:55:00Z">
                  <w:rPr>
                    <w:noProof/>
                    <w:webHidden/>
                  </w:rPr>
                </w:rPrChange>
              </w:rPr>
              <w:instrText xml:space="preserve"> PAGEREF _Toc127563124 \h </w:instrText>
            </w:r>
          </w:ins>
          <w:r w:rsidRPr="002E08C0">
            <w:rPr>
              <w:noProof/>
              <w:webHidden/>
              <w:sz w:val="21"/>
              <w:szCs w:val="21"/>
            </w:rPr>
          </w:r>
          <w:r w:rsidRPr="00DE5F11">
            <w:rPr>
              <w:noProof/>
              <w:webHidden/>
              <w:sz w:val="21"/>
              <w:szCs w:val="21"/>
              <w:rPrChange w:id="206" w:author="Sano Yuma" w:date="2023-02-17T21:55:00Z">
                <w:rPr>
                  <w:noProof/>
                  <w:webHidden/>
                </w:rPr>
              </w:rPrChange>
            </w:rPr>
            <w:fldChar w:fldCharType="separate"/>
          </w:r>
          <w:ins w:id="207" w:author="Sano Yuma" w:date="2023-02-23T16:18:00Z">
            <w:r w:rsidR="00E80196">
              <w:rPr>
                <w:noProof/>
                <w:webHidden/>
                <w:sz w:val="21"/>
                <w:szCs w:val="21"/>
              </w:rPr>
              <w:t>10</w:t>
            </w:r>
          </w:ins>
          <w:ins w:id="208" w:author="Sano Yuma" w:date="2023-02-17T21:51:00Z">
            <w:r w:rsidRPr="00DE5F11">
              <w:rPr>
                <w:noProof/>
                <w:webHidden/>
                <w:sz w:val="21"/>
                <w:szCs w:val="21"/>
                <w:rPrChange w:id="209" w:author="Sano Yuma" w:date="2023-02-17T21:55:00Z">
                  <w:rPr>
                    <w:noProof/>
                    <w:webHidden/>
                  </w:rPr>
                </w:rPrChange>
              </w:rPr>
              <w:fldChar w:fldCharType="end"/>
            </w:r>
            <w:r w:rsidRPr="00DE5F11">
              <w:rPr>
                <w:rStyle w:val="a8"/>
                <w:noProof/>
                <w:sz w:val="21"/>
                <w:szCs w:val="21"/>
                <w:rPrChange w:id="210" w:author="Sano Yuma" w:date="2023-02-17T21:55:00Z">
                  <w:rPr>
                    <w:rStyle w:val="a8"/>
                    <w:noProof/>
                  </w:rPr>
                </w:rPrChange>
              </w:rPr>
              <w:fldChar w:fldCharType="end"/>
            </w:r>
          </w:ins>
        </w:p>
        <w:p w14:paraId="3809B31E" w14:textId="0CCD9627" w:rsidR="00DE5F11" w:rsidRPr="00DE5F11" w:rsidRDefault="00DE5F11" w:rsidP="002814E2">
          <w:pPr>
            <w:pStyle w:val="31"/>
            <w:spacing w:before="240" w:line="240" w:lineRule="exact"/>
            <w:rPr>
              <w:ins w:id="211" w:author="Sano Yuma" w:date="2023-02-17T21:51:00Z"/>
              <w:rFonts w:cstheme="minorBidi"/>
              <w:noProof/>
              <w:kern w:val="2"/>
              <w:sz w:val="21"/>
              <w:szCs w:val="21"/>
              <w:rPrChange w:id="212" w:author="Sano Yuma" w:date="2023-02-17T21:55:00Z">
                <w:rPr>
                  <w:ins w:id="213" w:author="Sano Yuma" w:date="2023-02-17T21:51:00Z"/>
                  <w:rFonts w:cstheme="minorBidi"/>
                  <w:noProof/>
                  <w:kern w:val="2"/>
                </w:rPr>
              </w:rPrChange>
            </w:rPr>
            <w:pPrChange w:id="214" w:author="Sano Yuma" w:date="2023-02-23T16:01:00Z">
              <w:pPr>
                <w:pStyle w:val="31"/>
                <w:spacing w:line="240" w:lineRule="auto"/>
              </w:pPr>
            </w:pPrChange>
          </w:pPr>
          <w:ins w:id="215" w:author="Sano Yuma" w:date="2023-02-17T21:51:00Z">
            <w:r w:rsidRPr="00DE5F11">
              <w:rPr>
                <w:rStyle w:val="a8"/>
                <w:noProof/>
                <w:sz w:val="21"/>
                <w:szCs w:val="21"/>
                <w:rPrChange w:id="216" w:author="Sano Yuma" w:date="2023-02-17T21:55:00Z">
                  <w:rPr>
                    <w:rStyle w:val="a8"/>
                    <w:noProof/>
                  </w:rPr>
                </w:rPrChange>
              </w:rPr>
              <w:fldChar w:fldCharType="begin"/>
            </w:r>
            <w:r w:rsidRPr="00DE5F11">
              <w:rPr>
                <w:rStyle w:val="a8"/>
                <w:noProof/>
                <w:sz w:val="21"/>
                <w:szCs w:val="21"/>
                <w:rPrChange w:id="217" w:author="Sano Yuma" w:date="2023-02-17T21:55:00Z">
                  <w:rPr>
                    <w:rStyle w:val="a8"/>
                    <w:noProof/>
                  </w:rPr>
                </w:rPrChange>
              </w:rPr>
              <w:instrText xml:space="preserve"> </w:instrText>
            </w:r>
            <w:r w:rsidRPr="00DE5F11">
              <w:rPr>
                <w:noProof/>
                <w:sz w:val="21"/>
                <w:szCs w:val="21"/>
                <w:rPrChange w:id="218" w:author="Sano Yuma" w:date="2023-02-17T21:55:00Z">
                  <w:rPr>
                    <w:noProof/>
                  </w:rPr>
                </w:rPrChange>
              </w:rPr>
              <w:instrText>HYPERLINK \l "_Toc127563125"</w:instrText>
            </w:r>
            <w:r w:rsidRPr="00DE5F11">
              <w:rPr>
                <w:rStyle w:val="a8"/>
                <w:noProof/>
                <w:sz w:val="21"/>
                <w:szCs w:val="21"/>
                <w:rPrChange w:id="219" w:author="Sano Yuma" w:date="2023-02-17T21:55:00Z">
                  <w:rPr>
                    <w:rStyle w:val="a8"/>
                    <w:noProof/>
                  </w:rPr>
                </w:rPrChange>
              </w:rPr>
              <w:instrText xml:space="preserve"> </w:instrText>
            </w:r>
          </w:ins>
          <w:ins w:id="220" w:author="Sano Yuma" w:date="2023-02-23T16:00:00Z">
            <w:r w:rsidR="001F6B31" w:rsidRPr="001F6B31">
              <w:rPr>
                <w:rStyle w:val="a8"/>
                <w:noProof/>
                <w:sz w:val="21"/>
                <w:szCs w:val="21"/>
              </w:rPr>
            </w:r>
          </w:ins>
          <w:ins w:id="221" w:author="Sano Yuma" w:date="2023-02-17T21:51:00Z">
            <w:r w:rsidRPr="00DE5F11">
              <w:rPr>
                <w:rStyle w:val="a8"/>
                <w:noProof/>
                <w:sz w:val="21"/>
                <w:szCs w:val="21"/>
                <w:rPrChange w:id="222" w:author="Sano Yuma" w:date="2023-02-17T21:55:00Z">
                  <w:rPr>
                    <w:rStyle w:val="a8"/>
                    <w:noProof/>
                  </w:rPr>
                </w:rPrChange>
              </w:rPr>
              <w:fldChar w:fldCharType="separate"/>
            </w:r>
            <w:r w:rsidRPr="00DE5F11">
              <w:rPr>
                <w:rStyle w:val="a8"/>
                <w:rFonts w:eastAsiaTheme="minorHAnsi"/>
                <w:noProof/>
                <w:sz w:val="21"/>
                <w:szCs w:val="21"/>
                <w:rPrChange w:id="223" w:author="Sano Yuma" w:date="2023-02-17T21:55:00Z">
                  <w:rPr>
                    <w:rStyle w:val="a8"/>
                    <w:rFonts w:eastAsiaTheme="minorHAnsi"/>
                    <w:noProof/>
                  </w:rPr>
                </w:rPrChange>
              </w:rPr>
              <w:t>3.1.2　AlphaPose</w:t>
            </w:r>
            <w:r w:rsidRPr="00DE5F11">
              <w:rPr>
                <w:noProof/>
                <w:webHidden/>
                <w:sz w:val="21"/>
                <w:szCs w:val="21"/>
                <w:rPrChange w:id="224" w:author="Sano Yuma" w:date="2023-02-17T21:55:00Z">
                  <w:rPr>
                    <w:noProof/>
                    <w:webHidden/>
                  </w:rPr>
                </w:rPrChange>
              </w:rPr>
              <w:tab/>
            </w:r>
            <w:r w:rsidRPr="00DE5F11">
              <w:rPr>
                <w:noProof/>
                <w:webHidden/>
                <w:sz w:val="21"/>
                <w:szCs w:val="21"/>
                <w:rPrChange w:id="225" w:author="Sano Yuma" w:date="2023-02-17T21:55:00Z">
                  <w:rPr>
                    <w:noProof/>
                    <w:webHidden/>
                  </w:rPr>
                </w:rPrChange>
              </w:rPr>
              <w:fldChar w:fldCharType="begin"/>
            </w:r>
            <w:r w:rsidRPr="00DE5F11">
              <w:rPr>
                <w:noProof/>
                <w:webHidden/>
                <w:sz w:val="21"/>
                <w:szCs w:val="21"/>
                <w:rPrChange w:id="226" w:author="Sano Yuma" w:date="2023-02-17T21:55:00Z">
                  <w:rPr>
                    <w:noProof/>
                    <w:webHidden/>
                  </w:rPr>
                </w:rPrChange>
              </w:rPr>
              <w:instrText xml:space="preserve"> PAGEREF _Toc127563125 \h </w:instrText>
            </w:r>
          </w:ins>
          <w:r w:rsidRPr="002E08C0">
            <w:rPr>
              <w:noProof/>
              <w:webHidden/>
              <w:sz w:val="21"/>
              <w:szCs w:val="21"/>
            </w:rPr>
          </w:r>
          <w:r w:rsidRPr="00DE5F11">
            <w:rPr>
              <w:noProof/>
              <w:webHidden/>
              <w:sz w:val="21"/>
              <w:szCs w:val="21"/>
              <w:rPrChange w:id="227" w:author="Sano Yuma" w:date="2023-02-17T21:55:00Z">
                <w:rPr>
                  <w:noProof/>
                  <w:webHidden/>
                </w:rPr>
              </w:rPrChange>
            </w:rPr>
            <w:fldChar w:fldCharType="separate"/>
          </w:r>
          <w:ins w:id="228" w:author="Sano Yuma" w:date="2023-02-23T16:18:00Z">
            <w:r w:rsidR="00E80196">
              <w:rPr>
                <w:noProof/>
                <w:webHidden/>
                <w:sz w:val="21"/>
                <w:szCs w:val="21"/>
              </w:rPr>
              <w:t>11</w:t>
            </w:r>
          </w:ins>
          <w:ins w:id="229" w:author="Sano Yuma" w:date="2023-02-17T21:51:00Z">
            <w:r w:rsidRPr="00DE5F11">
              <w:rPr>
                <w:noProof/>
                <w:webHidden/>
                <w:sz w:val="21"/>
                <w:szCs w:val="21"/>
                <w:rPrChange w:id="230" w:author="Sano Yuma" w:date="2023-02-17T21:55:00Z">
                  <w:rPr>
                    <w:noProof/>
                    <w:webHidden/>
                  </w:rPr>
                </w:rPrChange>
              </w:rPr>
              <w:fldChar w:fldCharType="end"/>
            </w:r>
            <w:r w:rsidRPr="00DE5F11">
              <w:rPr>
                <w:rStyle w:val="a8"/>
                <w:noProof/>
                <w:sz w:val="21"/>
                <w:szCs w:val="21"/>
                <w:rPrChange w:id="231" w:author="Sano Yuma" w:date="2023-02-17T21:55:00Z">
                  <w:rPr>
                    <w:rStyle w:val="a8"/>
                    <w:noProof/>
                  </w:rPr>
                </w:rPrChange>
              </w:rPr>
              <w:fldChar w:fldCharType="end"/>
            </w:r>
          </w:ins>
        </w:p>
        <w:p w14:paraId="67294E0D" w14:textId="729E1A3D" w:rsidR="00DE5F11" w:rsidRPr="00DE5F11" w:rsidRDefault="00DE5F11" w:rsidP="002814E2">
          <w:pPr>
            <w:pStyle w:val="21"/>
            <w:spacing w:before="240" w:line="240" w:lineRule="exact"/>
            <w:rPr>
              <w:ins w:id="232" w:author="Sano Yuma" w:date="2023-02-17T21:51:00Z"/>
              <w:rFonts w:cstheme="minorBidi"/>
              <w:noProof/>
              <w:kern w:val="2"/>
            </w:rPr>
            <w:pPrChange w:id="233" w:author="Sano Yuma" w:date="2023-02-23T16:01:00Z">
              <w:pPr>
                <w:pStyle w:val="21"/>
              </w:pPr>
            </w:pPrChange>
          </w:pPr>
          <w:ins w:id="234" w:author="Sano Yuma" w:date="2023-02-17T21:51:00Z">
            <w:r w:rsidRPr="00DE5F11">
              <w:rPr>
                <w:rStyle w:val="a8"/>
                <w:noProof/>
                <w:sz w:val="21"/>
                <w:szCs w:val="21"/>
                <w:rPrChange w:id="235" w:author="Sano Yuma" w:date="2023-02-17T21:55:00Z">
                  <w:rPr>
                    <w:rStyle w:val="a8"/>
                    <w:noProof/>
                  </w:rPr>
                </w:rPrChange>
              </w:rPr>
              <w:fldChar w:fldCharType="begin"/>
            </w:r>
            <w:r w:rsidRPr="00DE5F11">
              <w:rPr>
                <w:rStyle w:val="a8"/>
                <w:noProof/>
                <w:sz w:val="21"/>
                <w:szCs w:val="21"/>
                <w:rPrChange w:id="236" w:author="Sano Yuma" w:date="2023-02-17T21:55:00Z">
                  <w:rPr>
                    <w:rStyle w:val="a8"/>
                    <w:noProof/>
                  </w:rPr>
                </w:rPrChange>
              </w:rPr>
              <w:instrText xml:space="preserve"> </w:instrText>
            </w:r>
            <w:r w:rsidRPr="001F6B31">
              <w:rPr>
                <w:noProof/>
              </w:rPr>
              <w:instrText>HYPERLINK \l "_Toc127563126"</w:instrText>
            </w:r>
            <w:r w:rsidRPr="00DE5F11">
              <w:rPr>
                <w:rStyle w:val="a8"/>
                <w:noProof/>
                <w:sz w:val="21"/>
                <w:szCs w:val="21"/>
                <w:rPrChange w:id="237" w:author="Sano Yuma" w:date="2023-02-17T21:55:00Z">
                  <w:rPr>
                    <w:rStyle w:val="a8"/>
                    <w:noProof/>
                  </w:rPr>
                </w:rPrChange>
              </w:rPr>
              <w:instrText xml:space="preserve"> </w:instrText>
            </w:r>
          </w:ins>
          <w:ins w:id="238" w:author="Sano Yuma" w:date="2023-02-23T16:00:00Z">
            <w:r w:rsidR="001F6B31" w:rsidRPr="001F6B31">
              <w:rPr>
                <w:rStyle w:val="a8"/>
                <w:noProof/>
                <w:sz w:val="21"/>
                <w:szCs w:val="21"/>
              </w:rPr>
            </w:r>
          </w:ins>
          <w:ins w:id="239" w:author="Sano Yuma" w:date="2023-02-17T21:51:00Z">
            <w:r w:rsidRPr="00DE5F11">
              <w:rPr>
                <w:rStyle w:val="a8"/>
                <w:noProof/>
                <w:sz w:val="21"/>
                <w:szCs w:val="21"/>
                <w:rPrChange w:id="240" w:author="Sano Yuma" w:date="2023-02-17T21:55:00Z">
                  <w:rPr>
                    <w:rStyle w:val="a8"/>
                    <w:noProof/>
                  </w:rPr>
                </w:rPrChange>
              </w:rPr>
              <w:fldChar w:fldCharType="separate"/>
            </w:r>
            <w:r w:rsidRPr="00DE5F11">
              <w:rPr>
                <w:rStyle w:val="a8"/>
                <w:rFonts w:eastAsiaTheme="minorHAnsi"/>
                <w:noProof/>
                <w:sz w:val="21"/>
                <w:szCs w:val="21"/>
                <w:rPrChange w:id="241" w:author="Sano Yuma" w:date="2023-02-17T21:55:00Z">
                  <w:rPr>
                    <w:rStyle w:val="a8"/>
                    <w:rFonts w:eastAsiaTheme="minorHAnsi"/>
                    <w:noProof/>
                  </w:rPr>
                </w:rPrChange>
              </w:rPr>
              <w:t>3.2　選手位置の設定</w:t>
            </w:r>
            <w:r w:rsidRPr="001F6B31">
              <w:rPr>
                <w:noProof/>
                <w:webHidden/>
              </w:rPr>
              <w:tab/>
            </w:r>
            <w:r w:rsidRPr="001F6B31">
              <w:rPr>
                <w:noProof/>
                <w:webHidden/>
              </w:rPr>
              <w:fldChar w:fldCharType="begin"/>
            </w:r>
            <w:r w:rsidRPr="001F6B31">
              <w:rPr>
                <w:noProof/>
                <w:webHidden/>
              </w:rPr>
              <w:instrText xml:space="preserve"> PAGEREF _Toc127563126 \h </w:instrText>
            </w:r>
          </w:ins>
          <w:r w:rsidRPr="002E08C0">
            <w:rPr>
              <w:noProof/>
              <w:webHidden/>
            </w:rPr>
          </w:r>
          <w:r w:rsidRPr="001F6B31">
            <w:rPr>
              <w:noProof/>
              <w:webHidden/>
            </w:rPr>
            <w:fldChar w:fldCharType="separate"/>
          </w:r>
          <w:ins w:id="242" w:author="Sano Yuma" w:date="2023-02-23T16:18:00Z">
            <w:r w:rsidR="00E80196">
              <w:rPr>
                <w:noProof/>
                <w:webHidden/>
              </w:rPr>
              <w:t>12</w:t>
            </w:r>
          </w:ins>
          <w:ins w:id="243" w:author="Sano Yuma" w:date="2023-02-17T21:51:00Z">
            <w:r w:rsidRPr="001F6B31">
              <w:rPr>
                <w:noProof/>
                <w:webHidden/>
              </w:rPr>
              <w:fldChar w:fldCharType="end"/>
            </w:r>
            <w:r w:rsidRPr="00DE5F11">
              <w:rPr>
                <w:rStyle w:val="a8"/>
                <w:noProof/>
                <w:sz w:val="21"/>
                <w:szCs w:val="21"/>
                <w:rPrChange w:id="244" w:author="Sano Yuma" w:date="2023-02-17T21:55:00Z">
                  <w:rPr>
                    <w:rStyle w:val="a8"/>
                    <w:noProof/>
                  </w:rPr>
                </w:rPrChange>
              </w:rPr>
              <w:fldChar w:fldCharType="end"/>
            </w:r>
          </w:ins>
        </w:p>
        <w:p w14:paraId="36A445DB" w14:textId="5565870D" w:rsidR="00DE5F11" w:rsidRPr="002814E2" w:rsidRDefault="00DE5F11" w:rsidP="0043351C">
          <w:pPr>
            <w:pStyle w:val="11"/>
            <w:rPr>
              <w:ins w:id="245" w:author="Sano Yuma" w:date="2023-02-17T21:51:00Z"/>
              <w:rFonts w:cstheme="minorBidi"/>
              <w:noProof/>
              <w:kern w:val="2"/>
            </w:rPr>
          </w:pPr>
          <w:ins w:id="246" w:author="Sano Yuma" w:date="2023-02-17T21:51:00Z">
            <w:r w:rsidRPr="00DE5F11">
              <w:rPr>
                <w:rStyle w:val="a8"/>
                <w:noProof/>
                <w:sz w:val="21"/>
                <w:szCs w:val="21"/>
                <w:rPrChange w:id="247" w:author="Sano Yuma" w:date="2023-02-17T21:55:00Z">
                  <w:rPr>
                    <w:rStyle w:val="a8"/>
                    <w:noProof/>
                  </w:rPr>
                </w:rPrChange>
              </w:rPr>
              <w:fldChar w:fldCharType="begin"/>
            </w:r>
            <w:r w:rsidRPr="00DE5F11">
              <w:rPr>
                <w:rStyle w:val="a8"/>
                <w:noProof/>
                <w:sz w:val="21"/>
                <w:szCs w:val="21"/>
                <w:rPrChange w:id="248" w:author="Sano Yuma" w:date="2023-02-17T21:55:00Z">
                  <w:rPr>
                    <w:rStyle w:val="a8"/>
                    <w:noProof/>
                  </w:rPr>
                </w:rPrChange>
              </w:rPr>
              <w:instrText xml:space="preserve"> </w:instrText>
            </w:r>
            <w:r w:rsidRPr="002814E2">
              <w:rPr>
                <w:noProof/>
              </w:rPr>
              <w:instrText>HYPERLINK \l "_Toc127563127"</w:instrText>
            </w:r>
            <w:r w:rsidRPr="00DE5F11">
              <w:rPr>
                <w:rStyle w:val="a8"/>
                <w:noProof/>
                <w:sz w:val="21"/>
                <w:szCs w:val="21"/>
                <w:rPrChange w:id="249" w:author="Sano Yuma" w:date="2023-02-17T21:55:00Z">
                  <w:rPr>
                    <w:rStyle w:val="a8"/>
                    <w:noProof/>
                  </w:rPr>
                </w:rPrChange>
              </w:rPr>
              <w:instrText xml:space="preserve"> </w:instrText>
            </w:r>
          </w:ins>
          <w:ins w:id="250" w:author="Sano Yuma" w:date="2023-02-23T16:00:00Z">
            <w:r w:rsidR="001F6B31" w:rsidRPr="001F6B31">
              <w:rPr>
                <w:rStyle w:val="a8"/>
                <w:noProof/>
                <w:sz w:val="21"/>
                <w:szCs w:val="21"/>
              </w:rPr>
            </w:r>
          </w:ins>
          <w:ins w:id="251" w:author="Sano Yuma" w:date="2023-02-17T21:51:00Z">
            <w:r w:rsidRPr="00DE5F11">
              <w:rPr>
                <w:rStyle w:val="a8"/>
                <w:noProof/>
                <w:sz w:val="21"/>
                <w:szCs w:val="21"/>
                <w:rPrChange w:id="252" w:author="Sano Yuma" w:date="2023-02-17T21:55:00Z">
                  <w:rPr>
                    <w:rStyle w:val="a8"/>
                    <w:noProof/>
                  </w:rPr>
                </w:rPrChange>
              </w:rPr>
              <w:fldChar w:fldCharType="separate"/>
            </w:r>
            <w:r w:rsidRPr="00DE5F11">
              <w:rPr>
                <w:rStyle w:val="a8"/>
                <w:rFonts w:eastAsiaTheme="minorHAnsi"/>
                <w:noProof/>
                <w:sz w:val="21"/>
                <w:szCs w:val="21"/>
                <w:rPrChange w:id="253" w:author="Sano Yuma" w:date="2023-02-17T21:55:00Z">
                  <w:rPr>
                    <w:rStyle w:val="a8"/>
                    <w:rFonts w:eastAsiaTheme="minorHAnsi"/>
                    <w:noProof/>
                  </w:rPr>
                </w:rPrChange>
              </w:rPr>
              <w:t>第4章</w:t>
            </w:r>
          </w:ins>
          <w:ins w:id="254" w:author="Sano Yuma" w:date="2023-02-17T21:54:00Z">
            <w:r w:rsidRPr="00DE5F11">
              <w:rPr>
                <w:rStyle w:val="a8"/>
                <w:rFonts w:eastAsiaTheme="minorHAnsi" w:hint="eastAsia"/>
                <w:noProof/>
                <w:sz w:val="21"/>
                <w:szCs w:val="21"/>
              </w:rPr>
              <w:t xml:space="preserve">　映像間の選手</w:t>
            </w:r>
          </w:ins>
          <w:ins w:id="255" w:author="Sano Yuma" w:date="2023-02-17T21:55:00Z">
            <w:r w:rsidRPr="00DE5F11">
              <w:rPr>
                <w:rStyle w:val="a8"/>
                <w:rFonts w:eastAsiaTheme="minorHAnsi" w:hint="eastAsia"/>
                <w:noProof/>
                <w:sz w:val="21"/>
                <w:szCs w:val="21"/>
              </w:rPr>
              <w:t>の</w:t>
            </w:r>
          </w:ins>
          <w:ins w:id="256" w:author="Sano Yuma" w:date="2023-02-17T21:54:00Z">
            <w:r w:rsidRPr="00DE5F11">
              <w:rPr>
                <w:rStyle w:val="a8"/>
                <w:rFonts w:eastAsiaTheme="minorHAnsi" w:hint="eastAsia"/>
                <w:noProof/>
                <w:sz w:val="21"/>
                <w:szCs w:val="21"/>
              </w:rPr>
              <w:t>対応付け</w:t>
            </w:r>
          </w:ins>
          <w:ins w:id="257" w:author="Sano Yuma" w:date="2023-02-17T21:51:00Z">
            <w:r w:rsidRPr="002814E2">
              <w:rPr>
                <w:noProof/>
                <w:webHidden/>
              </w:rPr>
              <w:tab/>
            </w:r>
            <w:r w:rsidRPr="002814E2">
              <w:rPr>
                <w:noProof/>
                <w:webHidden/>
              </w:rPr>
              <w:fldChar w:fldCharType="begin"/>
            </w:r>
            <w:r w:rsidRPr="002814E2">
              <w:rPr>
                <w:noProof/>
                <w:webHidden/>
              </w:rPr>
              <w:instrText xml:space="preserve"> PAGEREF _Toc127563127 \h </w:instrText>
            </w:r>
          </w:ins>
          <w:r w:rsidRPr="002E08C0">
            <w:rPr>
              <w:noProof/>
              <w:webHidden/>
            </w:rPr>
          </w:r>
          <w:r w:rsidRPr="002814E2">
            <w:rPr>
              <w:noProof/>
              <w:webHidden/>
            </w:rPr>
            <w:fldChar w:fldCharType="separate"/>
          </w:r>
          <w:ins w:id="258" w:author="Sano Yuma" w:date="2023-02-23T16:18:00Z">
            <w:r w:rsidR="00E80196">
              <w:rPr>
                <w:noProof/>
                <w:webHidden/>
              </w:rPr>
              <w:t>13</w:t>
            </w:r>
          </w:ins>
          <w:ins w:id="259" w:author="Sano Yuma" w:date="2023-02-17T21:51:00Z">
            <w:r w:rsidRPr="002814E2">
              <w:rPr>
                <w:noProof/>
                <w:webHidden/>
              </w:rPr>
              <w:fldChar w:fldCharType="end"/>
            </w:r>
            <w:r w:rsidRPr="00DE5F11">
              <w:rPr>
                <w:rStyle w:val="a8"/>
                <w:noProof/>
                <w:sz w:val="21"/>
                <w:szCs w:val="21"/>
                <w:rPrChange w:id="260" w:author="Sano Yuma" w:date="2023-02-17T21:55:00Z">
                  <w:rPr>
                    <w:rStyle w:val="a8"/>
                    <w:noProof/>
                  </w:rPr>
                </w:rPrChange>
              </w:rPr>
              <w:fldChar w:fldCharType="end"/>
            </w:r>
          </w:ins>
        </w:p>
        <w:p w14:paraId="5718A312" w14:textId="5CD6195A" w:rsidR="00DE5F11" w:rsidRPr="00DE5F11" w:rsidRDefault="00DE5F11" w:rsidP="002814E2">
          <w:pPr>
            <w:pStyle w:val="21"/>
            <w:spacing w:before="240" w:line="240" w:lineRule="exact"/>
            <w:rPr>
              <w:ins w:id="261" w:author="Sano Yuma" w:date="2023-02-17T21:51:00Z"/>
              <w:rFonts w:cstheme="minorBidi"/>
              <w:noProof/>
              <w:kern w:val="2"/>
            </w:rPr>
            <w:pPrChange w:id="262" w:author="Sano Yuma" w:date="2023-02-23T16:01:00Z">
              <w:pPr>
                <w:pStyle w:val="21"/>
              </w:pPr>
            </w:pPrChange>
          </w:pPr>
          <w:ins w:id="263" w:author="Sano Yuma" w:date="2023-02-17T21:51:00Z">
            <w:r w:rsidRPr="00DE5F11">
              <w:rPr>
                <w:rStyle w:val="a8"/>
                <w:noProof/>
                <w:sz w:val="21"/>
                <w:szCs w:val="21"/>
                <w:rPrChange w:id="264" w:author="Sano Yuma" w:date="2023-02-17T21:55:00Z">
                  <w:rPr>
                    <w:rStyle w:val="a8"/>
                    <w:noProof/>
                  </w:rPr>
                </w:rPrChange>
              </w:rPr>
              <w:fldChar w:fldCharType="begin"/>
            </w:r>
            <w:r w:rsidRPr="00DE5F11">
              <w:rPr>
                <w:rStyle w:val="a8"/>
                <w:noProof/>
                <w:sz w:val="21"/>
                <w:szCs w:val="21"/>
                <w:rPrChange w:id="265" w:author="Sano Yuma" w:date="2023-02-17T21:55:00Z">
                  <w:rPr>
                    <w:rStyle w:val="a8"/>
                    <w:noProof/>
                  </w:rPr>
                </w:rPrChange>
              </w:rPr>
              <w:instrText xml:space="preserve"> </w:instrText>
            </w:r>
            <w:r w:rsidRPr="001F6B31">
              <w:rPr>
                <w:noProof/>
              </w:rPr>
              <w:instrText>HYPERLINK \l "_Toc127563128"</w:instrText>
            </w:r>
            <w:r w:rsidRPr="00DE5F11">
              <w:rPr>
                <w:rStyle w:val="a8"/>
                <w:noProof/>
                <w:sz w:val="21"/>
                <w:szCs w:val="21"/>
                <w:rPrChange w:id="266" w:author="Sano Yuma" w:date="2023-02-17T21:55:00Z">
                  <w:rPr>
                    <w:rStyle w:val="a8"/>
                    <w:noProof/>
                  </w:rPr>
                </w:rPrChange>
              </w:rPr>
              <w:instrText xml:space="preserve"> </w:instrText>
            </w:r>
          </w:ins>
          <w:ins w:id="267" w:author="Sano Yuma" w:date="2023-02-23T16:00:00Z">
            <w:r w:rsidR="001F6B31" w:rsidRPr="001F6B31">
              <w:rPr>
                <w:rStyle w:val="a8"/>
                <w:noProof/>
                <w:sz w:val="21"/>
                <w:szCs w:val="21"/>
              </w:rPr>
            </w:r>
          </w:ins>
          <w:ins w:id="268" w:author="Sano Yuma" w:date="2023-02-17T21:51:00Z">
            <w:r w:rsidRPr="00DE5F11">
              <w:rPr>
                <w:rStyle w:val="a8"/>
                <w:noProof/>
                <w:sz w:val="21"/>
                <w:szCs w:val="21"/>
                <w:rPrChange w:id="269" w:author="Sano Yuma" w:date="2023-02-17T21:55:00Z">
                  <w:rPr>
                    <w:rStyle w:val="a8"/>
                    <w:noProof/>
                  </w:rPr>
                </w:rPrChange>
              </w:rPr>
              <w:fldChar w:fldCharType="separate"/>
            </w:r>
            <w:r w:rsidRPr="00DE5F11">
              <w:rPr>
                <w:rStyle w:val="a8"/>
                <w:rFonts w:eastAsiaTheme="minorHAnsi"/>
                <w:noProof/>
                <w:sz w:val="21"/>
                <w:szCs w:val="21"/>
                <w:rPrChange w:id="270" w:author="Sano Yuma" w:date="2023-02-17T21:55:00Z">
                  <w:rPr>
                    <w:rStyle w:val="a8"/>
                    <w:rFonts w:eastAsiaTheme="minorHAnsi"/>
                    <w:noProof/>
                  </w:rPr>
                </w:rPrChange>
              </w:rPr>
              <w:t>4.1　手動による対応付け</w:t>
            </w:r>
            <w:r w:rsidRPr="001F6B31">
              <w:rPr>
                <w:noProof/>
                <w:webHidden/>
              </w:rPr>
              <w:tab/>
            </w:r>
            <w:r w:rsidRPr="001F6B31">
              <w:rPr>
                <w:noProof/>
                <w:webHidden/>
              </w:rPr>
              <w:fldChar w:fldCharType="begin"/>
            </w:r>
            <w:r w:rsidRPr="001F6B31">
              <w:rPr>
                <w:noProof/>
                <w:webHidden/>
              </w:rPr>
              <w:instrText xml:space="preserve"> PAGEREF _Toc127563128 \h </w:instrText>
            </w:r>
          </w:ins>
          <w:r w:rsidRPr="002E08C0">
            <w:rPr>
              <w:noProof/>
              <w:webHidden/>
            </w:rPr>
          </w:r>
          <w:r w:rsidRPr="001F6B31">
            <w:rPr>
              <w:noProof/>
              <w:webHidden/>
            </w:rPr>
            <w:fldChar w:fldCharType="separate"/>
          </w:r>
          <w:ins w:id="271" w:author="Sano Yuma" w:date="2023-02-23T16:18:00Z">
            <w:r w:rsidR="00E80196">
              <w:rPr>
                <w:noProof/>
                <w:webHidden/>
              </w:rPr>
              <w:t>13</w:t>
            </w:r>
          </w:ins>
          <w:ins w:id="272" w:author="Sano Yuma" w:date="2023-02-17T21:51:00Z">
            <w:r w:rsidRPr="001F6B31">
              <w:rPr>
                <w:noProof/>
                <w:webHidden/>
              </w:rPr>
              <w:fldChar w:fldCharType="end"/>
            </w:r>
            <w:r w:rsidRPr="00DE5F11">
              <w:rPr>
                <w:rStyle w:val="a8"/>
                <w:noProof/>
                <w:sz w:val="21"/>
                <w:szCs w:val="21"/>
                <w:rPrChange w:id="273" w:author="Sano Yuma" w:date="2023-02-17T21:55:00Z">
                  <w:rPr>
                    <w:rStyle w:val="a8"/>
                    <w:noProof/>
                  </w:rPr>
                </w:rPrChange>
              </w:rPr>
              <w:fldChar w:fldCharType="end"/>
            </w:r>
          </w:ins>
        </w:p>
        <w:p w14:paraId="6734D270" w14:textId="7BC26D5F" w:rsidR="00DE5F11" w:rsidRPr="00DE5F11" w:rsidRDefault="00DE5F11" w:rsidP="002814E2">
          <w:pPr>
            <w:pStyle w:val="21"/>
            <w:spacing w:before="240" w:line="240" w:lineRule="exact"/>
            <w:rPr>
              <w:ins w:id="274" w:author="Sano Yuma" w:date="2023-02-17T21:51:00Z"/>
              <w:rFonts w:cstheme="minorBidi"/>
              <w:noProof/>
              <w:kern w:val="2"/>
            </w:rPr>
            <w:pPrChange w:id="275" w:author="Sano Yuma" w:date="2023-02-23T16:01:00Z">
              <w:pPr>
                <w:pStyle w:val="21"/>
              </w:pPr>
            </w:pPrChange>
          </w:pPr>
          <w:ins w:id="276" w:author="Sano Yuma" w:date="2023-02-17T21:51:00Z">
            <w:r w:rsidRPr="00DE5F11">
              <w:rPr>
                <w:rStyle w:val="a8"/>
                <w:noProof/>
                <w:sz w:val="21"/>
                <w:szCs w:val="21"/>
                <w:rPrChange w:id="277" w:author="Sano Yuma" w:date="2023-02-17T21:55:00Z">
                  <w:rPr>
                    <w:rStyle w:val="a8"/>
                    <w:noProof/>
                  </w:rPr>
                </w:rPrChange>
              </w:rPr>
              <w:fldChar w:fldCharType="begin"/>
            </w:r>
            <w:r w:rsidRPr="00DE5F11">
              <w:rPr>
                <w:rStyle w:val="a8"/>
                <w:noProof/>
                <w:sz w:val="21"/>
                <w:szCs w:val="21"/>
                <w:rPrChange w:id="278" w:author="Sano Yuma" w:date="2023-02-17T21:55:00Z">
                  <w:rPr>
                    <w:rStyle w:val="a8"/>
                    <w:noProof/>
                  </w:rPr>
                </w:rPrChange>
              </w:rPr>
              <w:instrText xml:space="preserve"> </w:instrText>
            </w:r>
            <w:r w:rsidRPr="001F6B31">
              <w:rPr>
                <w:noProof/>
              </w:rPr>
              <w:instrText>HYPERLINK \l "_Toc127563129"</w:instrText>
            </w:r>
            <w:r w:rsidRPr="00DE5F11">
              <w:rPr>
                <w:rStyle w:val="a8"/>
                <w:noProof/>
                <w:sz w:val="21"/>
                <w:szCs w:val="21"/>
                <w:rPrChange w:id="279" w:author="Sano Yuma" w:date="2023-02-17T21:55:00Z">
                  <w:rPr>
                    <w:rStyle w:val="a8"/>
                    <w:noProof/>
                  </w:rPr>
                </w:rPrChange>
              </w:rPr>
              <w:instrText xml:space="preserve"> </w:instrText>
            </w:r>
          </w:ins>
          <w:ins w:id="280" w:author="Sano Yuma" w:date="2023-02-23T16:00:00Z">
            <w:r w:rsidR="001F6B31" w:rsidRPr="001F6B31">
              <w:rPr>
                <w:rStyle w:val="a8"/>
                <w:noProof/>
                <w:sz w:val="21"/>
                <w:szCs w:val="21"/>
              </w:rPr>
            </w:r>
          </w:ins>
          <w:ins w:id="281" w:author="Sano Yuma" w:date="2023-02-17T21:51:00Z">
            <w:r w:rsidRPr="00DE5F11">
              <w:rPr>
                <w:rStyle w:val="a8"/>
                <w:noProof/>
                <w:sz w:val="21"/>
                <w:szCs w:val="21"/>
                <w:rPrChange w:id="282" w:author="Sano Yuma" w:date="2023-02-17T21:55:00Z">
                  <w:rPr>
                    <w:rStyle w:val="a8"/>
                    <w:noProof/>
                  </w:rPr>
                </w:rPrChange>
              </w:rPr>
              <w:fldChar w:fldCharType="separate"/>
            </w:r>
            <w:r w:rsidRPr="00DE5F11">
              <w:rPr>
                <w:rStyle w:val="a8"/>
                <w:rFonts w:eastAsiaTheme="minorHAnsi"/>
                <w:noProof/>
                <w:sz w:val="21"/>
                <w:szCs w:val="21"/>
                <w:rPrChange w:id="283" w:author="Sano Yuma" w:date="2023-02-17T21:55:00Z">
                  <w:rPr>
                    <w:rStyle w:val="a8"/>
                    <w:rFonts w:eastAsiaTheme="minorHAnsi"/>
                    <w:noProof/>
                  </w:rPr>
                </w:rPrChange>
              </w:rPr>
              <w:t>4.2　自動による対応付け</w:t>
            </w:r>
            <w:r w:rsidRPr="001F6B31">
              <w:rPr>
                <w:noProof/>
                <w:webHidden/>
              </w:rPr>
              <w:tab/>
            </w:r>
            <w:r w:rsidRPr="001F6B31">
              <w:rPr>
                <w:noProof/>
                <w:webHidden/>
              </w:rPr>
              <w:fldChar w:fldCharType="begin"/>
            </w:r>
            <w:r w:rsidRPr="001F6B31">
              <w:rPr>
                <w:noProof/>
                <w:webHidden/>
              </w:rPr>
              <w:instrText xml:space="preserve"> PAGEREF _Toc127563129 \h </w:instrText>
            </w:r>
          </w:ins>
          <w:r w:rsidRPr="002E08C0">
            <w:rPr>
              <w:noProof/>
              <w:webHidden/>
            </w:rPr>
          </w:r>
          <w:r w:rsidRPr="001F6B31">
            <w:rPr>
              <w:noProof/>
              <w:webHidden/>
            </w:rPr>
            <w:fldChar w:fldCharType="separate"/>
          </w:r>
          <w:ins w:id="284" w:author="Sano Yuma" w:date="2023-02-23T16:18:00Z">
            <w:r w:rsidR="00E80196">
              <w:rPr>
                <w:noProof/>
                <w:webHidden/>
              </w:rPr>
              <w:t>13</w:t>
            </w:r>
          </w:ins>
          <w:ins w:id="285" w:author="Sano Yuma" w:date="2023-02-17T21:51:00Z">
            <w:r w:rsidRPr="001F6B31">
              <w:rPr>
                <w:noProof/>
                <w:webHidden/>
              </w:rPr>
              <w:fldChar w:fldCharType="end"/>
            </w:r>
            <w:r w:rsidRPr="00DE5F11">
              <w:rPr>
                <w:rStyle w:val="a8"/>
                <w:noProof/>
                <w:sz w:val="21"/>
                <w:szCs w:val="21"/>
                <w:rPrChange w:id="286" w:author="Sano Yuma" w:date="2023-02-17T21:55:00Z">
                  <w:rPr>
                    <w:rStyle w:val="a8"/>
                    <w:noProof/>
                  </w:rPr>
                </w:rPrChange>
              </w:rPr>
              <w:fldChar w:fldCharType="end"/>
            </w:r>
          </w:ins>
        </w:p>
        <w:p w14:paraId="7079F7EA" w14:textId="0954B0F3" w:rsidR="00DE5F11" w:rsidRPr="002814E2" w:rsidRDefault="00DE5F11" w:rsidP="0043351C">
          <w:pPr>
            <w:pStyle w:val="11"/>
            <w:rPr>
              <w:ins w:id="287" w:author="Sano Yuma" w:date="2023-02-17T21:51:00Z"/>
              <w:rFonts w:cstheme="minorBidi"/>
              <w:noProof/>
              <w:kern w:val="2"/>
            </w:rPr>
          </w:pPr>
          <w:ins w:id="288" w:author="Sano Yuma" w:date="2023-02-17T21:51:00Z">
            <w:r w:rsidRPr="00DE5F11">
              <w:rPr>
                <w:rStyle w:val="a8"/>
                <w:noProof/>
                <w:sz w:val="21"/>
                <w:szCs w:val="21"/>
                <w:rPrChange w:id="289" w:author="Sano Yuma" w:date="2023-02-17T21:55:00Z">
                  <w:rPr>
                    <w:rStyle w:val="a8"/>
                    <w:noProof/>
                  </w:rPr>
                </w:rPrChange>
              </w:rPr>
              <w:fldChar w:fldCharType="begin"/>
            </w:r>
            <w:r w:rsidRPr="00DE5F11">
              <w:rPr>
                <w:rStyle w:val="a8"/>
                <w:noProof/>
                <w:sz w:val="21"/>
                <w:szCs w:val="21"/>
                <w:rPrChange w:id="290" w:author="Sano Yuma" w:date="2023-02-17T21:55:00Z">
                  <w:rPr>
                    <w:rStyle w:val="a8"/>
                    <w:noProof/>
                  </w:rPr>
                </w:rPrChange>
              </w:rPr>
              <w:instrText xml:space="preserve"> </w:instrText>
            </w:r>
            <w:r w:rsidRPr="002814E2">
              <w:rPr>
                <w:noProof/>
              </w:rPr>
              <w:instrText>HYPERLINK \l "_Toc127563130"</w:instrText>
            </w:r>
            <w:r w:rsidRPr="00DE5F11">
              <w:rPr>
                <w:rStyle w:val="a8"/>
                <w:noProof/>
                <w:sz w:val="21"/>
                <w:szCs w:val="21"/>
                <w:rPrChange w:id="291" w:author="Sano Yuma" w:date="2023-02-17T21:55:00Z">
                  <w:rPr>
                    <w:rStyle w:val="a8"/>
                    <w:noProof/>
                  </w:rPr>
                </w:rPrChange>
              </w:rPr>
              <w:instrText xml:space="preserve"> </w:instrText>
            </w:r>
          </w:ins>
          <w:ins w:id="292" w:author="Sano Yuma" w:date="2023-02-23T16:00:00Z">
            <w:r w:rsidR="001F6B31" w:rsidRPr="001F6B31">
              <w:rPr>
                <w:rStyle w:val="a8"/>
                <w:noProof/>
                <w:sz w:val="21"/>
                <w:szCs w:val="21"/>
              </w:rPr>
            </w:r>
          </w:ins>
          <w:ins w:id="293" w:author="Sano Yuma" w:date="2023-02-17T21:51:00Z">
            <w:r w:rsidRPr="00DE5F11">
              <w:rPr>
                <w:rStyle w:val="a8"/>
                <w:noProof/>
                <w:sz w:val="21"/>
                <w:szCs w:val="21"/>
                <w:rPrChange w:id="294" w:author="Sano Yuma" w:date="2023-02-17T21:55:00Z">
                  <w:rPr>
                    <w:rStyle w:val="a8"/>
                    <w:noProof/>
                  </w:rPr>
                </w:rPrChange>
              </w:rPr>
              <w:fldChar w:fldCharType="separate"/>
            </w:r>
            <w:r w:rsidRPr="00DE5F11">
              <w:rPr>
                <w:rStyle w:val="a8"/>
                <w:rFonts w:eastAsiaTheme="minorHAnsi"/>
                <w:noProof/>
                <w:sz w:val="21"/>
                <w:szCs w:val="21"/>
                <w:rPrChange w:id="295" w:author="Sano Yuma" w:date="2023-02-17T21:55:00Z">
                  <w:rPr>
                    <w:rStyle w:val="a8"/>
                    <w:rFonts w:eastAsiaTheme="minorHAnsi"/>
                    <w:noProof/>
                  </w:rPr>
                </w:rPrChange>
              </w:rPr>
              <w:t>第5章</w:t>
            </w:r>
          </w:ins>
          <w:ins w:id="296" w:author="Sano Yuma" w:date="2023-02-17T21:55:00Z">
            <w:r w:rsidRPr="00DE5F11">
              <w:rPr>
                <w:rStyle w:val="a8"/>
                <w:rFonts w:eastAsiaTheme="minorHAnsi" w:hint="eastAsia"/>
                <w:noProof/>
                <w:sz w:val="21"/>
                <w:szCs w:val="21"/>
              </w:rPr>
              <w:t xml:space="preserve">　選手の3次元位置の推定</w:t>
            </w:r>
          </w:ins>
          <w:ins w:id="297" w:author="Sano Yuma" w:date="2023-02-17T21:51:00Z">
            <w:r w:rsidRPr="002814E2">
              <w:rPr>
                <w:noProof/>
                <w:webHidden/>
              </w:rPr>
              <w:tab/>
            </w:r>
            <w:r w:rsidRPr="002814E2">
              <w:rPr>
                <w:noProof/>
                <w:webHidden/>
              </w:rPr>
              <w:fldChar w:fldCharType="begin"/>
            </w:r>
            <w:r w:rsidRPr="002814E2">
              <w:rPr>
                <w:noProof/>
                <w:webHidden/>
              </w:rPr>
              <w:instrText xml:space="preserve"> PAGEREF _Toc127563130 \h </w:instrText>
            </w:r>
          </w:ins>
          <w:r w:rsidRPr="002E08C0">
            <w:rPr>
              <w:noProof/>
              <w:webHidden/>
            </w:rPr>
          </w:r>
          <w:r w:rsidRPr="002814E2">
            <w:rPr>
              <w:noProof/>
              <w:webHidden/>
            </w:rPr>
            <w:fldChar w:fldCharType="separate"/>
          </w:r>
          <w:ins w:id="298" w:author="Sano Yuma" w:date="2023-02-23T16:18:00Z">
            <w:r w:rsidR="00E80196">
              <w:rPr>
                <w:noProof/>
                <w:webHidden/>
              </w:rPr>
              <w:t>15</w:t>
            </w:r>
          </w:ins>
          <w:ins w:id="299" w:author="Sano Yuma" w:date="2023-02-17T21:51:00Z">
            <w:r w:rsidRPr="002814E2">
              <w:rPr>
                <w:noProof/>
                <w:webHidden/>
              </w:rPr>
              <w:fldChar w:fldCharType="end"/>
            </w:r>
            <w:r w:rsidRPr="00DE5F11">
              <w:rPr>
                <w:rStyle w:val="a8"/>
                <w:noProof/>
                <w:sz w:val="21"/>
                <w:szCs w:val="21"/>
                <w:rPrChange w:id="300" w:author="Sano Yuma" w:date="2023-02-17T21:55:00Z">
                  <w:rPr>
                    <w:rStyle w:val="a8"/>
                    <w:noProof/>
                  </w:rPr>
                </w:rPrChange>
              </w:rPr>
              <w:fldChar w:fldCharType="end"/>
            </w:r>
          </w:ins>
        </w:p>
        <w:p w14:paraId="1228B50F" w14:textId="7235DA55" w:rsidR="00DE5F11" w:rsidRPr="00DE5F11" w:rsidRDefault="00DE5F11" w:rsidP="002814E2">
          <w:pPr>
            <w:pStyle w:val="21"/>
            <w:spacing w:before="240" w:line="240" w:lineRule="exact"/>
            <w:rPr>
              <w:ins w:id="301" w:author="Sano Yuma" w:date="2023-02-17T21:51:00Z"/>
              <w:rFonts w:cstheme="minorBidi"/>
              <w:noProof/>
              <w:kern w:val="2"/>
            </w:rPr>
            <w:pPrChange w:id="302" w:author="Sano Yuma" w:date="2023-02-23T16:01:00Z">
              <w:pPr>
                <w:pStyle w:val="21"/>
              </w:pPr>
            </w:pPrChange>
          </w:pPr>
          <w:ins w:id="303" w:author="Sano Yuma" w:date="2023-02-17T21:51:00Z">
            <w:r w:rsidRPr="00DE5F11">
              <w:rPr>
                <w:rStyle w:val="a8"/>
                <w:noProof/>
                <w:sz w:val="21"/>
                <w:szCs w:val="21"/>
                <w:rPrChange w:id="304" w:author="Sano Yuma" w:date="2023-02-17T21:55:00Z">
                  <w:rPr>
                    <w:rStyle w:val="a8"/>
                    <w:noProof/>
                  </w:rPr>
                </w:rPrChange>
              </w:rPr>
              <w:fldChar w:fldCharType="begin"/>
            </w:r>
            <w:r w:rsidRPr="00DE5F11">
              <w:rPr>
                <w:rStyle w:val="a8"/>
                <w:noProof/>
                <w:sz w:val="21"/>
                <w:szCs w:val="21"/>
                <w:rPrChange w:id="305" w:author="Sano Yuma" w:date="2023-02-17T21:55:00Z">
                  <w:rPr>
                    <w:rStyle w:val="a8"/>
                    <w:noProof/>
                  </w:rPr>
                </w:rPrChange>
              </w:rPr>
              <w:instrText xml:space="preserve"> </w:instrText>
            </w:r>
            <w:r w:rsidRPr="001F6B31">
              <w:rPr>
                <w:noProof/>
              </w:rPr>
              <w:instrText>HYPERLINK \l "_Toc127563131"</w:instrText>
            </w:r>
            <w:r w:rsidRPr="00DE5F11">
              <w:rPr>
                <w:rStyle w:val="a8"/>
                <w:noProof/>
                <w:sz w:val="21"/>
                <w:szCs w:val="21"/>
                <w:rPrChange w:id="306" w:author="Sano Yuma" w:date="2023-02-17T21:55:00Z">
                  <w:rPr>
                    <w:rStyle w:val="a8"/>
                    <w:noProof/>
                  </w:rPr>
                </w:rPrChange>
              </w:rPr>
              <w:instrText xml:space="preserve"> </w:instrText>
            </w:r>
          </w:ins>
          <w:ins w:id="307" w:author="Sano Yuma" w:date="2023-02-23T16:00:00Z">
            <w:r w:rsidR="001F6B31" w:rsidRPr="001F6B31">
              <w:rPr>
                <w:rStyle w:val="a8"/>
                <w:noProof/>
                <w:sz w:val="21"/>
                <w:szCs w:val="21"/>
              </w:rPr>
            </w:r>
          </w:ins>
          <w:ins w:id="308" w:author="Sano Yuma" w:date="2023-02-17T21:51:00Z">
            <w:r w:rsidRPr="00DE5F11">
              <w:rPr>
                <w:rStyle w:val="a8"/>
                <w:noProof/>
                <w:sz w:val="21"/>
                <w:szCs w:val="21"/>
                <w:rPrChange w:id="309" w:author="Sano Yuma" w:date="2023-02-17T21:55:00Z">
                  <w:rPr>
                    <w:rStyle w:val="a8"/>
                    <w:noProof/>
                  </w:rPr>
                </w:rPrChange>
              </w:rPr>
              <w:fldChar w:fldCharType="separate"/>
            </w:r>
            <w:r w:rsidRPr="00DE5F11">
              <w:rPr>
                <w:rStyle w:val="a8"/>
                <w:rFonts w:eastAsiaTheme="minorHAnsi"/>
                <w:noProof/>
                <w:sz w:val="21"/>
                <w:szCs w:val="21"/>
                <w:rPrChange w:id="310" w:author="Sano Yuma" w:date="2023-02-17T21:55:00Z">
                  <w:rPr>
                    <w:rStyle w:val="a8"/>
                    <w:rFonts w:eastAsiaTheme="minorHAnsi"/>
                    <w:noProof/>
                  </w:rPr>
                </w:rPrChange>
              </w:rPr>
              <w:t>5.1　理論</w:t>
            </w:r>
            <w:r w:rsidRPr="001F6B31">
              <w:rPr>
                <w:noProof/>
                <w:webHidden/>
              </w:rPr>
              <w:tab/>
            </w:r>
            <w:r w:rsidRPr="001F6B31">
              <w:rPr>
                <w:noProof/>
                <w:webHidden/>
              </w:rPr>
              <w:fldChar w:fldCharType="begin"/>
            </w:r>
            <w:r w:rsidRPr="001F6B31">
              <w:rPr>
                <w:noProof/>
                <w:webHidden/>
              </w:rPr>
              <w:instrText xml:space="preserve"> PAGEREF _Toc127563131 \h </w:instrText>
            </w:r>
          </w:ins>
          <w:r w:rsidRPr="002E08C0">
            <w:rPr>
              <w:noProof/>
              <w:webHidden/>
            </w:rPr>
          </w:r>
          <w:r w:rsidRPr="001F6B31">
            <w:rPr>
              <w:noProof/>
              <w:webHidden/>
            </w:rPr>
            <w:fldChar w:fldCharType="separate"/>
          </w:r>
          <w:ins w:id="311" w:author="Sano Yuma" w:date="2023-02-23T16:18:00Z">
            <w:r w:rsidR="00E80196">
              <w:rPr>
                <w:noProof/>
                <w:webHidden/>
              </w:rPr>
              <w:t>15</w:t>
            </w:r>
          </w:ins>
          <w:ins w:id="312" w:author="Sano Yuma" w:date="2023-02-17T21:51:00Z">
            <w:r w:rsidRPr="001F6B31">
              <w:rPr>
                <w:noProof/>
                <w:webHidden/>
              </w:rPr>
              <w:fldChar w:fldCharType="end"/>
            </w:r>
            <w:r w:rsidRPr="00DE5F11">
              <w:rPr>
                <w:rStyle w:val="a8"/>
                <w:noProof/>
                <w:sz w:val="21"/>
                <w:szCs w:val="21"/>
                <w:rPrChange w:id="313" w:author="Sano Yuma" w:date="2023-02-17T21:55:00Z">
                  <w:rPr>
                    <w:rStyle w:val="a8"/>
                    <w:noProof/>
                  </w:rPr>
                </w:rPrChange>
              </w:rPr>
              <w:fldChar w:fldCharType="end"/>
            </w:r>
          </w:ins>
        </w:p>
        <w:p w14:paraId="3EB6CD67" w14:textId="55FD350D" w:rsidR="00DE5F11" w:rsidRPr="00DE5F11" w:rsidRDefault="00DE5F11" w:rsidP="002814E2">
          <w:pPr>
            <w:pStyle w:val="21"/>
            <w:spacing w:before="240" w:line="240" w:lineRule="exact"/>
            <w:ind w:left="221"/>
            <w:rPr>
              <w:ins w:id="314" w:author="Sano Yuma" w:date="2023-02-17T21:51:00Z"/>
              <w:rFonts w:cstheme="minorBidi"/>
              <w:noProof/>
              <w:kern w:val="2"/>
            </w:rPr>
            <w:pPrChange w:id="315" w:author="Sano Yuma" w:date="2023-02-23T16:01:00Z">
              <w:pPr>
                <w:pStyle w:val="21"/>
              </w:pPr>
            </w:pPrChange>
          </w:pPr>
          <w:ins w:id="316" w:author="Sano Yuma" w:date="2023-02-17T21:51:00Z">
            <w:r w:rsidRPr="00DE5F11">
              <w:rPr>
                <w:rStyle w:val="a8"/>
                <w:noProof/>
                <w:sz w:val="21"/>
                <w:szCs w:val="21"/>
                <w:rPrChange w:id="317" w:author="Sano Yuma" w:date="2023-02-17T21:55:00Z">
                  <w:rPr>
                    <w:rStyle w:val="a8"/>
                    <w:noProof/>
                  </w:rPr>
                </w:rPrChange>
              </w:rPr>
              <w:fldChar w:fldCharType="begin"/>
            </w:r>
            <w:r w:rsidRPr="00DE5F11">
              <w:rPr>
                <w:rStyle w:val="a8"/>
                <w:noProof/>
                <w:sz w:val="21"/>
                <w:szCs w:val="21"/>
                <w:rPrChange w:id="318" w:author="Sano Yuma" w:date="2023-02-17T21:55:00Z">
                  <w:rPr>
                    <w:rStyle w:val="a8"/>
                    <w:noProof/>
                  </w:rPr>
                </w:rPrChange>
              </w:rPr>
              <w:instrText xml:space="preserve"> </w:instrText>
            </w:r>
            <w:r w:rsidRPr="001F6B31">
              <w:rPr>
                <w:noProof/>
              </w:rPr>
              <w:instrText>HYPERLINK \l "_Toc127563132"</w:instrText>
            </w:r>
            <w:r w:rsidRPr="00DE5F11">
              <w:rPr>
                <w:rStyle w:val="a8"/>
                <w:noProof/>
                <w:sz w:val="21"/>
                <w:szCs w:val="21"/>
                <w:rPrChange w:id="319" w:author="Sano Yuma" w:date="2023-02-17T21:55:00Z">
                  <w:rPr>
                    <w:rStyle w:val="a8"/>
                    <w:noProof/>
                  </w:rPr>
                </w:rPrChange>
              </w:rPr>
              <w:instrText xml:space="preserve"> </w:instrText>
            </w:r>
          </w:ins>
          <w:ins w:id="320" w:author="Sano Yuma" w:date="2023-02-23T16:00:00Z">
            <w:r w:rsidR="001F6B31" w:rsidRPr="001F6B31">
              <w:rPr>
                <w:rStyle w:val="a8"/>
                <w:noProof/>
                <w:sz w:val="21"/>
                <w:szCs w:val="21"/>
              </w:rPr>
            </w:r>
          </w:ins>
          <w:ins w:id="321" w:author="Sano Yuma" w:date="2023-02-17T21:51:00Z">
            <w:r w:rsidRPr="00DE5F11">
              <w:rPr>
                <w:rStyle w:val="a8"/>
                <w:noProof/>
                <w:sz w:val="21"/>
                <w:szCs w:val="21"/>
                <w:rPrChange w:id="322" w:author="Sano Yuma" w:date="2023-02-17T21:55:00Z">
                  <w:rPr>
                    <w:rStyle w:val="a8"/>
                    <w:noProof/>
                  </w:rPr>
                </w:rPrChange>
              </w:rPr>
              <w:fldChar w:fldCharType="separate"/>
            </w:r>
            <w:r w:rsidRPr="00DE5F11">
              <w:rPr>
                <w:rStyle w:val="a8"/>
                <w:rFonts w:eastAsiaTheme="minorHAnsi"/>
                <w:noProof/>
                <w:sz w:val="21"/>
                <w:szCs w:val="21"/>
                <w:rPrChange w:id="323" w:author="Sano Yuma" w:date="2023-02-17T21:55:00Z">
                  <w:rPr>
                    <w:rStyle w:val="a8"/>
                    <w:rFonts w:eastAsiaTheme="minorHAnsi"/>
                    <w:noProof/>
                  </w:rPr>
                </w:rPrChange>
              </w:rPr>
              <w:t>5.2　カメラ座標系における直線定義</w:t>
            </w:r>
            <w:r w:rsidRPr="001F6B31">
              <w:rPr>
                <w:noProof/>
                <w:webHidden/>
              </w:rPr>
              <w:tab/>
            </w:r>
            <w:r w:rsidRPr="001F6B31">
              <w:rPr>
                <w:noProof/>
                <w:webHidden/>
              </w:rPr>
              <w:fldChar w:fldCharType="begin"/>
            </w:r>
            <w:r w:rsidRPr="001F6B31">
              <w:rPr>
                <w:noProof/>
                <w:webHidden/>
              </w:rPr>
              <w:instrText xml:space="preserve"> PAGEREF _Toc127563132 \h </w:instrText>
            </w:r>
          </w:ins>
          <w:r w:rsidRPr="002E08C0">
            <w:rPr>
              <w:noProof/>
              <w:webHidden/>
            </w:rPr>
          </w:r>
          <w:r w:rsidRPr="001F6B31">
            <w:rPr>
              <w:noProof/>
              <w:webHidden/>
            </w:rPr>
            <w:fldChar w:fldCharType="separate"/>
          </w:r>
          <w:ins w:id="324" w:author="Sano Yuma" w:date="2023-02-23T16:18:00Z">
            <w:r w:rsidR="00E80196">
              <w:rPr>
                <w:noProof/>
                <w:webHidden/>
              </w:rPr>
              <w:t>15</w:t>
            </w:r>
          </w:ins>
          <w:ins w:id="325" w:author="Sano Yuma" w:date="2023-02-17T21:51:00Z">
            <w:r w:rsidRPr="001F6B31">
              <w:rPr>
                <w:noProof/>
                <w:webHidden/>
              </w:rPr>
              <w:fldChar w:fldCharType="end"/>
            </w:r>
            <w:r w:rsidRPr="00DE5F11">
              <w:rPr>
                <w:rStyle w:val="a8"/>
                <w:noProof/>
                <w:sz w:val="21"/>
                <w:szCs w:val="21"/>
                <w:rPrChange w:id="326" w:author="Sano Yuma" w:date="2023-02-17T21:55:00Z">
                  <w:rPr>
                    <w:rStyle w:val="a8"/>
                    <w:noProof/>
                  </w:rPr>
                </w:rPrChange>
              </w:rPr>
              <w:fldChar w:fldCharType="end"/>
            </w:r>
          </w:ins>
        </w:p>
        <w:p w14:paraId="05F2B0CD" w14:textId="244955FD" w:rsidR="00DE5F11" w:rsidRPr="00DE5F11" w:rsidRDefault="00DE5F11" w:rsidP="002814E2">
          <w:pPr>
            <w:pStyle w:val="21"/>
            <w:spacing w:before="240" w:line="240" w:lineRule="exact"/>
            <w:rPr>
              <w:ins w:id="327" w:author="Sano Yuma" w:date="2023-02-17T21:51:00Z"/>
              <w:rFonts w:cstheme="minorBidi"/>
              <w:noProof/>
              <w:kern w:val="2"/>
            </w:rPr>
            <w:pPrChange w:id="328" w:author="Sano Yuma" w:date="2023-02-23T16:01:00Z">
              <w:pPr>
                <w:pStyle w:val="21"/>
              </w:pPr>
            </w:pPrChange>
          </w:pPr>
          <w:ins w:id="329" w:author="Sano Yuma" w:date="2023-02-17T21:51:00Z">
            <w:r w:rsidRPr="00DE5F11">
              <w:rPr>
                <w:rStyle w:val="a8"/>
                <w:noProof/>
                <w:sz w:val="21"/>
                <w:szCs w:val="21"/>
                <w:rPrChange w:id="330" w:author="Sano Yuma" w:date="2023-02-17T21:55:00Z">
                  <w:rPr>
                    <w:rStyle w:val="a8"/>
                    <w:noProof/>
                  </w:rPr>
                </w:rPrChange>
              </w:rPr>
              <w:fldChar w:fldCharType="begin"/>
            </w:r>
            <w:r w:rsidRPr="00DE5F11">
              <w:rPr>
                <w:rStyle w:val="a8"/>
                <w:noProof/>
                <w:sz w:val="21"/>
                <w:szCs w:val="21"/>
                <w:rPrChange w:id="331" w:author="Sano Yuma" w:date="2023-02-17T21:55:00Z">
                  <w:rPr>
                    <w:rStyle w:val="a8"/>
                    <w:noProof/>
                  </w:rPr>
                </w:rPrChange>
              </w:rPr>
              <w:instrText xml:space="preserve"> </w:instrText>
            </w:r>
            <w:r w:rsidRPr="001F6B31">
              <w:rPr>
                <w:noProof/>
              </w:rPr>
              <w:instrText>HYPERLINK \l "_Toc127563133"</w:instrText>
            </w:r>
            <w:r w:rsidRPr="00DE5F11">
              <w:rPr>
                <w:rStyle w:val="a8"/>
                <w:noProof/>
                <w:sz w:val="21"/>
                <w:szCs w:val="21"/>
                <w:rPrChange w:id="332" w:author="Sano Yuma" w:date="2023-02-17T21:55:00Z">
                  <w:rPr>
                    <w:rStyle w:val="a8"/>
                    <w:noProof/>
                  </w:rPr>
                </w:rPrChange>
              </w:rPr>
              <w:instrText xml:space="preserve"> </w:instrText>
            </w:r>
          </w:ins>
          <w:ins w:id="333" w:author="Sano Yuma" w:date="2023-02-23T16:00:00Z">
            <w:r w:rsidR="001F6B31" w:rsidRPr="001F6B31">
              <w:rPr>
                <w:rStyle w:val="a8"/>
                <w:noProof/>
                <w:sz w:val="21"/>
                <w:szCs w:val="21"/>
              </w:rPr>
            </w:r>
          </w:ins>
          <w:ins w:id="334" w:author="Sano Yuma" w:date="2023-02-17T21:51:00Z">
            <w:r w:rsidRPr="00DE5F11">
              <w:rPr>
                <w:rStyle w:val="a8"/>
                <w:noProof/>
                <w:sz w:val="21"/>
                <w:szCs w:val="21"/>
                <w:rPrChange w:id="335" w:author="Sano Yuma" w:date="2023-02-17T21:55:00Z">
                  <w:rPr>
                    <w:rStyle w:val="a8"/>
                    <w:noProof/>
                  </w:rPr>
                </w:rPrChange>
              </w:rPr>
              <w:fldChar w:fldCharType="separate"/>
            </w:r>
            <w:r w:rsidRPr="00DE5F11">
              <w:rPr>
                <w:rStyle w:val="a8"/>
                <w:rFonts w:eastAsiaTheme="minorHAnsi"/>
                <w:noProof/>
                <w:sz w:val="21"/>
                <w:szCs w:val="21"/>
                <w:rPrChange w:id="336" w:author="Sano Yuma" w:date="2023-02-17T21:55:00Z">
                  <w:rPr>
                    <w:rStyle w:val="a8"/>
                    <w:rFonts w:eastAsiaTheme="minorHAnsi"/>
                    <w:noProof/>
                  </w:rPr>
                </w:rPrChange>
              </w:rPr>
              <w:t>5.3　カメラ座標系から実空間座標系への変換</w:t>
            </w:r>
            <w:r w:rsidRPr="001F6B31">
              <w:rPr>
                <w:noProof/>
                <w:webHidden/>
              </w:rPr>
              <w:tab/>
            </w:r>
            <w:r w:rsidRPr="001F6B31">
              <w:rPr>
                <w:noProof/>
                <w:webHidden/>
              </w:rPr>
              <w:fldChar w:fldCharType="begin"/>
            </w:r>
            <w:r w:rsidRPr="001F6B31">
              <w:rPr>
                <w:noProof/>
                <w:webHidden/>
              </w:rPr>
              <w:instrText xml:space="preserve"> PAGEREF _Toc127563133 \h </w:instrText>
            </w:r>
          </w:ins>
          <w:r w:rsidRPr="002E08C0">
            <w:rPr>
              <w:noProof/>
              <w:webHidden/>
            </w:rPr>
          </w:r>
          <w:r w:rsidRPr="001F6B31">
            <w:rPr>
              <w:noProof/>
              <w:webHidden/>
            </w:rPr>
            <w:fldChar w:fldCharType="separate"/>
          </w:r>
          <w:ins w:id="337" w:author="Sano Yuma" w:date="2023-02-23T16:18:00Z">
            <w:r w:rsidR="00E80196">
              <w:rPr>
                <w:noProof/>
                <w:webHidden/>
              </w:rPr>
              <w:t>16</w:t>
            </w:r>
          </w:ins>
          <w:ins w:id="338" w:author="Sano Yuma" w:date="2023-02-17T21:51:00Z">
            <w:r w:rsidRPr="001F6B31">
              <w:rPr>
                <w:noProof/>
                <w:webHidden/>
              </w:rPr>
              <w:fldChar w:fldCharType="end"/>
            </w:r>
            <w:r w:rsidRPr="00DE5F11">
              <w:rPr>
                <w:rStyle w:val="a8"/>
                <w:noProof/>
                <w:sz w:val="21"/>
                <w:szCs w:val="21"/>
                <w:rPrChange w:id="339" w:author="Sano Yuma" w:date="2023-02-17T21:55:00Z">
                  <w:rPr>
                    <w:rStyle w:val="a8"/>
                    <w:noProof/>
                  </w:rPr>
                </w:rPrChange>
              </w:rPr>
              <w:fldChar w:fldCharType="end"/>
            </w:r>
          </w:ins>
        </w:p>
        <w:p w14:paraId="4A756DC8" w14:textId="11852F90" w:rsidR="00DE5F11" w:rsidRPr="00DE5F11" w:rsidRDefault="00DE5F11" w:rsidP="002814E2">
          <w:pPr>
            <w:pStyle w:val="21"/>
            <w:spacing w:before="240" w:line="240" w:lineRule="exact"/>
            <w:rPr>
              <w:ins w:id="340" w:author="Sano Yuma" w:date="2023-02-17T21:51:00Z"/>
              <w:rFonts w:cstheme="minorBidi"/>
              <w:noProof/>
              <w:kern w:val="2"/>
            </w:rPr>
            <w:pPrChange w:id="341" w:author="Sano Yuma" w:date="2023-02-23T16:01:00Z">
              <w:pPr>
                <w:pStyle w:val="21"/>
              </w:pPr>
            </w:pPrChange>
          </w:pPr>
          <w:ins w:id="342" w:author="Sano Yuma" w:date="2023-02-17T21:51:00Z">
            <w:r w:rsidRPr="00DE5F11">
              <w:rPr>
                <w:rStyle w:val="a8"/>
                <w:noProof/>
                <w:sz w:val="21"/>
                <w:szCs w:val="21"/>
                <w:rPrChange w:id="343" w:author="Sano Yuma" w:date="2023-02-17T21:55:00Z">
                  <w:rPr>
                    <w:rStyle w:val="a8"/>
                    <w:noProof/>
                  </w:rPr>
                </w:rPrChange>
              </w:rPr>
              <w:fldChar w:fldCharType="begin"/>
            </w:r>
            <w:r w:rsidRPr="00DE5F11">
              <w:rPr>
                <w:rStyle w:val="a8"/>
                <w:noProof/>
                <w:sz w:val="21"/>
                <w:szCs w:val="21"/>
                <w:rPrChange w:id="344" w:author="Sano Yuma" w:date="2023-02-17T21:55:00Z">
                  <w:rPr>
                    <w:rStyle w:val="a8"/>
                    <w:noProof/>
                  </w:rPr>
                </w:rPrChange>
              </w:rPr>
              <w:instrText xml:space="preserve"> </w:instrText>
            </w:r>
            <w:r w:rsidRPr="001F6B31">
              <w:rPr>
                <w:noProof/>
              </w:rPr>
              <w:instrText>HYPERLINK \l "_Toc127563134"</w:instrText>
            </w:r>
            <w:r w:rsidRPr="00DE5F11">
              <w:rPr>
                <w:rStyle w:val="a8"/>
                <w:noProof/>
                <w:sz w:val="21"/>
                <w:szCs w:val="21"/>
                <w:rPrChange w:id="345" w:author="Sano Yuma" w:date="2023-02-17T21:55:00Z">
                  <w:rPr>
                    <w:rStyle w:val="a8"/>
                    <w:noProof/>
                  </w:rPr>
                </w:rPrChange>
              </w:rPr>
              <w:instrText xml:space="preserve"> </w:instrText>
            </w:r>
          </w:ins>
          <w:ins w:id="346" w:author="Sano Yuma" w:date="2023-02-23T16:00:00Z">
            <w:r w:rsidR="001F6B31" w:rsidRPr="001F6B31">
              <w:rPr>
                <w:rStyle w:val="a8"/>
                <w:noProof/>
                <w:sz w:val="21"/>
                <w:szCs w:val="21"/>
              </w:rPr>
            </w:r>
          </w:ins>
          <w:ins w:id="347" w:author="Sano Yuma" w:date="2023-02-17T21:51:00Z">
            <w:r w:rsidRPr="00DE5F11">
              <w:rPr>
                <w:rStyle w:val="a8"/>
                <w:noProof/>
                <w:sz w:val="21"/>
                <w:szCs w:val="21"/>
                <w:rPrChange w:id="348" w:author="Sano Yuma" w:date="2023-02-17T21:55:00Z">
                  <w:rPr>
                    <w:rStyle w:val="a8"/>
                    <w:noProof/>
                  </w:rPr>
                </w:rPrChange>
              </w:rPr>
              <w:fldChar w:fldCharType="separate"/>
            </w:r>
            <w:r w:rsidRPr="00DE5F11">
              <w:rPr>
                <w:rStyle w:val="a8"/>
                <w:rFonts w:eastAsiaTheme="minorHAnsi"/>
                <w:noProof/>
                <w:sz w:val="21"/>
                <w:szCs w:val="21"/>
                <w:rPrChange w:id="349" w:author="Sano Yuma" w:date="2023-02-17T21:55:00Z">
                  <w:rPr>
                    <w:rStyle w:val="a8"/>
                    <w:rFonts w:eastAsiaTheme="minorHAnsi"/>
                    <w:noProof/>
                  </w:rPr>
                </w:rPrChange>
              </w:rPr>
              <w:t>5.4　反復による選手位置の算出</w:t>
            </w:r>
            <w:r w:rsidRPr="001F6B31">
              <w:rPr>
                <w:noProof/>
                <w:webHidden/>
              </w:rPr>
              <w:tab/>
            </w:r>
            <w:r w:rsidRPr="001F6B31">
              <w:rPr>
                <w:noProof/>
                <w:webHidden/>
              </w:rPr>
              <w:fldChar w:fldCharType="begin"/>
            </w:r>
            <w:r w:rsidRPr="001F6B31">
              <w:rPr>
                <w:noProof/>
                <w:webHidden/>
              </w:rPr>
              <w:instrText xml:space="preserve"> PAGEREF _Toc127563134 \h </w:instrText>
            </w:r>
          </w:ins>
          <w:r w:rsidRPr="002E08C0">
            <w:rPr>
              <w:noProof/>
              <w:webHidden/>
            </w:rPr>
          </w:r>
          <w:r w:rsidRPr="001F6B31">
            <w:rPr>
              <w:noProof/>
              <w:webHidden/>
            </w:rPr>
            <w:fldChar w:fldCharType="separate"/>
          </w:r>
          <w:ins w:id="350" w:author="Sano Yuma" w:date="2023-02-23T16:18:00Z">
            <w:r w:rsidR="00E80196">
              <w:rPr>
                <w:noProof/>
                <w:webHidden/>
              </w:rPr>
              <w:t>16</w:t>
            </w:r>
          </w:ins>
          <w:ins w:id="351" w:author="Sano Yuma" w:date="2023-02-17T21:51:00Z">
            <w:r w:rsidRPr="001F6B31">
              <w:rPr>
                <w:noProof/>
                <w:webHidden/>
              </w:rPr>
              <w:fldChar w:fldCharType="end"/>
            </w:r>
            <w:r w:rsidRPr="00DE5F11">
              <w:rPr>
                <w:rStyle w:val="a8"/>
                <w:noProof/>
                <w:sz w:val="21"/>
                <w:szCs w:val="21"/>
                <w:rPrChange w:id="352" w:author="Sano Yuma" w:date="2023-02-17T21:55:00Z">
                  <w:rPr>
                    <w:rStyle w:val="a8"/>
                    <w:noProof/>
                  </w:rPr>
                </w:rPrChange>
              </w:rPr>
              <w:fldChar w:fldCharType="end"/>
            </w:r>
          </w:ins>
        </w:p>
        <w:p w14:paraId="16016C2C" w14:textId="35E06CDD" w:rsidR="00DE5F11" w:rsidRPr="00DE5F11" w:rsidRDefault="00DE5F11" w:rsidP="002814E2">
          <w:pPr>
            <w:pStyle w:val="21"/>
            <w:spacing w:before="240" w:line="240" w:lineRule="exact"/>
            <w:rPr>
              <w:ins w:id="353" w:author="Sano Yuma" w:date="2023-02-17T21:51:00Z"/>
              <w:rFonts w:cstheme="minorBidi"/>
              <w:noProof/>
              <w:kern w:val="2"/>
            </w:rPr>
            <w:pPrChange w:id="354" w:author="Sano Yuma" w:date="2023-02-23T16:01:00Z">
              <w:pPr>
                <w:pStyle w:val="21"/>
              </w:pPr>
            </w:pPrChange>
          </w:pPr>
          <w:ins w:id="355" w:author="Sano Yuma" w:date="2023-02-17T21:51:00Z">
            <w:r w:rsidRPr="00DE5F11">
              <w:rPr>
                <w:rStyle w:val="a8"/>
                <w:noProof/>
                <w:sz w:val="21"/>
                <w:szCs w:val="21"/>
                <w:rPrChange w:id="356" w:author="Sano Yuma" w:date="2023-02-17T21:55:00Z">
                  <w:rPr>
                    <w:rStyle w:val="a8"/>
                    <w:noProof/>
                  </w:rPr>
                </w:rPrChange>
              </w:rPr>
              <w:fldChar w:fldCharType="begin"/>
            </w:r>
            <w:r w:rsidRPr="00DE5F11">
              <w:rPr>
                <w:rStyle w:val="a8"/>
                <w:noProof/>
                <w:sz w:val="21"/>
                <w:szCs w:val="21"/>
                <w:rPrChange w:id="357" w:author="Sano Yuma" w:date="2023-02-17T21:55:00Z">
                  <w:rPr>
                    <w:rStyle w:val="a8"/>
                    <w:noProof/>
                  </w:rPr>
                </w:rPrChange>
              </w:rPr>
              <w:instrText xml:space="preserve"> </w:instrText>
            </w:r>
            <w:r w:rsidRPr="001F6B31">
              <w:rPr>
                <w:noProof/>
              </w:rPr>
              <w:instrText>HYPERLINK \l "_Toc127563135"</w:instrText>
            </w:r>
            <w:r w:rsidRPr="00DE5F11">
              <w:rPr>
                <w:rStyle w:val="a8"/>
                <w:noProof/>
                <w:sz w:val="21"/>
                <w:szCs w:val="21"/>
                <w:rPrChange w:id="358" w:author="Sano Yuma" w:date="2023-02-17T21:55:00Z">
                  <w:rPr>
                    <w:rStyle w:val="a8"/>
                    <w:noProof/>
                  </w:rPr>
                </w:rPrChange>
              </w:rPr>
              <w:instrText xml:space="preserve"> </w:instrText>
            </w:r>
          </w:ins>
          <w:ins w:id="359" w:author="Sano Yuma" w:date="2023-02-23T16:00:00Z">
            <w:r w:rsidR="001F6B31" w:rsidRPr="001F6B31">
              <w:rPr>
                <w:rStyle w:val="a8"/>
                <w:noProof/>
                <w:sz w:val="21"/>
                <w:szCs w:val="21"/>
              </w:rPr>
            </w:r>
          </w:ins>
          <w:ins w:id="360" w:author="Sano Yuma" w:date="2023-02-17T21:51:00Z">
            <w:r w:rsidRPr="00DE5F11">
              <w:rPr>
                <w:rStyle w:val="a8"/>
                <w:noProof/>
                <w:sz w:val="21"/>
                <w:szCs w:val="21"/>
                <w:rPrChange w:id="361" w:author="Sano Yuma" w:date="2023-02-17T21:55:00Z">
                  <w:rPr>
                    <w:rStyle w:val="a8"/>
                    <w:noProof/>
                  </w:rPr>
                </w:rPrChange>
              </w:rPr>
              <w:fldChar w:fldCharType="separate"/>
            </w:r>
            <w:r w:rsidRPr="00DE5F11">
              <w:rPr>
                <w:rStyle w:val="a8"/>
                <w:rFonts w:eastAsiaTheme="minorHAnsi"/>
                <w:noProof/>
                <w:sz w:val="21"/>
                <w:szCs w:val="21"/>
                <w:rPrChange w:id="362" w:author="Sano Yuma" w:date="2023-02-17T21:55:00Z">
                  <w:rPr>
                    <w:rStyle w:val="a8"/>
                    <w:rFonts w:eastAsiaTheme="minorHAnsi"/>
                    <w:noProof/>
                  </w:rPr>
                </w:rPrChange>
              </w:rPr>
              <w:t>5.5　解析的な選手位置の算出</w:t>
            </w:r>
            <w:r w:rsidRPr="001F6B31">
              <w:rPr>
                <w:noProof/>
                <w:webHidden/>
              </w:rPr>
              <w:tab/>
            </w:r>
            <w:r w:rsidRPr="001F6B31">
              <w:rPr>
                <w:noProof/>
                <w:webHidden/>
              </w:rPr>
              <w:fldChar w:fldCharType="begin"/>
            </w:r>
            <w:r w:rsidRPr="001F6B31">
              <w:rPr>
                <w:noProof/>
                <w:webHidden/>
              </w:rPr>
              <w:instrText xml:space="preserve"> PAGEREF _Toc127563135 \h </w:instrText>
            </w:r>
          </w:ins>
          <w:r w:rsidRPr="002E08C0">
            <w:rPr>
              <w:noProof/>
              <w:webHidden/>
            </w:rPr>
          </w:r>
          <w:r w:rsidRPr="001F6B31">
            <w:rPr>
              <w:noProof/>
              <w:webHidden/>
            </w:rPr>
            <w:fldChar w:fldCharType="separate"/>
          </w:r>
          <w:ins w:id="363" w:author="Sano Yuma" w:date="2023-02-23T16:18:00Z">
            <w:r w:rsidR="00E80196">
              <w:rPr>
                <w:noProof/>
                <w:webHidden/>
              </w:rPr>
              <w:t>17</w:t>
            </w:r>
          </w:ins>
          <w:ins w:id="364" w:author="Sano Yuma" w:date="2023-02-17T21:51:00Z">
            <w:r w:rsidRPr="001F6B31">
              <w:rPr>
                <w:noProof/>
                <w:webHidden/>
              </w:rPr>
              <w:fldChar w:fldCharType="end"/>
            </w:r>
            <w:r w:rsidRPr="00DE5F11">
              <w:rPr>
                <w:rStyle w:val="a8"/>
                <w:noProof/>
                <w:sz w:val="21"/>
                <w:szCs w:val="21"/>
                <w:rPrChange w:id="365" w:author="Sano Yuma" w:date="2023-02-17T21:55:00Z">
                  <w:rPr>
                    <w:rStyle w:val="a8"/>
                    <w:noProof/>
                  </w:rPr>
                </w:rPrChange>
              </w:rPr>
              <w:fldChar w:fldCharType="end"/>
            </w:r>
          </w:ins>
        </w:p>
        <w:p w14:paraId="4F9F97A5" w14:textId="5C0D1DBF" w:rsidR="00DE5F11" w:rsidRPr="002814E2" w:rsidRDefault="00DE5F11" w:rsidP="0043351C">
          <w:pPr>
            <w:pStyle w:val="11"/>
            <w:rPr>
              <w:ins w:id="366" w:author="Sano Yuma" w:date="2023-02-17T21:51:00Z"/>
              <w:rFonts w:cstheme="minorBidi"/>
              <w:noProof/>
              <w:kern w:val="2"/>
            </w:rPr>
          </w:pPr>
          <w:ins w:id="367" w:author="Sano Yuma" w:date="2023-02-17T21:51:00Z">
            <w:r w:rsidRPr="00DE5F11">
              <w:rPr>
                <w:rStyle w:val="a8"/>
                <w:noProof/>
                <w:sz w:val="21"/>
                <w:szCs w:val="21"/>
                <w:rPrChange w:id="368" w:author="Sano Yuma" w:date="2023-02-17T21:55:00Z">
                  <w:rPr>
                    <w:rStyle w:val="a8"/>
                    <w:noProof/>
                  </w:rPr>
                </w:rPrChange>
              </w:rPr>
              <w:fldChar w:fldCharType="begin"/>
            </w:r>
            <w:r w:rsidRPr="00DE5F11">
              <w:rPr>
                <w:rStyle w:val="a8"/>
                <w:noProof/>
                <w:sz w:val="21"/>
                <w:szCs w:val="21"/>
                <w:rPrChange w:id="369" w:author="Sano Yuma" w:date="2023-02-17T21:55:00Z">
                  <w:rPr>
                    <w:rStyle w:val="a8"/>
                    <w:noProof/>
                  </w:rPr>
                </w:rPrChange>
              </w:rPr>
              <w:instrText xml:space="preserve"> </w:instrText>
            </w:r>
            <w:r w:rsidRPr="002814E2">
              <w:rPr>
                <w:noProof/>
              </w:rPr>
              <w:instrText>HYPERLINK \l "_Toc127563136"</w:instrText>
            </w:r>
            <w:r w:rsidRPr="00DE5F11">
              <w:rPr>
                <w:rStyle w:val="a8"/>
                <w:noProof/>
                <w:sz w:val="21"/>
                <w:szCs w:val="21"/>
                <w:rPrChange w:id="370" w:author="Sano Yuma" w:date="2023-02-17T21:55:00Z">
                  <w:rPr>
                    <w:rStyle w:val="a8"/>
                    <w:noProof/>
                  </w:rPr>
                </w:rPrChange>
              </w:rPr>
              <w:instrText xml:space="preserve"> </w:instrText>
            </w:r>
          </w:ins>
          <w:ins w:id="371" w:author="Sano Yuma" w:date="2023-02-23T16:00:00Z">
            <w:r w:rsidR="001F6B31" w:rsidRPr="001F6B31">
              <w:rPr>
                <w:rStyle w:val="a8"/>
                <w:noProof/>
                <w:sz w:val="21"/>
                <w:szCs w:val="21"/>
              </w:rPr>
            </w:r>
          </w:ins>
          <w:ins w:id="372" w:author="Sano Yuma" w:date="2023-02-17T21:51:00Z">
            <w:r w:rsidRPr="00DE5F11">
              <w:rPr>
                <w:rStyle w:val="a8"/>
                <w:noProof/>
                <w:sz w:val="21"/>
                <w:szCs w:val="21"/>
                <w:rPrChange w:id="373" w:author="Sano Yuma" w:date="2023-02-17T21:55:00Z">
                  <w:rPr>
                    <w:rStyle w:val="a8"/>
                    <w:noProof/>
                  </w:rPr>
                </w:rPrChange>
              </w:rPr>
              <w:fldChar w:fldCharType="separate"/>
            </w:r>
            <w:r w:rsidRPr="00DE5F11">
              <w:rPr>
                <w:rStyle w:val="a8"/>
                <w:rFonts w:eastAsiaTheme="minorHAnsi"/>
                <w:noProof/>
                <w:sz w:val="21"/>
                <w:szCs w:val="21"/>
                <w:rPrChange w:id="374" w:author="Sano Yuma" w:date="2023-02-17T21:55:00Z">
                  <w:rPr>
                    <w:rStyle w:val="a8"/>
                    <w:rFonts w:eastAsiaTheme="minorHAnsi"/>
                    <w:noProof/>
                  </w:rPr>
                </w:rPrChange>
              </w:rPr>
              <w:t>第6章</w:t>
            </w:r>
          </w:ins>
          <w:ins w:id="375" w:author="Sano Yuma" w:date="2023-02-17T21:55:00Z">
            <w:r w:rsidRPr="00DE5F11">
              <w:rPr>
                <w:rStyle w:val="a8"/>
                <w:rFonts w:eastAsiaTheme="minorHAnsi" w:hint="eastAsia"/>
                <w:noProof/>
                <w:sz w:val="21"/>
                <w:szCs w:val="21"/>
              </w:rPr>
              <w:t xml:space="preserve">　研究結果</w:t>
            </w:r>
          </w:ins>
          <w:ins w:id="376" w:author="Sano Yuma" w:date="2023-02-17T21:51:00Z">
            <w:r w:rsidRPr="002814E2">
              <w:rPr>
                <w:noProof/>
                <w:webHidden/>
              </w:rPr>
              <w:tab/>
            </w:r>
            <w:r w:rsidRPr="002814E2">
              <w:rPr>
                <w:noProof/>
                <w:webHidden/>
              </w:rPr>
              <w:fldChar w:fldCharType="begin"/>
            </w:r>
            <w:r w:rsidRPr="002814E2">
              <w:rPr>
                <w:noProof/>
                <w:webHidden/>
              </w:rPr>
              <w:instrText xml:space="preserve"> PAGEREF _Toc127563136 \h </w:instrText>
            </w:r>
          </w:ins>
          <w:r w:rsidRPr="002E08C0">
            <w:rPr>
              <w:noProof/>
              <w:webHidden/>
            </w:rPr>
          </w:r>
          <w:r w:rsidRPr="002814E2">
            <w:rPr>
              <w:noProof/>
              <w:webHidden/>
            </w:rPr>
            <w:fldChar w:fldCharType="separate"/>
          </w:r>
          <w:ins w:id="377" w:author="Sano Yuma" w:date="2023-02-23T16:18:00Z">
            <w:r w:rsidR="00E80196">
              <w:rPr>
                <w:noProof/>
                <w:webHidden/>
              </w:rPr>
              <w:t>19</w:t>
            </w:r>
          </w:ins>
          <w:ins w:id="378" w:author="Sano Yuma" w:date="2023-02-17T21:51:00Z">
            <w:r w:rsidRPr="002814E2">
              <w:rPr>
                <w:noProof/>
                <w:webHidden/>
              </w:rPr>
              <w:fldChar w:fldCharType="end"/>
            </w:r>
            <w:r w:rsidRPr="00DE5F11">
              <w:rPr>
                <w:rStyle w:val="a8"/>
                <w:noProof/>
                <w:sz w:val="21"/>
                <w:szCs w:val="21"/>
                <w:rPrChange w:id="379" w:author="Sano Yuma" w:date="2023-02-17T21:55:00Z">
                  <w:rPr>
                    <w:rStyle w:val="a8"/>
                    <w:noProof/>
                  </w:rPr>
                </w:rPrChange>
              </w:rPr>
              <w:fldChar w:fldCharType="end"/>
            </w:r>
          </w:ins>
        </w:p>
        <w:p w14:paraId="38896F9B" w14:textId="3C69135C" w:rsidR="00DE5F11" w:rsidRPr="00DE5F11" w:rsidRDefault="00DE5F11" w:rsidP="002814E2">
          <w:pPr>
            <w:pStyle w:val="21"/>
            <w:spacing w:before="240" w:line="240" w:lineRule="exact"/>
            <w:rPr>
              <w:ins w:id="380" w:author="Sano Yuma" w:date="2023-02-17T21:51:00Z"/>
              <w:rFonts w:cstheme="minorBidi"/>
              <w:noProof/>
              <w:kern w:val="2"/>
            </w:rPr>
            <w:pPrChange w:id="381" w:author="Sano Yuma" w:date="2023-02-23T16:01:00Z">
              <w:pPr>
                <w:pStyle w:val="21"/>
              </w:pPr>
            </w:pPrChange>
          </w:pPr>
          <w:ins w:id="382" w:author="Sano Yuma" w:date="2023-02-17T21:51:00Z">
            <w:r w:rsidRPr="00DE5F11">
              <w:rPr>
                <w:rStyle w:val="a8"/>
                <w:noProof/>
                <w:sz w:val="21"/>
                <w:szCs w:val="21"/>
                <w:rPrChange w:id="383" w:author="Sano Yuma" w:date="2023-02-17T21:55:00Z">
                  <w:rPr>
                    <w:rStyle w:val="a8"/>
                    <w:noProof/>
                  </w:rPr>
                </w:rPrChange>
              </w:rPr>
              <w:fldChar w:fldCharType="begin"/>
            </w:r>
            <w:r w:rsidRPr="00DE5F11">
              <w:rPr>
                <w:rStyle w:val="a8"/>
                <w:noProof/>
                <w:sz w:val="21"/>
                <w:szCs w:val="21"/>
                <w:rPrChange w:id="384" w:author="Sano Yuma" w:date="2023-02-17T21:55:00Z">
                  <w:rPr>
                    <w:rStyle w:val="a8"/>
                    <w:noProof/>
                  </w:rPr>
                </w:rPrChange>
              </w:rPr>
              <w:instrText xml:space="preserve"> </w:instrText>
            </w:r>
            <w:r w:rsidRPr="001F6B31">
              <w:rPr>
                <w:noProof/>
              </w:rPr>
              <w:instrText>HYPERLINK \l "_Toc127563137"</w:instrText>
            </w:r>
            <w:r w:rsidRPr="00DE5F11">
              <w:rPr>
                <w:rStyle w:val="a8"/>
                <w:noProof/>
                <w:sz w:val="21"/>
                <w:szCs w:val="21"/>
                <w:rPrChange w:id="385" w:author="Sano Yuma" w:date="2023-02-17T21:55:00Z">
                  <w:rPr>
                    <w:rStyle w:val="a8"/>
                    <w:noProof/>
                  </w:rPr>
                </w:rPrChange>
              </w:rPr>
              <w:instrText xml:space="preserve"> </w:instrText>
            </w:r>
          </w:ins>
          <w:ins w:id="386" w:author="Sano Yuma" w:date="2023-02-23T16:00:00Z">
            <w:r w:rsidR="001F6B31" w:rsidRPr="001F6B31">
              <w:rPr>
                <w:rStyle w:val="a8"/>
                <w:noProof/>
                <w:sz w:val="21"/>
                <w:szCs w:val="21"/>
              </w:rPr>
            </w:r>
          </w:ins>
          <w:ins w:id="387" w:author="Sano Yuma" w:date="2023-02-17T21:51:00Z">
            <w:r w:rsidRPr="00DE5F11">
              <w:rPr>
                <w:rStyle w:val="a8"/>
                <w:noProof/>
                <w:sz w:val="21"/>
                <w:szCs w:val="21"/>
                <w:rPrChange w:id="388" w:author="Sano Yuma" w:date="2023-02-17T21:55:00Z">
                  <w:rPr>
                    <w:rStyle w:val="a8"/>
                    <w:noProof/>
                  </w:rPr>
                </w:rPrChange>
              </w:rPr>
              <w:fldChar w:fldCharType="separate"/>
            </w:r>
            <w:r w:rsidRPr="00DE5F11">
              <w:rPr>
                <w:rStyle w:val="a8"/>
                <w:rFonts w:eastAsiaTheme="minorHAnsi"/>
                <w:noProof/>
                <w:sz w:val="21"/>
                <w:szCs w:val="21"/>
                <w:rPrChange w:id="389" w:author="Sano Yuma" w:date="2023-02-17T21:55:00Z">
                  <w:rPr>
                    <w:rStyle w:val="a8"/>
                    <w:rFonts w:eastAsiaTheme="minorHAnsi"/>
                    <w:noProof/>
                  </w:rPr>
                </w:rPrChange>
              </w:rPr>
              <w:t>6.1　カメラキャリブレーション</w:t>
            </w:r>
            <w:r w:rsidRPr="001F6B31">
              <w:rPr>
                <w:noProof/>
                <w:webHidden/>
              </w:rPr>
              <w:tab/>
            </w:r>
            <w:r w:rsidRPr="001F6B31">
              <w:rPr>
                <w:noProof/>
                <w:webHidden/>
              </w:rPr>
              <w:fldChar w:fldCharType="begin"/>
            </w:r>
            <w:r w:rsidRPr="001F6B31">
              <w:rPr>
                <w:noProof/>
                <w:webHidden/>
              </w:rPr>
              <w:instrText xml:space="preserve"> PAGEREF _Toc127563137 \h </w:instrText>
            </w:r>
          </w:ins>
          <w:r w:rsidRPr="002E08C0">
            <w:rPr>
              <w:noProof/>
              <w:webHidden/>
            </w:rPr>
          </w:r>
          <w:r w:rsidRPr="001F6B31">
            <w:rPr>
              <w:noProof/>
              <w:webHidden/>
            </w:rPr>
            <w:fldChar w:fldCharType="separate"/>
          </w:r>
          <w:ins w:id="390" w:author="Sano Yuma" w:date="2023-02-23T16:18:00Z">
            <w:r w:rsidR="00E80196">
              <w:rPr>
                <w:noProof/>
                <w:webHidden/>
              </w:rPr>
              <w:t>19</w:t>
            </w:r>
          </w:ins>
          <w:ins w:id="391" w:author="Sano Yuma" w:date="2023-02-17T21:51:00Z">
            <w:r w:rsidRPr="001F6B31">
              <w:rPr>
                <w:noProof/>
                <w:webHidden/>
              </w:rPr>
              <w:fldChar w:fldCharType="end"/>
            </w:r>
            <w:r w:rsidRPr="00DE5F11">
              <w:rPr>
                <w:rStyle w:val="a8"/>
                <w:noProof/>
                <w:sz w:val="21"/>
                <w:szCs w:val="21"/>
                <w:rPrChange w:id="392" w:author="Sano Yuma" w:date="2023-02-17T21:55:00Z">
                  <w:rPr>
                    <w:rStyle w:val="a8"/>
                    <w:noProof/>
                  </w:rPr>
                </w:rPrChange>
              </w:rPr>
              <w:fldChar w:fldCharType="end"/>
            </w:r>
          </w:ins>
        </w:p>
        <w:p w14:paraId="0B8B5EE9" w14:textId="1449975D" w:rsidR="00DE5F11" w:rsidRPr="00DE5F11" w:rsidRDefault="00DE5F11" w:rsidP="002814E2">
          <w:pPr>
            <w:pStyle w:val="21"/>
            <w:spacing w:before="240" w:line="240" w:lineRule="exact"/>
            <w:rPr>
              <w:ins w:id="393" w:author="Sano Yuma" w:date="2023-02-17T21:51:00Z"/>
              <w:rFonts w:cstheme="minorBidi"/>
              <w:noProof/>
              <w:kern w:val="2"/>
            </w:rPr>
            <w:pPrChange w:id="394" w:author="Sano Yuma" w:date="2023-02-23T16:01:00Z">
              <w:pPr>
                <w:pStyle w:val="21"/>
              </w:pPr>
            </w:pPrChange>
          </w:pPr>
          <w:ins w:id="395" w:author="Sano Yuma" w:date="2023-02-17T21:51:00Z">
            <w:r w:rsidRPr="00DE5F11">
              <w:rPr>
                <w:rStyle w:val="a8"/>
                <w:noProof/>
                <w:sz w:val="21"/>
                <w:szCs w:val="21"/>
                <w:rPrChange w:id="396" w:author="Sano Yuma" w:date="2023-02-17T21:55:00Z">
                  <w:rPr>
                    <w:rStyle w:val="a8"/>
                    <w:noProof/>
                  </w:rPr>
                </w:rPrChange>
              </w:rPr>
              <w:lastRenderedPageBreak/>
              <w:fldChar w:fldCharType="begin"/>
            </w:r>
            <w:r w:rsidRPr="00DE5F11">
              <w:rPr>
                <w:rStyle w:val="a8"/>
                <w:noProof/>
                <w:sz w:val="21"/>
                <w:szCs w:val="21"/>
                <w:rPrChange w:id="397" w:author="Sano Yuma" w:date="2023-02-17T21:55:00Z">
                  <w:rPr>
                    <w:rStyle w:val="a8"/>
                    <w:noProof/>
                  </w:rPr>
                </w:rPrChange>
              </w:rPr>
              <w:instrText xml:space="preserve"> </w:instrText>
            </w:r>
            <w:r w:rsidRPr="001F6B31">
              <w:rPr>
                <w:noProof/>
              </w:rPr>
              <w:instrText>HYPERLINK \l "_Toc127563138"</w:instrText>
            </w:r>
            <w:r w:rsidRPr="00DE5F11">
              <w:rPr>
                <w:rStyle w:val="a8"/>
                <w:noProof/>
                <w:sz w:val="21"/>
                <w:szCs w:val="21"/>
                <w:rPrChange w:id="398" w:author="Sano Yuma" w:date="2023-02-17T21:55:00Z">
                  <w:rPr>
                    <w:rStyle w:val="a8"/>
                    <w:noProof/>
                  </w:rPr>
                </w:rPrChange>
              </w:rPr>
              <w:instrText xml:space="preserve"> </w:instrText>
            </w:r>
          </w:ins>
          <w:ins w:id="399" w:author="Sano Yuma" w:date="2023-02-23T16:00:00Z">
            <w:r w:rsidR="001F6B31" w:rsidRPr="001F6B31">
              <w:rPr>
                <w:rStyle w:val="a8"/>
                <w:noProof/>
                <w:sz w:val="21"/>
                <w:szCs w:val="21"/>
              </w:rPr>
            </w:r>
          </w:ins>
          <w:ins w:id="400" w:author="Sano Yuma" w:date="2023-02-17T21:51:00Z">
            <w:r w:rsidRPr="00DE5F11">
              <w:rPr>
                <w:rStyle w:val="a8"/>
                <w:noProof/>
                <w:sz w:val="21"/>
                <w:szCs w:val="21"/>
                <w:rPrChange w:id="401" w:author="Sano Yuma" w:date="2023-02-17T21:55:00Z">
                  <w:rPr>
                    <w:rStyle w:val="a8"/>
                    <w:noProof/>
                  </w:rPr>
                </w:rPrChange>
              </w:rPr>
              <w:fldChar w:fldCharType="separate"/>
            </w:r>
            <w:r w:rsidRPr="00DE5F11">
              <w:rPr>
                <w:rStyle w:val="a8"/>
                <w:rFonts w:eastAsiaTheme="minorHAnsi"/>
                <w:noProof/>
                <w:sz w:val="21"/>
                <w:szCs w:val="21"/>
                <w:rPrChange w:id="402" w:author="Sano Yuma" w:date="2023-02-17T21:55:00Z">
                  <w:rPr>
                    <w:rStyle w:val="a8"/>
                    <w:rFonts w:eastAsiaTheme="minorHAnsi"/>
                    <w:noProof/>
                  </w:rPr>
                </w:rPrChange>
              </w:rPr>
              <w:t>6.2　AlphaPoseによる選手の姿勢推定と追跡結果</w:t>
            </w:r>
            <w:r w:rsidRPr="001F6B31">
              <w:rPr>
                <w:noProof/>
                <w:webHidden/>
              </w:rPr>
              <w:tab/>
            </w:r>
            <w:r w:rsidRPr="001F6B31">
              <w:rPr>
                <w:noProof/>
                <w:webHidden/>
              </w:rPr>
              <w:fldChar w:fldCharType="begin"/>
            </w:r>
            <w:r w:rsidRPr="001F6B31">
              <w:rPr>
                <w:noProof/>
                <w:webHidden/>
              </w:rPr>
              <w:instrText xml:space="preserve"> PAGEREF _Toc127563138 \h </w:instrText>
            </w:r>
          </w:ins>
          <w:r w:rsidRPr="002E08C0">
            <w:rPr>
              <w:noProof/>
              <w:webHidden/>
            </w:rPr>
          </w:r>
          <w:r w:rsidRPr="001F6B31">
            <w:rPr>
              <w:noProof/>
              <w:webHidden/>
            </w:rPr>
            <w:fldChar w:fldCharType="separate"/>
          </w:r>
          <w:ins w:id="403" w:author="Sano Yuma" w:date="2023-02-23T16:18:00Z">
            <w:r w:rsidR="00E80196">
              <w:rPr>
                <w:noProof/>
                <w:webHidden/>
              </w:rPr>
              <w:t>20</w:t>
            </w:r>
          </w:ins>
          <w:ins w:id="404" w:author="Sano Yuma" w:date="2023-02-17T21:51:00Z">
            <w:r w:rsidRPr="001F6B31">
              <w:rPr>
                <w:noProof/>
                <w:webHidden/>
              </w:rPr>
              <w:fldChar w:fldCharType="end"/>
            </w:r>
            <w:r w:rsidRPr="00DE5F11">
              <w:rPr>
                <w:rStyle w:val="a8"/>
                <w:noProof/>
                <w:sz w:val="21"/>
                <w:szCs w:val="21"/>
                <w:rPrChange w:id="405" w:author="Sano Yuma" w:date="2023-02-17T21:55:00Z">
                  <w:rPr>
                    <w:rStyle w:val="a8"/>
                    <w:noProof/>
                  </w:rPr>
                </w:rPrChange>
              </w:rPr>
              <w:fldChar w:fldCharType="end"/>
            </w:r>
          </w:ins>
        </w:p>
        <w:p w14:paraId="7CC4BCB3" w14:textId="5377DF2A" w:rsidR="00DE5F11" w:rsidRPr="00DE5F11" w:rsidRDefault="00DE5F11" w:rsidP="002814E2">
          <w:pPr>
            <w:pStyle w:val="21"/>
            <w:spacing w:before="240" w:line="240" w:lineRule="exact"/>
            <w:rPr>
              <w:ins w:id="406" w:author="Sano Yuma" w:date="2023-02-17T21:51:00Z"/>
              <w:rFonts w:cstheme="minorBidi"/>
              <w:noProof/>
              <w:kern w:val="2"/>
            </w:rPr>
            <w:pPrChange w:id="407" w:author="Sano Yuma" w:date="2023-02-23T16:01:00Z">
              <w:pPr>
                <w:pStyle w:val="21"/>
              </w:pPr>
            </w:pPrChange>
          </w:pPr>
          <w:ins w:id="408" w:author="Sano Yuma" w:date="2023-02-17T21:51:00Z">
            <w:r w:rsidRPr="00DE5F11">
              <w:rPr>
                <w:rStyle w:val="a8"/>
                <w:noProof/>
                <w:sz w:val="21"/>
                <w:szCs w:val="21"/>
                <w:rPrChange w:id="409" w:author="Sano Yuma" w:date="2023-02-17T21:55:00Z">
                  <w:rPr>
                    <w:rStyle w:val="a8"/>
                    <w:noProof/>
                  </w:rPr>
                </w:rPrChange>
              </w:rPr>
              <w:fldChar w:fldCharType="begin"/>
            </w:r>
            <w:r w:rsidRPr="00DE5F11">
              <w:rPr>
                <w:rStyle w:val="a8"/>
                <w:noProof/>
                <w:sz w:val="21"/>
                <w:szCs w:val="21"/>
                <w:rPrChange w:id="410" w:author="Sano Yuma" w:date="2023-02-17T21:55:00Z">
                  <w:rPr>
                    <w:rStyle w:val="a8"/>
                    <w:noProof/>
                  </w:rPr>
                </w:rPrChange>
              </w:rPr>
              <w:instrText xml:space="preserve"> </w:instrText>
            </w:r>
            <w:r w:rsidRPr="001F6B31">
              <w:rPr>
                <w:noProof/>
              </w:rPr>
              <w:instrText>HYPERLINK \l "_Toc127563139"</w:instrText>
            </w:r>
            <w:r w:rsidRPr="00DE5F11">
              <w:rPr>
                <w:rStyle w:val="a8"/>
                <w:noProof/>
                <w:sz w:val="21"/>
                <w:szCs w:val="21"/>
                <w:rPrChange w:id="411" w:author="Sano Yuma" w:date="2023-02-17T21:55:00Z">
                  <w:rPr>
                    <w:rStyle w:val="a8"/>
                    <w:noProof/>
                  </w:rPr>
                </w:rPrChange>
              </w:rPr>
              <w:instrText xml:space="preserve"> </w:instrText>
            </w:r>
          </w:ins>
          <w:ins w:id="412" w:author="Sano Yuma" w:date="2023-02-23T16:00:00Z">
            <w:r w:rsidR="001F6B31" w:rsidRPr="001F6B31">
              <w:rPr>
                <w:rStyle w:val="a8"/>
                <w:noProof/>
                <w:sz w:val="21"/>
                <w:szCs w:val="21"/>
              </w:rPr>
            </w:r>
          </w:ins>
          <w:ins w:id="413" w:author="Sano Yuma" w:date="2023-02-17T21:51:00Z">
            <w:r w:rsidRPr="00DE5F11">
              <w:rPr>
                <w:rStyle w:val="a8"/>
                <w:noProof/>
                <w:sz w:val="21"/>
                <w:szCs w:val="21"/>
                <w:rPrChange w:id="414" w:author="Sano Yuma" w:date="2023-02-17T21:55:00Z">
                  <w:rPr>
                    <w:rStyle w:val="a8"/>
                    <w:noProof/>
                  </w:rPr>
                </w:rPrChange>
              </w:rPr>
              <w:fldChar w:fldCharType="separate"/>
            </w:r>
            <w:r w:rsidRPr="00DE5F11">
              <w:rPr>
                <w:rStyle w:val="a8"/>
                <w:rFonts w:eastAsiaTheme="minorHAnsi"/>
                <w:noProof/>
                <w:sz w:val="21"/>
                <w:szCs w:val="21"/>
                <w:rPrChange w:id="415" w:author="Sano Yuma" w:date="2023-02-17T21:55:00Z">
                  <w:rPr>
                    <w:rStyle w:val="a8"/>
                    <w:rFonts w:eastAsiaTheme="minorHAnsi"/>
                    <w:noProof/>
                  </w:rPr>
                </w:rPrChange>
              </w:rPr>
              <w:t>6.3　選手位置の算出における処理時間</w:t>
            </w:r>
            <w:r w:rsidRPr="001F6B31">
              <w:rPr>
                <w:noProof/>
                <w:webHidden/>
              </w:rPr>
              <w:tab/>
            </w:r>
            <w:r w:rsidRPr="001F6B31">
              <w:rPr>
                <w:noProof/>
                <w:webHidden/>
              </w:rPr>
              <w:fldChar w:fldCharType="begin"/>
            </w:r>
            <w:r w:rsidRPr="001F6B31">
              <w:rPr>
                <w:noProof/>
                <w:webHidden/>
              </w:rPr>
              <w:instrText xml:space="preserve"> PAGEREF _Toc127563139 \h </w:instrText>
            </w:r>
          </w:ins>
          <w:r w:rsidRPr="002E08C0">
            <w:rPr>
              <w:noProof/>
              <w:webHidden/>
            </w:rPr>
          </w:r>
          <w:r w:rsidRPr="001F6B31">
            <w:rPr>
              <w:noProof/>
              <w:webHidden/>
            </w:rPr>
            <w:fldChar w:fldCharType="separate"/>
          </w:r>
          <w:ins w:id="416" w:author="Sano Yuma" w:date="2023-02-23T16:18:00Z">
            <w:r w:rsidR="00E80196">
              <w:rPr>
                <w:noProof/>
                <w:webHidden/>
              </w:rPr>
              <w:t>21</w:t>
            </w:r>
          </w:ins>
          <w:ins w:id="417" w:author="Sano Yuma" w:date="2023-02-17T21:51:00Z">
            <w:r w:rsidRPr="001F6B31">
              <w:rPr>
                <w:noProof/>
                <w:webHidden/>
              </w:rPr>
              <w:fldChar w:fldCharType="end"/>
            </w:r>
            <w:r w:rsidRPr="00DE5F11">
              <w:rPr>
                <w:rStyle w:val="a8"/>
                <w:noProof/>
                <w:sz w:val="21"/>
                <w:szCs w:val="21"/>
                <w:rPrChange w:id="418" w:author="Sano Yuma" w:date="2023-02-17T21:55:00Z">
                  <w:rPr>
                    <w:rStyle w:val="a8"/>
                    <w:noProof/>
                  </w:rPr>
                </w:rPrChange>
              </w:rPr>
              <w:fldChar w:fldCharType="end"/>
            </w:r>
          </w:ins>
        </w:p>
        <w:p w14:paraId="228817BD" w14:textId="35DBEF5F" w:rsidR="00DE5F11" w:rsidRPr="00DE5F11" w:rsidRDefault="00DE5F11" w:rsidP="002814E2">
          <w:pPr>
            <w:pStyle w:val="21"/>
            <w:spacing w:before="240" w:line="240" w:lineRule="exact"/>
            <w:rPr>
              <w:ins w:id="419" w:author="Sano Yuma" w:date="2023-02-17T21:51:00Z"/>
              <w:rFonts w:cstheme="minorBidi"/>
              <w:noProof/>
              <w:kern w:val="2"/>
            </w:rPr>
            <w:pPrChange w:id="420" w:author="Sano Yuma" w:date="2023-02-23T16:01:00Z">
              <w:pPr>
                <w:pStyle w:val="21"/>
              </w:pPr>
            </w:pPrChange>
          </w:pPr>
          <w:ins w:id="421" w:author="Sano Yuma" w:date="2023-02-17T21:51:00Z">
            <w:r w:rsidRPr="00DE5F11">
              <w:rPr>
                <w:rStyle w:val="a8"/>
                <w:noProof/>
                <w:sz w:val="21"/>
                <w:szCs w:val="21"/>
                <w:rPrChange w:id="422" w:author="Sano Yuma" w:date="2023-02-17T21:55:00Z">
                  <w:rPr>
                    <w:rStyle w:val="a8"/>
                    <w:noProof/>
                  </w:rPr>
                </w:rPrChange>
              </w:rPr>
              <w:fldChar w:fldCharType="begin"/>
            </w:r>
            <w:r w:rsidRPr="00DE5F11">
              <w:rPr>
                <w:rStyle w:val="a8"/>
                <w:noProof/>
                <w:sz w:val="21"/>
                <w:szCs w:val="21"/>
                <w:rPrChange w:id="423" w:author="Sano Yuma" w:date="2023-02-17T21:55:00Z">
                  <w:rPr>
                    <w:rStyle w:val="a8"/>
                    <w:noProof/>
                  </w:rPr>
                </w:rPrChange>
              </w:rPr>
              <w:instrText xml:space="preserve"> </w:instrText>
            </w:r>
            <w:r w:rsidRPr="001F6B31">
              <w:rPr>
                <w:noProof/>
              </w:rPr>
              <w:instrText>HYPERLINK \l "_Toc127563140"</w:instrText>
            </w:r>
            <w:r w:rsidRPr="00DE5F11">
              <w:rPr>
                <w:rStyle w:val="a8"/>
                <w:noProof/>
                <w:sz w:val="21"/>
                <w:szCs w:val="21"/>
                <w:rPrChange w:id="424" w:author="Sano Yuma" w:date="2023-02-17T21:55:00Z">
                  <w:rPr>
                    <w:rStyle w:val="a8"/>
                    <w:noProof/>
                  </w:rPr>
                </w:rPrChange>
              </w:rPr>
              <w:instrText xml:space="preserve"> </w:instrText>
            </w:r>
          </w:ins>
          <w:ins w:id="425" w:author="Sano Yuma" w:date="2023-02-23T16:00:00Z">
            <w:r w:rsidR="001F6B31" w:rsidRPr="001F6B31">
              <w:rPr>
                <w:rStyle w:val="a8"/>
                <w:noProof/>
                <w:sz w:val="21"/>
                <w:szCs w:val="21"/>
              </w:rPr>
            </w:r>
          </w:ins>
          <w:ins w:id="426" w:author="Sano Yuma" w:date="2023-02-17T21:51:00Z">
            <w:r w:rsidRPr="00DE5F11">
              <w:rPr>
                <w:rStyle w:val="a8"/>
                <w:noProof/>
                <w:sz w:val="21"/>
                <w:szCs w:val="21"/>
                <w:rPrChange w:id="427" w:author="Sano Yuma" w:date="2023-02-17T21:55:00Z">
                  <w:rPr>
                    <w:rStyle w:val="a8"/>
                    <w:noProof/>
                  </w:rPr>
                </w:rPrChange>
              </w:rPr>
              <w:fldChar w:fldCharType="separate"/>
            </w:r>
            <w:r w:rsidRPr="00DE5F11">
              <w:rPr>
                <w:rStyle w:val="a8"/>
                <w:rFonts w:eastAsiaTheme="minorHAnsi"/>
                <w:noProof/>
                <w:sz w:val="21"/>
                <w:szCs w:val="21"/>
                <w:rPrChange w:id="428" w:author="Sano Yuma" w:date="2023-02-17T21:55:00Z">
                  <w:rPr>
                    <w:rStyle w:val="a8"/>
                    <w:rFonts w:eastAsiaTheme="minorHAnsi"/>
                    <w:noProof/>
                  </w:rPr>
                </w:rPrChange>
              </w:rPr>
              <w:t>6.4　手動による選手対応付けを行った際の推定結果</w:t>
            </w:r>
            <w:r w:rsidRPr="001F6B31">
              <w:rPr>
                <w:noProof/>
                <w:webHidden/>
              </w:rPr>
              <w:tab/>
            </w:r>
            <w:r w:rsidRPr="001F6B31">
              <w:rPr>
                <w:noProof/>
                <w:webHidden/>
              </w:rPr>
              <w:fldChar w:fldCharType="begin"/>
            </w:r>
            <w:r w:rsidRPr="001F6B31">
              <w:rPr>
                <w:noProof/>
                <w:webHidden/>
              </w:rPr>
              <w:instrText xml:space="preserve"> PAGEREF _Toc127563140 \h </w:instrText>
            </w:r>
          </w:ins>
          <w:r w:rsidRPr="002E08C0">
            <w:rPr>
              <w:noProof/>
              <w:webHidden/>
            </w:rPr>
          </w:r>
          <w:r w:rsidRPr="001F6B31">
            <w:rPr>
              <w:noProof/>
              <w:webHidden/>
            </w:rPr>
            <w:fldChar w:fldCharType="separate"/>
          </w:r>
          <w:ins w:id="429" w:author="Sano Yuma" w:date="2023-02-23T16:18:00Z">
            <w:r w:rsidR="00E80196">
              <w:rPr>
                <w:noProof/>
                <w:webHidden/>
              </w:rPr>
              <w:t>22</w:t>
            </w:r>
          </w:ins>
          <w:ins w:id="430" w:author="Sano Yuma" w:date="2023-02-17T21:51:00Z">
            <w:r w:rsidRPr="001F6B31">
              <w:rPr>
                <w:noProof/>
                <w:webHidden/>
              </w:rPr>
              <w:fldChar w:fldCharType="end"/>
            </w:r>
            <w:r w:rsidRPr="00DE5F11">
              <w:rPr>
                <w:rStyle w:val="a8"/>
                <w:noProof/>
                <w:sz w:val="21"/>
                <w:szCs w:val="21"/>
                <w:rPrChange w:id="431" w:author="Sano Yuma" w:date="2023-02-17T21:55:00Z">
                  <w:rPr>
                    <w:rStyle w:val="a8"/>
                    <w:noProof/>
                  </w:rPr>
                </w:rPrChange>
              </w:rPr>
              <w:fldChar w:fldCharType="end"/>
            </w:r>
          </w:ins>
        </w:p>
        <w:p w14:paraId="5A03791D" w14:textId="711DCCF9" w:rsidR="00DE5F11" w:rsidRPr="00DE5F11" w:rsidRDefault="00DE5F11" w:rsidP="002814E2">
          <w:pPr>
            <w:pStyle w:val="21"/>
            <w:spacing w:before="240" w:line="240" w:lineRule="exact"/>
            <w:rPr>
              <w:ins w:id="432" w:author="Sano Yuma" w:date="2023-02-17T21:51:00Z"/>
              <w:rFonts w:cstheme="minorBidi"/>
              <w:noProof/>
              <w:kern w:val="2"/>
            </w:rPr>
            <w:pPrChange w:id="433" w:author="Sano Yuma" w:date="2023-02-23T16:01:00Z">
              <w:pPr>
                <w:pStyle w:val="21"/>
              </w:pPr>
            </w:pPrChange>
          </w:pPr>
          <w:ins w:id="434" w:author="Sano Yuma" w:date="2023-02-17T21:51:00Z">
            <w:r w:rsidRPr="00DE5F11">
              <w:rPr>
                <w:rStyle w:val="a8"/>
                <w:noProof/>
                <w:sz w:val="21"/>
                <w:szCs w:val="21"/>
                <w:rPrChange w:id="435" w:author="Sano Yuma" w:date="2023-02-17T21:55:00Z">
                  <w:rPr>
                    <w:rStyle w:val="a8"/>
                    <w:noProof/>
                  </w:rPr>
                </w:rPrChange>
              </w:rPr>
              <w:fldChar w:fldCharType="begin"/>
            </w:r>
            <w:r w:rsidRPr="00DE5F11">
              <w:rPr>
                <w:rStyle w:val="a8"/>
                <w:noProof/>
                <w:sz w:val="21"/>
                <w:szCs w:val="21"/>
                <w:rPrChange w:id="436" w:author="Sano Yuma" w:date="2023-02-17T21:55:00Z">
                  <w:rPr>
                    <w:rStyle w:val="a8"/>
                    <w:noProof/>
                  </w:rPr>
                </w:rPrChange>
              </w:rPr>
              <w:instrText xml:space="preserve"> </w:instrText>
            </w:r>
            <w:r w:rsidRPr="001F6B31">
              <w:rPr>
                <w:noProof/>
              </w:rPr>
              <w:instrText>HYPERLINK \l "_Toc127563141"</w:instrText>
            </w:r>
            <w:r w:rsidRPr="00DE5F11">
              <w:rPr>
                <w:rStyle w:val="a8"/>
                <w:noProof/>
                <w:sz w:val="21"/>
                <w:szCs w:val="21"/>
                <w:rPrChange w:id="437" w:author="Sano Yuma" w:date="2023-02-17T21:55:00Z">
                  <w:rPr>
                    <w:rStyle w:val="a8"/>
                    <w:noProof/>
                  </w:rPr>
                </w:rPrChange>
              </w:rPr>
              <w:instrText xml:space="preserve"> </w:instrText>
            </w:r>
          </w:ins>
          <w:ins w:id="438" w:author="Sano Yuma" w:date="2023-02-23T16:00:00Z">
            <w:r w:rsidR="001F6B31" w:rsidRPr="001F6B31">
              <w:rPr>
                <w:rStyle w:val="a8"/>
                <w:noProof/>
                <w:sz w:val="21"/>
                <w:szCs w:val="21"/>
              </w:rPr>
            </w:r>
          </w:ins>
          <w:ins w:id="439" w:author="Sano Yuma" w:date="2023-02-17T21:51:00Z">
            <w:r w:rsidRPr="00DE5F11">
              <w:rPr>
                <w:rStyle w:val="a8"/>
                <w:noProof/>
                <w:sz w:val="21"/>
                <w:szCs w:val="21"/>
                <w:rPrChange w:id="440" w:author="Sano Yuma" w:date="2023-02-17T21:55:00Z">
                  <w:rPr>
                    <w:rStyle w:val="a8"/>
                    <w:noProof/>
                  </w:rPr>
                </w:rPrChange>
              </w:rPr>
              <w:fldChar w:fldCharType="separate"/>
            </w:r>
            <w:r w:rsidRPr="00DE5F11">
              <w:rPr>
                <w:rStyle w:val="a8"/>
                <w:rFonts w:eastAsiaTheme="minorHAnsi"/>
                <w:noProof/>
                <w:sz w:val="21"/>
                <w:szCs w:val="21"/>
                <w:rPrChange w:id="441" w:author="Sano Yuma" w:date="2023-02-17T21:55:00Z">
                  <w:rPr>
                    <w:rStyle w:val="a8"/>
                    <w:rFonts w:eastAsiaTheme="minorHAnsi"/>
                    <w:noProof/>
                  </w:rPr>
                </w:rPrChange>
              </w:rPr>
              <w:t>6.5　自動による選手対応付けを行った際の推定結果</w:t>
            </w:r>
            <w:r w:rsidRPr="001F6B31">
              <w:rPr>
                <w:noProof/>
                <w:webHidden/>
              </w:rPr>
              <w:tab/>
            </w:r>
            <w:r w:rsidRPr="001F6B31">
              <w:rPr>
                <w:noProof/>
                <w:webHidden/>
              </w:rPr>
              <w:fldChar w:fldCharType="begin"/>
            </w:r>
            <w:r w:rsidRPr="001F6B31">
              <w:rPr>
                <w:noProof/>
                <w:webHidden/>
              </w:rPr>
              <w:instrText xml:space="preserve"> PAGEREF _Toc127563141 \h </w:instrText>
            </w:r>
          </w:ins>
          <w:r w:rsidRPr="002E08C0">
            <w:rPr>
              <w:noProof/>
              <w:webHidden/>
            </w:rPr>
          </w:r>
          <w:r w:rsidRPr="001F6B31">
            <w:rPr>
              <w:noProof/>
              <w:webHidden/>
            </w:rPr>
            <w:fldChar w:fldCharType="separate"/>
          </w:r>
          <w:ins w:id="442" w:author="Sano Yuma" w:date="2023-02-23T16:18:00Z">
            <w:r w:rsidR="00E80196">
              <w:rPr>
                <w:noProof/>
                <w:webHidden/>
              </w:rPr>
              <w:t>23</w:t>
            </w:r>
          </w:ins>
          <w:ins w:id="443" w:author="Sano Yuma" w:date="2023-02-17T21:51:00Z">
            <w:r w:rsidRPr="001F6B31">
              <w:rPr>
                <w:noProof/>
                <w:webHidden/>
              </w:rPr>
              <w:fldChar w:fldCharType="end"/>
            </w:r>
            <w:r w:rsidRPr="00DE5F11">
              <w:rPr>
                <w:rStyle w:val="a8"/>
                <w:noProof/>
                <w:sz w:val="21"/>
                <w:szCs w:val="21"/>
                <w:rPrChange w:id="444" w:author="Sano Yuma" w:date="2023-02-17T21:55:00Z">
                  <w:rPr>
                    <w:rStyle w:val="a8"/>
                    <w:noProof/>
                  </w:rPr>
                </w:rPrChange>
              </w:rPr>
              <w:fldChar w:fldCharType="end"/>
            </w:r>
          </w:ins>
        </w:p>
        <w:p w14:paraId="524A2400" w14:textId="740A1248" w:rsidR="00DE5F11" w:rsidRPr="002814E2" w:rsidRDefault="00DE5F11" w:rsidP="0043351C">
          <w:pPr>
            <w:pStyle w:val="11"/>
            <w:rPr>
              <w:ins w:id="445" w:author="Sano Yuma" w:date="2023-02-17T21:51:00Z"/>
              <w:rFonts w:cstheme="minorBidi"/>
              <w:noProof/>
              <w:kern w:val="2"/>
            </w:rPr>
          </w:pPr>
          <w:ins w:id="446" w:author="Sano Yuma" w:date="2023-02-17T21:51:00Z">
            <w:r w:rsidRPr="00DE5F11">
              <w:rPr>
                <w:rStyle w:val="a8"/>
                <w:noProof/>
                <w:sz w:val="21"/>
                <w:szCs w:val="21"/>
                <w:rPrChange w:id="447" w:author="Sano Yuma" w:date="2023-02-17T21:55:00Z">
                  <w:rPr>
                    <w:rStyle w:val="a8"/>
                    <w:noProof/>
                  </w:rPr>
                </w:rPrChange>
              </w:rPr>
              <w:fldChar w:fldCharType="begin"/>
            </w:r>
            <w:r w:rsidRPr="00DE5F11">
              <w:rPr>
                <w:rStyle w:val="a8"/>
                <w:noProof/>
                <w:sz w:val="21"/>
                <w:szCs w:val="21"/>
                <w:rPrChange w:id="448" w:author="Sano Yuma" w:date="2023-02-17T21:55:00Z">
                  <w:rPr>
                    <w:rStyle w:val="a8"/>
                    <w:noProof/>
                  </w:rPr>
                </w:rPrChange>
              </w:rPr>
              <w:instrText xml:space="preserve"> </w:instrText>
            </w:r>
            <w:r w:rsidRPr="002814E2">
              <w:rPr>
                <w:noProof/>
              </w:rPr>
              <w:instrText>HYPERLINK \l "_Toc127563142"</w:instrText>
            </w:r>
            <w:r w:rsidRPr="00DE5F11">
              <w:rPr>
                <w:rStyle w:val="a8"/>
                <w:noProof/>
                <w:sz w:val="21"/>
                <w:szCs w:val="21"/>
                <w:rPrChange w:id="449" w:author="Sano Yuma" w:date="2023-02-17T21:55:00Z">
                  <w:rPr>
                    <w:rStyle w:val="a8"/>
                    <w:noProof/>
                  </w:rPr>
                </w:rPrChange>
              </w:rPr>
              <w:instrText xml:space="preserve"> </w:instrText>
            </w:r>
          </w:ins>
          <w:ins w:id="450" w:author="Sano Yuma" w:date="2023-02-23T16:00:00Z">
            <w:r w:rsidR="001F6B31" w:rsidRPr="001F6B31">
              <w:rPr>
                <w:rStyle w:val="a8"/>
                <w:noProof/>
                <w:sz w:val="21"/>
                <w:szCs w:val="21"/>
              </w:rPr>
            </w:r>
          </w:ins>
          <w:ins w:id="451" w:author="Sano Yuma" w:date="2023-02-17T21:51:00Z">
            <w:r w:rsidRPr="00DE5F11">
              <w:rPr>
                <w:rStyle w:val="a8"/>
                <w:noProof/>
                <w:sz w:val="21"/>
                <w:szCs w:val="21"/>
                <w:rPrChange w:id="452" w:author="Sano Yuma" w:date="2023-02-17T21:55:00Z">
                  <w:rPr>
                    <w:rStyle w:val="a8"/>
                    <w:noProof/>
                  </w:rPr>
                </w:rPrChange>
              </w:rPr>
              <w:fldChar w:fldCharType="separate"/>
            </w:r>
            <w:r w:rsidRPr="00DE5F11">
              <w:rPr>
                <w:rStyle w:val="a8"/>
                <w:rFonts w:eastAsiaTheme="minorHAnsi"/>
                <w:noProof/>
                <w:sz w:val="21"/>
                <w:szCs w:val="21"/>
                <w:rPrChange w:id="453" w:author="Sano Yuma" w:date="2023-02-17T21:55:00Z">
                  <w:rPr>
                    <w:rStyle w:val="a8"/>
                    <w:rFonts w:eastAsiaTheme="minorHAnsi"/>
                    <w:noProof/>
                  </w:rPr>
                </w:rPrChange>
              </w:rPr>
              <w:t>第7章</w:t>
            </w:r>
          </w:ins>
          <w:ins w:id="454" w:author="Sano Yuma" w:date="2023-02-17T21:55:00Z">
            <w:r w:rsidRPr="00DE5F11">
              <w:rPr>
                <w:rStyle w:val="a8"/>
                <w:rFonts w:eastAsiaTheme="minorHAnsi" w:hint="eastAsia"/>
                <w:noProof/>
                <w:sz w:val="21"/>
                <w:szCs w:val="21"/>
              </w:rPr>
              <w:t xml:space="preserve">　結論</w:t>
            </w:r>
          </w:ins>
          <w:ins w:id="455" w:author="Sano Yuma" w:date="2023-02-17T21:51:00Z">
            <w:r w:rsidRPr="002814E2">
              <w:rPr>
                <w:noProof/>
                <w:webHidden/>
              </w:rPr>
              <w:tab/>
            </w:r>
            <w:r w:rsidRPr="002814E2">
              <w:rPr>
                <w:noProof/>
                <w:webHidden/>
              </w:rPr>
              <w:fldChar w:fldCharType="begin"/>
            </w:r>
            <w:r w:rsidRPr="002814E2">
              <w:rPr>
                <w:noProof/>
                <w:webHidden/>
              </w:rPr>
              <w:instrText xml:space="preserve"> PAGEREF _Toc127563142 \h </w:instrText>
            </w:r>
          </w:ins>
          <w:r w:rsidRPr="002E08C0">
            <w:rPr>
              <w:noProof/>
              <w:webHidden/>
            </w:rPr>
          </w:r>
          <w:r w:rsidRPr="002814E2">
            <w:rPr>
              <w:noProof/>
              <w:webHidden/>
            </w:rPr>
            <w:fldChar w:fldCharType="separate"/>
          </w:r>
          <w:ins w:id="456" w:author="Sano Yuma" w:date="2023-02-23T16:18:00Z">
            <w:r w:rsidR="00E80196">
              <w:rPr>
                <w:noProof/>
                <w:webHidden/>
              </w:rPr>
              <w:t>25</w:t>
            </w:r>
          </w:ins>
          <w:ins w:id="457" w:author="Sano Yuma" w:date="2023-02-17T21:51:00Z">
            <w:r w:rsidRPr="002814E2">
              <w:rPr>
                <w:noProof/>
                <w:webHidden/>
              </w:rPr>
              <w:fldChar w:fldCharType="end"/>
            </w:r>
            <w:r w:rsidRPr="00DE5F11">
              <w:rPr>
                <w:rStyle w:val="a8"/>
                <w:noProof/>
                <w:sz w:val="21"/>
                <w:szCs w:val="21"/>
                <w:rPrChange w:id="458" w:author="Sano Yuma" w:date="2023-02-17T21:55:00Z">
                  <w:rPr>
                    <w:rStyle w:val="a8"/>
                    <w:noProof/>
                  </w:rPr>
                </w:rPrChange>
              </w:rPr>
              <w:fldChar w:fldCharType="end"/>
            </w:r>
          </w:ins>
        </w:p>
        <w:p w14:paraId="0154055F" w14:textId="73DEBFE3" w:rsidR="00DE5F11" w:rsidRPr="00DE5F11" w:rsidRDefault="00DE5F11" w:rsidP="002814E2">
          <w:pPr>
            <w:pStyle w:val="21"/>
            <w:spacing w:before="240" w:line="240" w:lineRule="exact"/>
            <w:rPr>
              <w:ins w:id="459" w:author="Sano Yuma" w:date="2023-02-17T21:51:00Z"/>
              <w:rFonts w:cstheme="minorBidi"/>
              <w:noProof/>
              <w:kern w:val="2"/>
            </w:rPr>
            <w:pPrChange w:id="460" w:author="Sano Yuma" w:date="2023-02-23T16:01:00Z">
              <w:pPr>
                <w:pStyle w:val="21"/>
              </w:pPr>
            </w:pPrChange>
          </w:pPr>
          <w:ins w:id="461" w:author="Sano Yuma" w:date="2023-02-17T21:51:00Z">
            <w:r w:rsidRPr="00DE5F11">
              <w:rPr>
                <w:rStyle w:val="a8"/>
                <w:noProof/>
                <w:sz w:val="21"/>
                <w:szCs w:val="21"/>
                <w:rPrChange w:id="462" w:author="Sano Yuma" w:date="2023-02-17T21:55:00Z">
                  <w:rPr>
                    <w:rStyle w:val="a8"/>
                    <w:noProof/>
                  </w:rPr>
                </w:rPrChange>
              </w:rPr>
              <w:fldChar w:fldCharType="begin"/>
            </w:r>
            <w:r w:rsidRPr="00DE5F11">
              <w:rPr>
                <w:rStyle w:val="a8"/>
                <w:noProof/>
                <w:sz w:val="21"/>
                <w:szCs w:val="21"/>
                <w:rPrChange w:id="463" w:author="Sano Yuma" w:date="2023-02-17T21:55:00Z">
                  <w:rPr>
                    <w:rStyle w:val="a8"/>
                    <w:noProof/>
                  </w:rPr>
                </w:rPrChange>
              </w:rPr>
              <w:instrText xml:space="preserve"> </w:instrText>
            </w:r>
            <w:r w:rsidRPr="001F6B31">
              <w:rPr>
                <w:noProof/>
              </w:rPr>
              <w:instrText>HYPERLINK \l "_Toc127563143"</w:instrText>
            </w:r>
            <w:r w:rsidRPr="00DE5F11">
              <w:rPr>
                <w:rStyle w:val="a8"/>
                <w:noProof/>
                <w:sz w:val="21"/>
                <w:szCs w:val="21"/>
                <w:rPrChange w:id="464" w:author="Sano Yuma" w:date="2023-02-17T21:55:00Z">
                  <w:rPr>
                    <w:rStyle w:val="a8"/>
                    <w:noProof/>
                  </w:rPr>
                </w:rPrChange>
              </w:rPr>
              <w:instrText xml:space="preserve"> </w:instrText>
            </w:r>
          </w:ins>
          <w:ins w:id="465" w:author="Sano Yuma" w:date="2023-02-23T16:00:00Z">
            <w:r w:rsidR="001F6B31" w:rsidRPr="001F6B31">
              <w:rPr>
                <w:rStyle w:val="a8"/>
                <w:noProof/>
                <w:sz w:val="21"/>
                <w:szCs w:val="21"/>
              </w:rPr>
            </w:r>
          </w:ins>
          <w:ins w:id="466" w:author="Sano Yuma" w:date="2023-02-17T21:51:00Z">
            <w:r w:rsidRPr="00DE5F11">
              <w:rPr>
                <w:rStyle w:val="a8"/>
                <w:noProof/>
                <w:sz w:val="21"/>
                <w:szCs w:val="21"/>
                <w:rPrChange w:id="467" w:author="Sano Yuma" w:date="2023-02-17T21:55:00Z">
                  <w:rPr>
                    <w:rStyle w:val="a8"/>
                    <w:noProof/>
                  </w:rPr>
                </w:rPrChange>
              </w:rPr>
              <w:fldChar w:fldCharType="separate"/>
            </w:r>
            <w:r w:rsidRPr="00DE5F11">
              <w:rPr>
                <w:rStyle w:val="a8"/>
                <w:rFonts w:eastAsiaTheme="minorHAnsi"/>
                <w:noProof/>
                <w:sz w:val="21"/>
                <w:szCs w:val="21"/>
                <w:rPrChange w:id="468" w:author="Sano Yuma" w:date="2023-02-17T21:55:00Z">
                  <w:rPr>
                    <w:rStyle w:val="a8"/>
                    <w:rFonts w:eastAsiaTheme="minorHAnsi"/>
                    <w:noProof/>
                  </w:rPr>
                </w:rPrChange>
              </w:rPr>
              <w:t>7.1　本研究のまとめ</w:t>
            </w:r>
            <w:r w:rsidRPr="001F6B31">
              <w:rPr>
                <w:noProof/>
                <w:webHidden/>
              </w:rPr>
              <w:tab/>
            </w:r>
            <w:r w:rsidRPr="001F6B31">
              <w:rPr>
                <w:noProof/>
                <w:webHidden/>
              </w:rPr>
              <w:fldChar w:fldCharType="begin"/>
            </w:r>
            <w:r w:rsidRPr="001F6B31">
              <w:rPr>
                <w:noProof/>
                <w:webHidden/>
              </w:rPr>
              <w:instrText xml:space="preserve"> PAGEREF _Toc127563143 \h </w:instrText>
            </w:r>
          </w:ins>
          <w:r w:rsidRPr="002E08C0">
            <w:rPr>
              <w:noProof/>
              <w:webHidden/>
            </w:rPr>
          </w:r>
          <w:r w:rsidRPr="001F6B31">
            <w:rPr>
              <w:noProof/>
              <w:webHidden/>
            </w:rPr>
            <w:fldChar w:fldCharType="separate"/>
          </w:r>
          <w:ins w:id="469" w:author="Sano Yuma" w:date="2023-02-23T16:18:00Z">
            <w:r w:rsidR="00E80196">
              <w:rPr>
                <w:noProof/>
                <w:webHidden/>
              </w:rPr>
              <w:t>25</w:t>
            </w:r>
          </w:ins>
          <w:ins w:id="470" w:author="Sano Yuma" w:date="2023-02-17T21:51:00Z">
            <w:r w:rsidRPr="001F6B31">
              <w:rPr>
                <w:noProof/>
                <w:webHidden/>
              </w:rPr>
              <w:fldChar w:fldCharType="end"/>
            </w:r>
            <w:r w:rsidRPr="00DE5F11">
              <w:rPr>
                <w:rStyle w:val="a8"/>
                <w:noProof/>
                <w:sz w:val="21"/>
                <w:szCs w:val="21"/>
                <w:rPrChange w:id="471" w:author="Sano Yuma" w:date="2023-02-17T21:55:00Z">
                  <w:rPr>
                    <w:rStyle w:val="a8"/>
                    <w:noProof/>
                  </w:rPr>
                </w:rPrChange>
              </w:rPr>
              <w:fldChar w:fldCharType="end"/>
            </w:r>
          </w:ins>
        </w:p>
        <w:p w14:paraId="0F5EBA2C" w14:textId="63160450" w:rsidR="00DE5F11" w:rsidRPr="00DE5F11" w:rsidRDefault="00DE5F11" w:rsidP="002814E2">
          <w:pPr>
            <w:pStyle w:val="21"/>
            <w:spacing w:before="240" w:line="240" w:lineRule="exact"/>
            <w:rPr>
              <w:ins w:id="472" w:author="Sano Yuma" w:date="2023-02-17T21:51:00Z"/>
              <w:rFonts w:cstheme="minorBidi"/>
              <w:noProof/>
              <w:kern w:val="2"/>
            </w:rPr>
            <w:pPrChange w:id="473" w:author="Sano Yuma" w:date="2023-02-23T16:01:00Z">
              <w:pPr>
                <w:pStyle w:val="21"/>
              </w:pPr>
            </w:pPrChange>
          </w:pPr>
          <w:ins w:id="474" w:author="Sano Yuma" w:date="2023-02-17T21:51:00Z">
            <w:r w:rsidRPr="00DE5F11">
              <w:rPr>
                <w:rStyle w:val="a8"/>
                <w:noProof/>
                <w:sz w:val="21"/>
                <w:szCs w:val="21"/>
                <w:rPrChange w:id="475" w:author="Sano Yuma" w:date="2023-02-17T21:55:00Z">
                  <w:rPr>
                    <w:rStyle w:val="a8"/>
                    <w:noProof/>
                  </w:rPr>
                </w:rPrChange>
              </w:rPr>
              <w:fldChar w:fldCharType="begin"/>
            </w:r>
            <w:r w:rsidRPr="00DE5F11">
              <w:rPr>
                <w:rStyle w:val="a8"/>
                <w:noProof/>
                <w:sz w:val="21"/>
                <w:szCs w:val="21"/>
                <w:rPrChange w:id="476" w:author="Sano Yuma" w:date="2023-02-17T21:55:00Z">
                  <w:rPr>
                    <w:rStyle w:val="a8"/>
                    <w:noProof/>
                  </w:rPr>
                </w:rPrChange>
              </w:rPr>
              <w:instrText xml:space="preserve"> </w:instrText>
            </w:r>
            <w:r w:rsidRPr="001F6B31">
              <w:rPr>
                <w:noProof/>
              </w:rPr>
              <w:instrText>HYPERLINK \l "_Toc127563144"</w:instrText>
            </w:r>
            <w:r w:rsidRPr="00DE5F11">
              <w:rPr>
                <w:rStyle w:val="a8"/>
                <w:noProof/>
                <w:sz w:val="21"/>
                <w:szCs w:val="21"/>
                <w:rPrChange w:id="477" w:author="Sano Yuma" w:date="2023-02-17T21:55:00Z">
                  <w:rPr>
                    <w:rStyle w:val="a8"/>
                    <w:noProof/>
                  </w:rPr>
                </w:rPrChange>
              </w:rPr>
              <w:instrText xml:space="preserve"> </w:instrText>
            </w:r>
          </w:ins>
          <w:ins w:id="478" w:author="Sano Yuma" w:date="2023-02-23T16:00:00Z">
            <w:r w:rsidR="001F6B31" w:rsidRPr="001F6B31">
              <w:rPr>
                <w:rStyle w:val="a8"/>
                <w:noProof/>
                <w:sz w:val="21"/>
                <w:szCs w:val="21"/>
              </w:rPr>
            </w:r>
          </w:ins>
          <w:ins w:id="479" w:author="Sano Yuma" w:date="2023-02-17T21:51:00Z">
            <w:r w:rsidRPr="00DE5F11">
              <w:rPr>
                <w:rStyle w:val="a8"/>
                <w:noProof/>
                <w:sz w:val="21"/>
                <w:szCs w:val="21"/>
                <w:rPrChange w:id="480" w:author="Sano Yuma" w:date="2023-02-17T21:55:00Z">
                  <w:rPr>
                    <w:rStyle w:val="a8"/>
                    <w:noProof/>
                  </w:rPr>
                </w:rPrChange>
              </w:rPr>
              <w:fldChar w:fldCharType="separate"/>
            </w:r>
            <w:r w:rsidRPr="00DE5F11">
              <w:rPr>
                <w:rStyle w:val="a8"/>
                <w:rFonts w:eastAsiaTheme="minorHAnsi"/>
                <w:noProof/>
                <w:sz w:val="21"/>
                <w:szCs w:val="21"/>
                <w:rPrChange w:id="481" w:author="Sano Yuma" w:date="2023-02-17T21:55:00Z">
                  <w:rPr>
                    <w:rStyle w:val="a8"/>
                    <w:rFonts w:eastAsiaTheme="minorHAnsi"/>
                    <w:noProof/>
                  </w:rPr>
                </w:rPrChange>
              </w:rPr>
              <w:t>7.2　今後の展望</w:t>
            </w:r>
            <w:del w:id="482" w:author="外山 茂浩(長岡高専)" w:date="2023-02-18T10:48:00Z">
              <w:r w:rsidRPr="00DE5F11" w:rsidDel="007E707C">
                <w:rPr>
                  <w:rStyle w:val="a8"/>
                  <w:rFonts w:eastAsiaTheme="minorHAnsi"/>
                  <w:noProof/>
                  <w:sz w:val="21"/>
                  <w:szCs w:val="21"/>
                  <w:rPrChange w:id="483" w:author="Sano Yuma" w:date="2023-02-17T21:55:00Z">
                    <w:rPr>
                      <w:rStyle w:val="a8"/>
                      <w:rFonts w:eastAsiaTheme="minorHAnsi"/>
                      <w:noProof/>
                    </w:rPr>
                  </w:rPrChange>
                </w:rPr>
                <w:delText xml:space="preserve"> </w:delText>
              </w:r>
              <w:r w:rsidRPr="00DE5F11" w:rsidDel="007E707C">
                <w:rPr>
                  <w:rStyle w:val="a8"/>
                  <w:noProof/>
                  <w:sz w:val="21"/>
                  <w:szCs w:val="21"/>
                  <w:rPrChange w:id="484" w:author="Sano Yuma" w:date="2023-02-17T21:55:00Z">
                    <w:rPr>
                      <w:rStyle w:val="a8"/>
                      <w:noProof/>
                    </w:rPr>
                  </w:rPrChange>
                </w:rPr>
                <w:delText>最後に、本研究の展望を述べる。</w:delText>
              </w:r>
            </w:del>
            <w:r w:rsidRPr="001F6B31">
              <w:rPr>
                <w:noProof/>
                <w:webHidden/>
              </w:rPr>
              <w:tab/>
            </w:r>
            <w:r w:rsidRPr="001F6B31">
              <w:rPr>
                <w:noProof/>
                <w:webHidden/>
              </w:rPr>
              <w:fldChar w:fldCharType="begin"/>
            </w:r>
            <w:r w:rsidRPr="001F6B31">
              <w:rPr>
                <w:noProof/>
                <w:webHidden/>
              </w:rPr>
              <w:instrText xml:space="preserve"> PAGEREF _Toc127563144 \h </w:instrText>
            </w:r>
          </w:ins>
          <w:r w:rsidRPr="002E08C0">
            <w:rPr>
              <w:noProof/>
              <w:webHidden/>
            </w:rPr>
          </w:r>
          <w:r w:rsidRPr="001F6B31">
            <w:rPr>
              <w:noProof/>
              <w:webHidden/>
            </w:rPr>
            <w:fldChar w:fldCharType="separate"/>
          </w:r>
          <w:ins w:id="485" w:author="Sano Yuma" w:date="2023-02-23T16:18:00Z">
            <w:r w:rsidR="00E80196">
              <w:rPr>
                <w:noProof/>
                <w:webHidden/>
              </w:rPr>
              <w:t>25</w:t>
            </w:r>
          </w:ins>
          <w:ins w:id="486" w:author="Sano Yuma" w:date="2023-02-17T21:51:00Z">
            <w:r w:rsidRPr="001F6B31">
              <w:rPr>
                <w:noProof/>
                <w:webHidden/>
              </w:rPr>
              <w:fldChar w:fldCharType="end"/>
            </w:r>
            <w:r w:rsidRPr="00DE5F11">
              <w:rPr>
                <w:rStyle w:val="a8"/>
                <w:noProof/>
                <w:sz w:val="21"/>
                <w:szCs w:val="21"/>
                <w:rPrChange w:id="487" w:author="Sano Yuma" w:date="2023-02-17T21:55:00Z">
                  <w:rPr>
                    <w:rStyle w:val="a8"/>
                    <w:noProof/>
                  </w:rPr>
                </w:rPrChange>
              </w:rPr>
              <w:fldChar w:fldCharType="end"/>
            </w:r>
          </w:ins>
        </w:p>
        <w:p w14:paraId="4018E75A" w14:textId="2EF0D22A" w:rsidR="00DE5F11" w:rsidRPr="002814E2" w:rsidRDefault="00DE5F11" w:rsidP="0043351C">
          <w:pPr>
            <w:pStyle w:val="11"/>
            <w:rPr>
              <w:ins w:id="488" w:author="Sano Yuma" w:date="2023-02-17T21:51:00Z"/>
              <w:rFonts w:cstheme="minorBidi"/>
              <w:noProof/>
              <w:kern w:val="2"/>
            </w:rPr>
          </w:pPr>
          <w:ins w:id="489" w:author="Sano Yuma" w:date="2023-02-17T21:51:00Z">
            <w:r w:rsidRPr="00DE5F11">
              <w:rPr>
                <w:rStyle w:val="a8"/>
                <w:noProof/>
                <w:sz w:val="21"/>
                <w:szCs w:val="21"/>
                <w:rPrChange w:id="490" w:author="Sano Yuma" w:date="2023-02-17T21:55:00Z">
                  <w:rPr>
                    <w:rStyle w:val="a8"/>
                    <w:noProof/>
                  </w:rPr>
                </w:rPrChange>
              </w:rPr>
              <w:fldChar w:fldCharType="begin"/>
            </w:r>
            <w:r w:rsidRPr="00DE5F11">
              <w:rPr>
                <w:rStyle w:val="a8"/>
                <w:noProof/>
                <w:sz w:val="21"/>
                <w:szCs w:val="21"/>
                <w:rPrChange w:id="491" w:author="Sano Yuma" w:date="2023-02-17T21:55:00Z">
                  <w:rPr>
                    <w:rStyle w:val="a8"/>
                    <w:noProof/>
                  </w:rPr>
                </w:rPrChange>
              </w:rPr>
              <w:instrText xml:space="preserve"> </w:instrText>
            </w:r>
            <w:r w:rsidRPr="002814E2">
              <w:rPr>
                <w:noProof/>
              </w:rPr>
              <w:instrText>HYPERLINK \l "_Toc127563145"</w:instrText>
            </w:r>
            <w:r w:rsidRPr="00DE5F11">
              <w:rPr>
                <w:rStyle w:val="a8"/>
                <w:noProof/>
                <w:sz w:val="21"/>
                <w:szCs w:val="21"/>
                <w:rPrChange w:id="492" w:author="Sano Yuma" w:date="2023-02-17T21:55:00Z">
                  <w:rPr>
                    <w:rStyle w:val="a8"/>
                    <w:noProof/>
                  </w:rPr>
                </w:rPrChange>
              </w:rPr>
              <w:instrText xml:space="preserve"> </w:instrText>
            </w:r>
          </w:ins>
          <w:ins w:id="493" w:author="Sano Yuma" w:date="2023-02-23T16:00:00Z">
            <w:r w:rsidR="001F6B31" w:rsidRPr="001F6B31">
              <w:rPr>
                <w:rStyle w:val="a8"/>
                <w:noProof/>
                <w:sz w:val="21"/>
                <w:szCs w:val="21"/>
              </w:rPr>
            </w:r>
          </w:ins>
          <w:ins w:id="494" w:author="Sano Yuma" w:date="2023-02-17T21:51:00Z">
            <w:r w:rsidRPr="00DE5F11">
              <w:rPr>
                <w:rStyle w:val="a8"/>
                <w:noProof/>
                <w:sz w:val="21"/>
                <w:szCs w:val="21"/>
                <w:rPrChange w:id="495" w:author="Sano Yuma" w:date="2023-02-17T21:55:00Z">
                  <w:rPr>
                    <w:rStyle w:val="a8"/>
                    <w:noProof/>
                  </w:rPr>
                </w:rPrChange>
              </w:rPr>
              <w:fldChar w:fldCharType="separate"/>
            </w:r>
            <w:r w:rsidRPr="00DE5F11">
              <w:rPr>
                <w:rStyle w:val="a8"/>
                <w:rFonts w:eastAsiaTheme="minorHAnsi"/>
                <w:noProof/>
                <w:sz w:val="21"/>
                <w:szCs w:val="21"/>
                <w:rPrChange w:id="496" w:author="Sano Yuma" w:date="2023-02-17T21:55:00Z">
                  <w:rPr>
                    <w:rStyle w:val="a8"/>
                    <w:rFonts w:eastAsiaTheme="minorHAnsi"/>
                    <w:noProof/>
                  </w:rPr>
                </w:rPrChange>
              </w:rPr>
              <w:t>付録A</w:t>
            </w:r>
          </w:ins>
          <w:ins w:id="497" w:author="Sano Yuma" w:date="2023-02-17T21:55:00Z">
            <w:r w:rsidRPr="00DE5F11">
              <w:rPr>
                <w:rStyle w:val="a8"/>
                <w:rFonts w:eastAsiaTheme="minorHAnsi" w:hint="eastAsia"/>
                <w:noProof/>
                <w:sz w:val="21"/>
                <w:szCs w:val="21"/>
              </w:rPr>
              <w:t xml:space="preserve">　ソースコード</w:t>
            </w:r>
          </w:ins>
          <w:ins w:id="498" w:author="Sano Yuma" w:date="2023-02-17T21:51:00Z">
            <w:r w:rsidRPr="002814E2">
              <w:rPr>
                <w:noProof/>
                <w:webHidden/>
              </w:rPr>
              <w:tab/>
            </w:r>
            <w:r w:rsidRPr="002814E2">
              <w:rPr>
                <w:noProof/>
                <w:webHidden/>
              </w:rPr>
              <w:fldChar w:fldCharType="begin"/>
            </w:r>
            <w:r w:rsidRPr="002814E2">
              <w:rPr>
                <w:noProof/>
                <w:webHidden/>
              </w:rPr>
              <w:instrText xml:space="preserve"> PAGEREF _Toc127563145 \h </w:instrText>
            </w:r>
          </w:ins>
          <w:r w:rsidRPr="002E08C0">
            <w:rPr>
              <w:noProof/>
              <w:webHidden/>
            </w:rPr>
          </w:r>
          <w:r w:rsidRPr="002814E2">
            <w:rPr>
              <w:noProof/>
              <w:webHidden/>
            </w:rPr>
            <w:fldChar w:fldCharType="separate"/>
          </w:r>
          <w:ins w:id="499" w:author="Sano Yuma" w:date="2023-02-23T16:18:00Z">
            <w:r w:rsidR="00E80196">
              <w:rPr>
                <w:noProof/>
                <w:webHidden/>
              </w:rPr>
              <w:t>26</w:t>
            </w:r>
          </w:ins>
          <w:ins w:id="500" w:author="Sano Yuma" w:date="2023-02-17T21:51:00Z">
            <w:r w:rsidRPr="002814E2">
              <w:rPr>
                <w:noProof/>
                <w:webHidden/>
              </w:rPr>
              <w:fldChar w:fldCharType="end"/>
            </w:r>
            <w:r w:rsidRPr="00DE5F11">
              <w:rPr>
                <w:rStyle w:val="a8"/>
                <w:noProof/>
                <w:sz w:val="21"/>
                <w:szCs w:val="21"/>
                <w:rPrChange w:id="501" w:author="Sano Yuma" w:date="2023-02-17T21:55:00Z">
                  <w:rPr>
                    <w:rStyle w:val="a8"/>
                    <w:noProof/>
                  </w:rPr>
                </w:rPrChange>
              </w:rPr>
              <w:fldChar w:fldCharType="end"/>
            </w:r>
          </w:ins>
        </w:p>
        <w:p w14:paraId="167043F9" w14:textId="1BF84B63" w:rsidR="00DE5F11" w:rsidRPr="00DE5F11" w:rsidRDefault="00DE5F11" w:rsidP="002814E2">
          <w:pPr>
            <w:pStyle w:val="21"/>
            <w:spacing w:before="240" w:line="240" w:lineRule="exact"/>
            <w:rPr>
              <w:ins w:id="502" w:author="Sano Yuma" w:date="2023-02-17T21:51:00Z"/>
              <w:rFonts w:cstheme="minorBidi"/>
              <w:noProof/>
              <w:kern w:val="2"/>
            </w:rPr>
            <w:pPrChange w:id="503" w:author="Sano Yuma" w:date="2023-02-23T16:01:00Z">
              <w:pPr>
                <w:pStyle w:val="21"/>
              </w:pPr>
            </w:pPrChange>
          </w:pPr>
          <w:ins w:id="504" w:author="Sano Yuma" w:date="2023-02-17T21:51:00Z">
            <w:r w:rsidRPr="00DE5F11">
              <w:rPr>
                <w:rStyle w:val="a8"/>
                <w:noProof/>
                <w:sz w:val="21"/>
                <w:szCs w:val="21"/>
                <w:rPrChange w:id="505" w:author="Sano Yuma" w:date="2023-02-17T21:55:00Z">
                  <w:rPr>
                    <w:rStyle w:val="a8"/>
                    <w:noProof/>
                  </w:rPr>
                </w:rPrChange>
              </w:rPr>
              <w:fldChar w:fldCharType="begin"/>
            </w:r>
            <w:r w:rsidRPr="00DE5F11">
              <w:rPr>
                <w:rStyle w:val="a8"/>
                <w:noProof/>
                <w:sz w:val="21"/>
                <w:szCs w:val="21"/>
                <w:rPrChange w:id="506" w:author="Sano Yuma" w:date="2023-02-17T21:55:00Z">
                  <w:rPr>
                    <w:rStyle w:val="a8"/>
                    <w:noProof/>
                  </w:rPr>
                </w:rPrChange>
              </w:rPr>
              <w:instrText xml:space="preserve"> </w:instrText>
            </w:r>
            <w:r w:rsidRPr="001F6B31">
              <w:rPr>
                <w:noProof/>
              </w:rPr>
              <w:instrText>HYPERLINK \l "_Toc127563146"</w:instrText>
            </w:r>
            <w:r w:rsidRPr="00DE5F11">
              <w:rPr>
                <w:rStyle w:val="a8"/>
                <w:noProof/>
                <w:sz w:val="21"/>
                <w:szCs w:val="21"/>
                <w:rPrChange w:id="507" w:author="Sano Yuma" w:date="2023-02-17T21:55:00Z">
                  <w:rPr>
                    <w:rStyle w:val="a8"/>
                    <w:noProof/>
                  </w:rPr>
                </w:rPrChange>
              </w:rPr>
              <w:instrText xml:space="preserve"> </w:instrText>
            </w:r>
          </w:ins>
          <w:ins w:id="508" w:author="Sano Yuma" w:date="2023-02-23T16:00:00Z">
            <w:r w:rsidR="001F6B31" w:rsidRPr="001F6B31">
              <w:rPr>
                <w:rStyle w:val="a8"/>
                <w:noProof/>
                <w:sz w:val="21"/>
                <w:szCs w:val="21"/>
              </w:rPr>
            </w:r>
          </w:ins>
          <w:ins w:id="509" w:author="Sano Yuma" w:date="2023-02-17T21:51:00Z">
            <w:r w:rsidRPr="00DE5F11">
              <w:rPr>
                <w:rStyle w:val="a8"/>
                <w:noProof/>
                <w:sz w:val="21"/>
                <w:szCs w:val="21"/>
                <w:rPrChange w:id="510" w:author="Sano Yuma" w:date="2023-02-17T21:55:00Z">
                  <w:rPr>
                    <w:rStyle w:val="a8"/>
                    <w:noProof/>
                  </w:rPr>
                </w:rPrChange>
              </w:rPr>
              <w:fldChar w:fldCharType="separate"/>
            </w:r>
            <w:r w:rsidRPr="00DE5F11">
              <w:rPr>
                <w:rStyle w:val="a8"/>
                <w:rFonts w:eastAsiaTheme="minorHAnsi"/>
                <w:noProof/>
                <w:sz w:val="21"/>
                <w:szCs w:val="21"/>
                <w:rPrChange w:id="511" w:author="Sano Yuma" w:date="2023-02-17T21:55:00Z">
                  <w:rPr>
                    <w:rStyle w:val="a8"/>
                    <w:rFonts w:eastAsiaTheme="minorHAnsi"/>
                    <w:noProof/>
                  </w:rPr>
                </w:rPrChange>
              </w:rPr>
              <w:t>A.1　カメラキャリブレーション</w:t>
            </w:r>
            <w:r w:rsidRPr="001F6B31">
              <w:rPr>
                <w:noProof/>
                <w:webHidden/>
              </w:rPr>
              <w:tab/>
            </w:r>
            <w:r w:rsidRPr="001F6B31">
              <w:rPr>
                <w:noProof/>
                <w:webHidden/>
              </w:rPr>
              <w:fldChar w:fldCharType="begin"/>
            </w:r>
            <w:r w:rsidRPr="001F6B31">
              <w:rPr>
                <w:noProof/>
                <w:webHidden/>
              </w:rPr>
              <w:instrText xml:space="preserve"> PAGEREF _Toc127563146 \h </w:instrText>
            </w:r>
          </w:ins>
          <w:r w:rsidRPr="002E08C0">
            <w:rPr>
              <w:noProof/>
              <w:webHidden/>
            </w:rPr>
          </w:r>
          <w:r w:rsidRPr="001F6B31">
            <w:rPr>
              <w:noProof/>
              <w:webHidden/>
            </w:rPr>
            <w:fldChar w:fldCharType="separate"/>
          </w:r>
          <w:ins w:id="512" w:author="Sano Yuma" w:date="2023-02-23T16:18:00Z">
            <w:r w:rsidR="00E80196">
              <w:rPr>
                <w:noProof/>
                <w:webHidden/>
              </w:rPr>
              <w:t>26</w:t>
            </w:r>
          </w:ins>
          <w:ins w:id="513" w:author="Sano Yuma" w:date="2023-02-17T21:51:00Z">
            <w:r w:rsidRPr="001F6B31">
              <w:rPr>
                <w:noProof/>
                <w:webHidden/>
              </w:rPr>
              <w:fldChar w:fldCharType="end"/>
            </w:r>
            <w:r w:rsidRPr="00DE5F11">
              <w:rPr>
                <w:rStyle w:val="a8"/>
                <w:noProof/>
                <w:sz w:val="21"/>
                <w:szCs w:val="21"/>
                <w:rPrChange w:id="514" w:author="Sano Yuma" w:date="2023-02-17T21:55:00Z">
                  <w:rPr>
                    <w:rStyle w:val="a8"/>
                    <w:noProof/>
                  </w:rPr>
                </w:rPrChange>
              </w:rPr>
              <w:fldChar w:fldCharType="end"/>
            </w:r>
          </w:ins>
        </w:p>
        <w:p w14:paraId="6BEC6233" w14:textId="46A67320" w:rsidR="00DE5F11" w:rsidRPr="00DE5F11" w:rsidRDefault="00DE5F11" w:rsidP="002814E2">
          <w:pPr>
            <w:pStyle w:val="21"/>
            <w:spacing w:before="240" w:line="240" w:lineRule="exact"/>
            <w:rPr>
              <w:ins w:id="515" w:author="Sano Yuma" w:date="2023-02-17T21:51:00Z"/>
              <w:rFonts w:cstheme="minorBidi"/>
              <w:noProof/>
              <w:kern w:val="2"/>
            </w:rPr>
            <w:pPrChange w:id="516" w:author="Sano Yuma" w:date="2023-02-23T16:01:00Z">
              <w:pPr>
                <w:pStyle w:val="21"/>
              </w:pPr>
            </w:pPrChange>
          </w:pPr>
          <w:ins w:id="517" w:author="Sano Yuma" w:date="2023-02-17T21:51:00Z">
            <w:r w:rsidRPr="00DE5F11">
              <w:rPr>
                <w:rStyle w:val="a8"/>
                <w:noProof/>
                <w:sz w:val="21"/>
                <w:szCs w:val="21"/>
                <w:rPrChange w:id="518" w:author="Sano Yuma" w:date="2023-02-17T21:55:00Z">
                  <w:rPr>
                    <w:rStyle w:val="a8"/>
                    <w:noProof/>
                  </w:rPr>
                </w:rPrChange>
              </w:rPr>
              <w:fldChar w:fldCharType="begin"/>
            </w:r>
            <w:r w:rsidRPr="00DE5F11">
              <w:rPr>
                <w:rStyle w:val="a8"/>
                <w:noProof/>
                <w:sz w:val="21"/>
                <w:szCs w:val="21"/>
                <w:rPrChange w:id="519" w:author="Sano Yuma" w:date="2023-02-17T21:55:00Z">
                  <w:rPr>
                    <w:rStyle w:val="a8"/>
                    <w:noProof/>
                  </w:rPr>
                </w:rPrChange>
              </w:rPr>
              <w:instrText xml:space="preserve"> </w:instrText>
            </w:r>
            <w:r w:rsidRPr="001F6B31">
              <w:rPr>
                <w:noProof/>
              </w:rPr>
              <w:instrText>HYPERLINK \l "_Toc127563147"</w:instrText>
            </w:r>
            <w:r w:rsidRPr="00DE5F11">
              <w:rPr>
                <w:rStyle w:val="a8"/>
                <w:noProof/>
                <w:sz w:val="21"/>
                <w:szCs w:val="21"/>
                <w:rPrChange w:id="520" w:author="Sano Yuma" w:date="2023-02-17T21:55:00Z">
                  <w:rPr>
                    <w:rStyle w:val="a8"/>
                    <w:noProof/>
                  </w:rPr>
                </w:rPrChange>
              </w:rPr>
              <w:instrText xml:space="preserve"> </w:instrText>
            </w:r>
          </w:ins>
          <w:ins w:id="521" w:author="Sano Yuma" w:date="2023-02-23T16:00:00Z">
            <w:r w:rsidR="001F6B31" w:rsidRPr="001F6B31">
              <w:rPr>
                <w:rStyle w:val="a8"/>
                <w:noProof/>
                <w:sz w:val="21"/>
                <w:szCs w:val="21"/>
              </w:rPr>
            </w:r>
          </w:ins>
          <w:ins w:id="522" w:author="Sano Yuma" w:date="2023-02-17T21:51:00Z">
            <w:r w:rsidRPr="00DE5F11">
              <w:rPr>
                <w:rStyle w:val="a8"/>
                <w:noProof/>
                <w:sz w:val="21"/>
                <w:szCs w:val="21"/>
                <w:rPrChange w:id="523" w:author="Sano Yuma" w:date="2023-02-17T21:55:00Z">
                  <w:rPr>
                    <w:rStyle w:val="a8"/>
                    <w:noProof/>
                  </w:rPr>
                </w:rPrChange>
              </w:rPr>
              <w:fldChar w:fldCharType="separate"/>
            </w:r>
            <w:r w:rsidRPr="00DE5F11">
              <w:rPr>
                <w:rStyle w:val="a8"/>
                <w:rFonts w:eastAsiaTheme="minorHAnsi"/>
                <w:noProof/>
                <w:sz w:val="21"/>
                <w:szCs w:val="21"/>
                <w:rPrChange w:id="524" w:author="Sano Yuma" w:date="2023-02-17T21:55:00Z">
                  <w:rPr>
                    <w:rStyle w:val="a8"/>
                    <w:rFonts w:eastAsiaTheme="minorHAnsi"/>
                    <w:noProof/>
                  </w:rPr>
                </w:rPrChange>
              </w:rPr>
              <w:t>A.2　選手の3次元位置推定</w:t>
            </w:r>
            <w:r w:rsidRPr="001F6B31">
              <w:rPr>
                <w:noProof/>
                <w:webHidden/>
              </w:rPr>
              <w:tab/>
            </w:r>
            <w:r w:rsidRPr="001F6B31">
              <w:rPr>
                <w:noProof/>
                <w:webHidden/>
              </w:rPr>
              <w:fldChar w:fldCharType="begin"/>
            </w:r>
            <w:r w:rsidRPr="001F6B31">
              <w:rPr>
                <w:noProof/>
                <w:webHidden/>
              </w:rPr>
              <w:instrText xml:space="preserve"> PAGEREF _Toc127563147 \h </w:instrText>
            </w:r>
          </w:ins>
          <w:r w:rsidRPr="002E08C0">
            <w:rPr>
              <w:noProof/>
              <w:webHidden/>
            </w:rPr>
          </w:r>
          <w:r w:rsidRPr="001F6B31">
            <w:rPr>
              <w:noProof/>
              <w:webHidden/>
            </w:rPr>
            <w:fldChar w:fldCharType="separate"/>
          </w:r>
          <w:ins w:id="525" w:author="Sano Yuma" w:date="2023-02-23T16:18:00Z">
            <w:r w:rsidR="00E80196">
              <w:rPr>
                <w:noProof/>
                <w:webHidden/>
              </w:rPr>
              <w:t>31</w:t>
            </w:r>
          </w:ins>
          <w:ins w:id="526" w:author="Sano Yuma" w:date="2023-02-17T21:51:00Z">
            <w:r w:rsidRPr="001F6B31">
              <w:rPr>
                <w:noProof/>
                <w:webHidden/>
              </w:rPr>
              <w:fldChar w:fldCharType="end"/>
            </w:r>
            <w:r w:rsidRPr="00DE5F11">
              <w:rPr>
                <w:rStyle w:val="a8"/>
                <w:noProof/>
                <w:sz w:val="21"/>
                <w:szCs w:val="21"/>
                <w:rPrChange w:id="527" w:author="Sano Yuma" w:date="2023-02-17T21:55:00Z">
                  <w:rPr>
                    <w:rStyle w:val="a8"/>
                    <w:noProof/>
                  </w:rPr>
                </w:rPrChange>
              </w:rPr>
              <w:fldChar w:fldCharType="end"/>
            </w:r>
          </w:ins>
        </w:p>
        <w:p w14:paraId="668027F3" w14:textId="37E4BFAC" w:rsidR="00DE5F11" w:rsidRPr="00DE5F11" w:rsidRDefault="00DE5F11" w:rsidP="002814E2">
          <w:pPr>
            <w:pStyle w:val="21"/>
            <w:spacing w:before="240" w:line="240" w:lineRule="exact"/>
            <w:rPr>
              <w:ins w:id="528" w:author="Sano Yuma" w:date="2023-02-17T21:51:00Z"/>
              <w:rFonts w:cstheme="minorBidi"/>
              <w:noProof/>
              <w:kern w:val="2"/>
            </w:rPr>
            <w:pPrChange w:id="529" w:author="Sano Yuma" w:date="2023-02-23T16:01:00Z">
              <w:pPr>
                <w:pStyle w:val="21"/>
              </w:pPr>
            </w:pPrChange>
          </w:pPr>
          <w:ins w:id="530" w:author="Sano Yuma" w:date="2023-02-17T21:51:00Z">
            <w:r w:rsidRPr="00DE5F11">
              <w:rPr>
                <w:rStyle w:val="a8"/>
                <w:noProof/>
                <w:sz w:val="21"/>
                <w:szCs w:val="21"/>
                <w:rPrChange w:id="531" w:author="Sano Yuma" w:date="2023-02-17T21:55:00Z">
                  <w:rPr>
                    <w:rStyle w:val="a8"/>
                    <w:noProof/>
                  </w:rPr>
                </w:rPrChange>
              </w:rPr>
              <w:fldChar w:fldCharType="begin"/>
            </w:r>
            <w:r w:rsidRPr="00DE5F11">
              <w:rPr>
                <w:rStyle w:val="a8"/>
                <w:noProof/>
                <w:sz w:val="21"/>
                <w:szCs w:val="21"/>
                <w:rPrChange w:id="532" w:author="Sano Yuma" w:date="2023-02-17T21:55:00Z">
                  <w:rPr>
                    <w:rStyle w:val="a8"/>
                    <w:noProof/>
                  </w:rPr>
                </w:rPrChange>
              </w:rPr>
              <w:instrText xml:space="preserve"> </w:instrText>
            </w:r>
            <w:r w:rsidRPr="001F6B31">
              <w:rPr>
                <w:noProof/>
              </w:rPr>
              <w:instrText>HYPERLINK \l "_Toc127563148"</w:instrText>
            </w:r>
            <w:r w:rsidRPr="00DE5F11">
              <w:rPr>
                <w:rStyle w:val="a8"/>
                <w:noProof/>
                <w:sz w:val="21"/>
                <w:szCs w:val="21"/>
                <w:rPrChange w:id="533" w:author="Sano Yuma" w:date="2023-02-17T21:55:00Z">
                  <w:rPr>
                    <w:rStyle w:val="a8"/>
                    <w:noProof/>
                  </w:rPr>
                </w:rPrChange>
              </w:rPr>
              <w:instrText xml:space="preserve"> </w:instrText>
            </w:r>
          </w:ins>
          <w:ins w:id="534" w:author="Sano Yuma" w:date="2023-02-23T16:00:00Z">
            <w:r w:rsidR="001F6B31" w:rsidRPr="001F6B31">
              <w:rPr>
                <w:rStyle w:val="a8"/>
                <w:noProof/>
                <w:sz w:val="21"/>
                <w:szCs w:val="21"/>
              </w:rPr>
            </w:r>
          </w:ins>
          <w:ins w:id="535" w:author="Sano Yuma" w:date="2023-02-17T21:51:00Z">
            <w:r w:rsidRPr="00DE5F11">
              <w:rPr>
                <w:rStyle w:val="a8"/>
                <w:noProof/>
                <w:sz w:val="21"/>
                <w:szCs w:val="21"/>
                <w:rPrChange w:id="536" w:author="Sano Yuma" w:date="2023-02-17T21:55:00Z">
                  <w:rPr>
                    <w:rStyle w:val="a8"/>
                    <w:noProof/>
                  </w:rPr>
                </w:rPrChange>
              </w:rPr>
              <w:fldChar w:fldCharType="separate"/>
            </w:r>
            <w:r w:rsidRPr="00DE5F11">
              <w:rPr>
                <w:rStyle w:val="a8"/>
                <w:rFonts w:eastAsiaTheme="minorHAnsi"/>
                <w:noProof/>
                <w:sz w:val="21"/>
                <w:szCs w:val="21"/>
                <w:rPrChange w:id="537" w:author="Sano Yuma" w:date="2023-02-17T21:55:00Z">
                  <w:rPr>
                    <w:rStyle w:val="a8"/>
                    <w:rFonts w:eastAsiaTheme="minorHAnsi"/>
                    <w:noProof/>
                  </w:rPr>
                </w:rPrChange>
              </w:rPr>
              <w:t>A.3　推定結果のフレーム画像化</w:t>
            </w:r>
            <w:r w:rsidRPr="001F6B31">
              <w:rPr>
                <w:noProof/>
                <w:webHidden/>
              </w:rPr>
              <w:tab/>
            </w:r>
            <w:r w:rsidRPr="001F6B31">
              <w:rPr>
                <w:noProof/>
                <w:webHidden/>
              </w:rPr>
              <w:fldChar w:fldCharType="begin"/>
            </w:r>
            <w:r w:rsidRPr="001F6B31">
              <w:rPr>
                <w:noProof/>
                <w:webHidden/>
              </w:rPr>
              <w:instrText xml:space="preserve"> PAGEREF _Toc127563148 \h </w:instrText>
            </w:r>
          </w:ins>
          <w:r w:rsidRPr="002E08C0">
            <w:rPr>
              <w:noProof/>
              <w:webHidden/>
            </w:rPr>
          </w:r>
          <w:r w:rsidRPr="001F6B31">
            <w:rPr>
              <w:noProof/>
              <w:webHidden/>
            </w:rPr>
            <w:fldChar w:fldCharType="separate"/>
          </w:r>
          <w:ins w:id="538" w:author="Sano Yuma" w:date="2023-02-23T16:18:00Z">
            <w:r w:rsidR="00E80196">
              <w:rPr>
                <w:noProof/>
                <w:webHidden/>
              </w:rPr>
              <w:t>34</w:t>
            </w:r>
          </w:ins>
          <w:ins w:id="539" w:author="Sano Yuma" w:date="2023-02-17T21:51:00Z">
            <w:r w:rsidRPr="001F6B31">
              <w:rPr>
                <w:noProof/>
                <w:webHidden/>
              </w:rPr>
              <w:fldChar w:fldCharType="end"/>
            </w:r>
            <w:r w:rsidRPr="00DE5F11">
              <w:rPr>
                <w:rStyle w:val="a8"/>
                <w:noProof/>
                <w:sz w:val="21"/>
                <w:szCs w:val="21"/>
                <w:rPrChange w:id="540" w:author="Sano Yuma" w:date="2023-02-17T21:55:00Z">
                  <w:rPr>
                    <w:rStyle w:val="a8"/>
                    <w:noProof/>
                  </w:rPr>
                </w:rPrChange>
              </w:rPr>
              <w:fldChar w:fldCharType="end"/>
            </w:r>
          </w:ins>
        </w:p>
        <w:p w14:paraId="5D8984FE" w14:textId="747F06DC" w:rsidR="00DE5F11" w:rsidRPr="00DE5F11" w:rsidRDefault="00DE5F11" w:rsidP="002814E2">
          <w:pPr>
            <w:pStyle w:val="21"/>
            <w:spacing w:before="240" w:line="240" w:lineRule="exact"/>
            <w:rPr>
              <w:ins w:id="541" w:author="Sano Yuma" w:date="2023-02-17T21:51:00Z"/>
              <w:rFonts w:cstheme="minorBidi"/>
              <w:noProof/>
              <w:kern w:val="2"/>
            </w:rPr>
            <w:pPrChange w:id="542" w:author="Sano Yuma" w:date="2023-02-23T16:01:00Z">
              <w:pPr>
                <w:pStyle w:val="21"/>
              </w:pPr>
            </w:pPrChange>
          </w:pPr>
          <w:ins w:id="543" w:author="Sano Yuma" w:date="2023-02-17T21:51:00Z">
            <w:r w:rsidRPr="00DE5F11">
              <w:rPr>
                <w:rStyle w:val="a8"/>
                <w:noProof/>
                <w:sz w:val="21"/>
                <w:szCs w:val="21"/>
                <w:rPrChange w:id="544" w:author="Sano Yuma" w:date="2023-02-17T21:55:00Z">
                  <w:rPr>
                    <w:rStyle w:val="a8"/>
                    <w:noProof/>
                  </w:rPr>
                </w:rPrChange>
              </w:rPr>
              <w:fldChar w:fldCharType="begin"/>
            </w:r>
            <w:r w:rsidRPr="00DE5F11">
              <w:rPr>
                <w:rStyle w:val="a8"/>
                <w:noProof/>
                <w:sz w:val="21"/>
                <w:szCs w:val="21"/>
                <w:rPrChange w:id="545" w:author="Sano Yuma" w:date="2023-02-17T21:55:00Z">
                  <w:rPr>
                    <w:rStyle w:val="a8"/>
                    <w:noProof/>
                  </w:rPr>
                </w:rPrChange>
              </w:rPr>
              <w:instrText xml:space="preserve"> </w:instrText>
            </w:r>
            <w:r w:rsidRPr="001F6B31">
              <w:rPr>
                <w:noProof/>
              </w:rPr>
              <w:instrText>HYPERLINK \l "_Toc127563149"</w:instrText>
            </w:r>
            <w:r w:rsidRPr="00DE5F11">
              <w:rPr>
                <w:rStyle w:val="a8"/>
                <w:noProof/>
                <w:sz w:val="21"/>
                <w:szCs w:val="21"/>
                <w:rPrChange w:id="546" w:author="Sano Yuma" w:date="2023-02-17T21:55:00Z">
                  <w:rPr>
                    <w:rStyle w:val="a8"/>
                    <w:noProof/>
                  </w:rPr>
                </w:rPrChange>
              </w:rPr>
              <w:instrText xml:space="preserve"> </w:instrText>
            </w:r>
          </w:ins>
          <w:ins w:id="547" w:author="Sano Yuma" w:date="2023-02-23T16:00:00Z">
            <w:r w:rsidR="001F6B31" w:rsidRPr="001F6B31">
              <w:rPr>
                <w:rStyle w:val="a8"/>
                <w:noProof/>
                <w:sz w:val="21"/>
                <w:szCs w:val="21"/>
              </w:rPr>
            </w:r>
          </w:ins>
          <w:ins w:id="548" w:author="Sano Yuma" w:date="2023-02-17T21:51:00Z">
            <w:r w:rsidRPr="00DE5F11">
              <w:rPr>
                <w:rStyle w:val="a8"/>
                <w:noProof/>
                <w:sz w:val="21"/>
                <w:szCs w:val="21"/>
                <w:rPrChange w:id="549" w:author="Sano Yuma" w:date="2023-02-17T21:55:00Z">
                  <w:rPr>
                    <w:rStyle w:val="a8"/>
                    <w:noProof/>
                  </w:rPr>
                </w:rPrChange>
              </w:rPr>
              <w:fldChar w:fldCharType="separate"/>
            </w:r>
            <w:r w:rsidRPr="00DE5F11">
              <w:rPr>
                <w:rStyle w:val="a8"/>
                <w:rFonts w:eastAsiaTheme="minorHAnsi"/>
                <w:noProof/>
                <w:sz w:val="21"/>
                <w:szCs w:val="21"/>
                <w:rPrChange w:id="550" w:author="Sano Yuma" w:date="2023-02-17T21:55:00Z">
                  <w:rPr>
                    <w:rStyle w:val="a8"/>
                    <w:rFonts w:eastAsiaTheme="minorHAnsi"/>
                    <w:noProof/>
                  </w:rPr>
                </w:rPrChange>
              </w:rPr>
              <w:t>A.4　フレーム画像の映像化</w:t>
            </w:r>
            <w:r w:rsidRPr="001F6B31">
              <w:rPr>
                <w:noProof/>
                <w:webHidden/>
              </w:rPr>
              <w:tab/>
            </w:r>
            <w:r w:rsidRPr="001F6B31">
              <w:rPr>
                <w:noProof/>
                <w:webHidden/>
              </w:rPr>
              <w:fldChar w:fldCharType="begin"/>
            </w:r>
            <w:r w:rsidRPr="001F6B31">
              <w:rPr>
                <w:noProof/>
                <w:webHidden/>
              </w:rPr>
              <w:instrText xml:space="preserve"> PAGEREF _Toc127563149 \h </w:instrText>
            </w:r>
          </w:ins>
          <w:r w:rsidRPr="002E08C0">
            <w:rPr>
              <w:noProof/>
              <w:webHidden/>
            </w:rPr>
          </w:r>
          <w:r w:rsidRPr="001F6B31">
            <w:rPr>
              <w:noProof/>
              <w:webHidden/>
            </w:rPr>
            <w:fldChar w:fldCharType="separate"/>
          </w:r>
          <w:ins w:id="551" w:author="Sano Yuma" w:date="2023-02-23T16:18:00Z">
            <w:r w:rsidR="00E80196">
              <w:rPr>
                <w:noProof/>
                <w:webHidden/>
              </w:rPr>
              <w:t>35</w:t>
            </w:r>
          </w:ins>
          <w:ins w:id="552" w:author="Sano Yuma" w:date="2023-02-17T21:51:00Z">
            <w:r w:rsidRPr="001F6B31">
              <w:rPr>
                <w:noProof/>
                <w:webHidden/>
              </w:rPr>
              <w:fldChar w:fldCharType="end"/>
            </w:r>
            <w:r w:rsidRPr="00DE5F11">
              <w:rPr>
                <w:rStyle w:val="a8"/>
                <w:noProof/>
                <w:sz w:val="21"/>
                <w:szCs w:val="21"/>
                <w:rPrChange w:id="553" w:author="Sano Yuma" w:date="2023-02-17T21:55:00Z">
                  <w:rPr>
                    <w:rStyle w:val="a8"/>
                    <w:noProof/>
                  </w:rPr>
                </w:rPrChange>
              </w:rPr>
              <w:fldChar w:fldCharType="end"/>
            </w:r>
          </w:ins>
        </w:p>
        <w:p w14:paraId="7FBFFDCE" w14:textId="08119C1D" w:rsidR="00DE5F11" w:rsidRPr="002814E2" w:rsidRDefault="00DE5F11" w:rsidP="0043351C">
          <w:pPr>
            <w:pStyle w:val="11"/>
            <w:rPr>
              <w:ins w:id="554" w:author="Sano Yuma" w:date="2023-02-17T21:51:00Z"/>
              <w:rFonts w:cstheme="minorBidi"/>
              <w:noProof/>
              <w:kern w:val="2"/>
            </w:rPr>
          </w:pPr>
          <w:ins w:id="555" w:author="Sano Yuma" w:date="2023-02-17T21:51:00Z">
            <w:r w:rsidRPr="00DE5F11">
              <w:rPr>
                <w:rStyle w:val="a8"/>
                <w:noProof/>
                <w:sz w:val="21"/>
                <w:szCs w:val="21"/>
                <w:rPrChange w:id="556" w:author="Sano Yuma" w:date="2023-02-17T21:55:00Z">
                  <w:rPr>
                    <w:rStyle w:val="a8"/>
                    <w:noProof/>
                  </w:rPr>
                </w:rPrChange>
              </w:rPr>
              <w:fldChar w:fldCharType="begin"/>
            </w:r>
            <w:r w:rsidRPr="00DE5F11">
              <w:rPr>
                <w:rStyle w:val="a8"/>
                <w:noProof/>
                <w:sz w:val="21"/>
                <w:szCs w:val="21"/>
                <w:rPrChange w:id="557" w:author="Sano Yuma" w:date="2023-02-17T21:55:00Z">
                  <w:rPr>
                    <w:rStyle w:val="a8"/>
                    <w:noProof/>
                  </w:rPr>
                </w:rPrChange>
              </w:rPr>
              <w:instrText xml:space="preserve"> </w:instrText>
            </w:r>
            <w:r w:rsidRPr="002814E2">
              <w:rPr>
                <w:noProof/>
              </w:rPr>
              <w:instrText>HYPERLINK \l "_Toc127563150"</w:instrText>
            </w:r>
            <w:r w:rsidRPr="00DE5F11">
              <w:rPr>
                <w:rStyle w:val="a8"/>
                <w:noProof/>
                <w:sz w:val="21"/>
                <w:szCs w:val="21"/>
                <w:rPrChange w:id="558" w:author="Sano Yuma" w:date="2023-02-17T21:55:00Z">
                  <w:rPr>
                    <w:rStyle w:val="a8"/>
                    <w:noProof/>
                  </w:rPr>
                </w:rPrChange>
              </w:rPr>
              <w:instrText xml:space="preserve"> </w:instrText>
            </w:r>
          </w:ins>
          <w:ins w:id="559" w:author="Sano Yuma" w:date="2023-02-23T16:00:00Z">
            <w:r w:rsidR="001F6B31" w:rsidRPr="001F6B31">
              <w:rPr>
                <w:rStyle w:val="a8"/>
                <w:noProof/>
                <w:sz w:val="21"/>
                <w:szCs w:val="21"/>
              </w:rPr>
            </w:r>
          </w:ins>
          <w:ins w:id="560" w:author="Sano Yuma" w:date="2023-02-17T21:51:00Z">
            <w:r w:rsidRPr="00DE5F11">
              <w:rPr>
                <w:rStyle w:val="a8"/>
                <w:noProof/>
                <w:sz w:val="21"/>
                <w:szCs w:val="21"/>
                <w:rPrChange w:id="561" w:author="Sano Yuma" w:date="2023-02-17T21:55:00Z">
                  <w:rPr>
                    <w:rStyle w:val="a8"/>
                    <w:noProof/>
                  </w:rPr>
                </w:rPrChange>
              </w:rPr>
              <w:fldChar w:fldCharType="separate"/>
            </w:r>
            <w:r w:rsidRPr="00DE5F11">
              <w:rPr>
                <w:rStyle w:val="a8"/>
                <w:rFonts w:eastAsiaTheme="minorHAnsi"/>
                <w:noProof/>
                <w:sz w:val="21"/>
                <w:szCs w:val="21"/>
                <w:rPrChange w:id="562" w:author="Sano Yuma" w:date="2023-02-17T21:55:00Z">
                  <w:rPr>
                    <w:rStyle w:val="a8"/>
                    <w:rFonts w:eastAsiaTheme="minorHAnsi"/>
                    <w:noProof/>
                  </w:rPr>
                </w:rPrChange>
              </w:rPr>
              <w:t>参考文献</w:t>
            </w:r>
            <w:r w:rsidRPr="002814E2">
              <w:rPr>
                <w:noProof/>
                <w:webHidden/>
              </w:rPr>
              <w:tab/>
            </w:r>
            <w:r w:rsidRPr="002814E2">
              <w:rPr>
                <w:noProof/>
                <w:webHidden/>
              </w:rPr>
              <w:fldChar w:fldCharType="begin"/>
            </w:r>
            <w:r w:rsidRPr="002814E2">
              <w:rPr>
                <w:noProof/>
                <w:webHidden/>
              </w:rPr>
              <w:instrText xml:space="preserve"> PAGEREF _Toc127563150 \h </w:instrText>
            </w:r>
          </w:ins>
          <w:r w:rsidRPr="002E08C0">
            <w:rPr>
              <w:noProof/>
              <w:webHidden/>
            </w:rPr>
          </w:r>
          <w:r w:rsidRPr="002814E2">
            <w:rPr>
              <w:noProof/>
              <w:webHidden/>
            </w:rPr>
            <w:fldChar w:fldCharType="separate"/>
          </w:r>
          <w:ins w:id="563" w:author="Sano Yuma" w:date="2023-02-23T16:18:00Z">
            <w:r w:rsidR="00E80196">
              <w:rPr>
                <w:noProof/>
                <w:webHidden/>
              </w:rPr>
              <w:t>37</w:t>
            </w:r>
          </w:ins>
          <w:ins w:id="564" w:author="Sano Yuma" w:date="2023-02-17T21:51:00Z">
            <w:r w:rsidRPr="002814E2">
              <w:rPr>
                <w:noProof/>
                <w:webHidden/>
              </w:rPr>
              <w:fldChar w:fldCharType="end"/>
            </w:r>
            <w:r w:rsidRPr="00DE5F11">
              <w:rPr>
                <w:rStyle w:val="a8"/>
                <w:noProof/>
                <w:sz w:val="21"/>
                <w:szCs w:val="21"/>
                <w:rPrChange w:id="565" w:author="Sano Yuma" w:date="2023-02-17T21:55:00Z">
                  <w:rPr>
                    <w:rStyle w:val="a8"/>
                    <w:noProof/>
                  </w:rPr>
                </w:rPrChange>
              </w:rPr>
              <w:fldChar w:fldCharType="end"/>
            </w:r>
          </w:ins>
        </w:p>
        <w:p w14:paraId="0378B982" w14:textId="34DD5C0B" w:rsidR="00DE5F11" w:rsidRPr="002814E2" w:rsidRDefault="00DE5F11" w:rsidP="0043351C">
          <w:pPr>
            <w:pStyle w:val="11"/>
            <w:rPr>
              <w:ins w:id="566" w:author="Sano Yuma" w:date="2023-02-17T21:51:00Z"/>
              <w:rFonts w:cstheme="minorBidi"/>
              <w:noProof/>
              <w:kern w:val="2"/>
            </w:rPr>
          </w:pPr>
          <w:ins w:id="567" w:author="Sano Yuma" w:date="2023-02-17T21:51:00Z">
            <w:r w:rsidRPr="00DE5F11">
              <w:rPr>
                <w:rStyle w:val="a8"/>
                <w:noProof/>
                <w:sz w:val="21"/>
                <w:szCs w:val="21"/>
                <w:rPrChange w:id="568" w:author="Sano Yuma" w:date="2023-02-17T21:55:00Z">
                  <w:rPr>
                    <w:rStyle w:val="a8"/>
                    <w:noProof/>
                  </w:rPr>
                </w:rPrChange>
              </w:rPr>
              <w:fldChar w:fldCharType="begin"/>
            </w:r>
            <w:r w:rsidRPr="00DE5F11">
              <w:rPr>
                <w:rStyle w:val="a8"/>
                <w:noProof/>
                <w:sz w:val="21"/>
                <w:szCs w:val="21"/>
                <w:rPrChange w:id="569" w:author="Sano Yuma" w:date="2023-02-17T21:55:00Z">
                  <w:rPr>
                    <w:rStyle w:val="a8"/>
                    <w:noProof/>
                  </w:rPr>
                </w:rPrChange>
              </w:rPr>
              <w:instrText xml:space="preserve"> </w:instrText>
            </w:r>
            <w:r w:rsidRPr="002814E2">
              <w:rPr>
                <w:noProof/>
              </w:rPr>
              <w:instrText>HYPERLINK \l "_Toc127563151"</w:instrText>
            </w:r>
            <w:r w:rsidRPr="00DE5F11">
              <w:rPr>
                <w:rStyle w:val="a8"/>
                <w:noProof/>
                <w:sz w:val="21"/>
                <w:szCs w:val="21"/>
                <w:rPrChange w:id="570" w:author="Sano Yuma" w:date="2023-02-17T21:55:00Z">
                  <w:rPr>
                    <w:rStyle w:val="a8"/>
                    <w:noProof/>
                  </w:rPr>
                </w:rPrChange>
              </w:rPr>
              <w:instrText xml:space="preserve"> </w:instrText>
            </w:r>
          </w:ins>
          <w:ins w:id="571" w:author="Sano Yuma" w:date="2023-02-23T16:00:00Z">
            <w:r w:rsidR="001F6B31" w:rsidRPr="001F6B31">
              <w:rPr>
                <w:rStyle w:val="a8"/>
                <w:noProof/>
                <w:sz w:val="21"/>
                <w:szCs w:val="21"/>
              </w:rPr>
            </w:r>
          </w:ins>
          <w:ins w:id="572" w:author="Sano Yuma" w:date="2023-02-17T21:51:00Z">
            <w:r w:rsidRPr="00DE5F11">
              <w:rPr>
                <w:rStyle w:val="a8"/>
                <w:noProof/>
                <w:sz w:val="21"/>
                <w:szCs w:val="21"/>
                <w:rPrChange w:id="573" w:author="Sano Yuma" w:date="2023-02-17T21:55:00Z">
                  <w:rPr>
                    <w:rStyle w:val="a8"/>
                    <w:noProof/>
                  </w:rPr>
                </w:rPrChange>
              </w:rPr>
              <w:fldChar w:fldCharType="separate"/>
            </w:r>
            <w:r w:rsidRPr="00DE5F11">
              <w:rPr>
                <w:rStyle w:val="a8"/>
                <w:rFonts w:eastAsiaTheme="minorHAnsi"/>
                <w:noProof/>
                <w:sz w:val="21"/>
                <w:szCs w:val="21"/>
                <w:rPrChange w:id="574" w:author="Sano Yuma" w:date="2023-02-17T21:55:00Z">
                  <w:rPr>
                    <w:rStyle w:val="a8"/>
                    <w:rFonts w:eastAsiaTheme="minorHAnsi"/>
                    <w:noProof/>
                  </w:rPr>
                </w:rPrChange>
              </w:rPr>
              <w:t>謝辞</w:t>
            </w:r>
            <w:r w:rsidRPr="002814E2">
              <w:rPr>
                <w:noProof/>
                <w:webHidden/>
              </w:rPr>
              <w:tab/>
            </w:r>
            <w:r w:rsidRPr="002814E2">
              <w:rPr>
                <w:noProof/>
                <w:webHidden/>
              </w:rPr>
              <w:fldChar w:fldCharType="begin"/>
            </w:r>
            <w:r w:rsidRPr="002814E2">
              <w:rPr>
                <w:noProof/>
                <w:webHidden/>
              </w:rPr>
              <w:instrText xml:space="preserve"> PAGEREF _Toc127563151 \h </w:instrText>
            </w:r>
          </w:ins>
          <w:r w:rsidRPr="002E08C0">
            <w:rPr>
              <w:noProof/>
              <w:webHidden/>
            </w:rPr>
          </w:r>
          <w:r w:rsidRPr="002814E2">
            <w:rPr>
              <w:noProof/>
              <w:webHidden/>
            </w:rPr>
            <w:fldChar w:fldCharType="separate"/>
          </w:r>
          <w:ins w:id="575" w:author="Sano Yuma" w:date="2023-02-23T16:18:00Z">
            <w:r w:rsidR="00E80196">
              <w:rPr>
                <w:noProof/>
                <w:webHidden/>
              </w:rPr>
              <w:t>39</w:t>
            </w:r>
          </w:ins>
          <w:ins w:id="576" w:author="Sano Yuma" w:date="2023-02-17T21:51:00Z">
            <w:r w:rsidRPr="002814E2">
              <w:rPr>
                <w:noProof/>
                <w:webHidden/>
              </w:rPr>
              <w:fldChar w:fldCharType="end"/>
            </w:r>
            <w:r w:rsidRPr="00DE5F11">
              <w:rPr>
                <w:rStyle w:val="a8"/>
                <w:noProof/>
                <w:sz w:val="21"/>
                <w:szCs w:val="21"/>
                <w:rPrChange w:id="577" w:author="Sano Yuma" w:date="2023-02-17T21:55:00Z">
                  <w:rPr>
                    <w:rStyle w:val="a8"/>
                    <w:noProof/>
                  </w:rPr>
                </w:rPrChange>
              </w:rPr>
              <w:fldChar w:fldCharType="end"/>
            </w:r>
          </w:ins>
        </w:p>
        <w:p w14:paraId="13A7D90E" w14:textId="49715278" w:rsidR="00337C69" w:rsidRPr="00DE5F11" w:rsidDel="00DE5F11" w:rsidRDefault="00337C69" w:rsidP="002814E2">
          <w:pPr>
            <w:pStyle w:val="11"/>
            <w:rPr>
              <w:del w:id="578" w:author="Sano Yuma" w:date="2023-02-17T21:51:00Z"/>
              <w:rFonts w:cstheme="minorBidi"/>
              <w:noProof/>
              <w:kern w:val="2"/>
              <w:sz w:val="21"/>
              <w:szCs w:val="21"/>
              <w:rPrChange w:id="579" w:author="Sano Yuma" w:date="2023-02-17T21:55:00Z">
                <w:rPr>
                  <w:del w:id="580" w:author="Sano Yuma" w:date="2023-02-17T21:51:00Z"/>
                  <w:rFonts w:cstheme="minorBidi"/>
                  <w:noProof/>
                  <w:kern w:val="2"/>
                  <w:sz w:val="20"/>
                </w:rPr>
              </w:rPrChange>
            </w:rPr>
            <w:pPrChange w:id="581" w:author="Sano Yuma" w:date="2023-02-23T16:01:00Z">
              <w:pPr>
                <w:pStyle w:val="11"/>
                <w:spacing w:line="0" w:lineRule="atLeast"/>
              </w:pPr>
            </w:pPrChange>
          </w:pPr>
          <w:del w:id="582" w:author="Sano Yuma" w:date="2023-02-17T21:51:00Z">
            <w:r w:rsidRPr="00DE5F11" w:rsidDel="00DE5F11">
              <w:rPr>
                <w:noProof/>
                <w:rPrChange w:id="583" w:author="Sano Yuma" w:date="2023-02-17T21:55:00Z">
                  <w:rPr>
                    <w:rStyle w:val="a8"/>
                    <w:rFonts w:asciiTheme="minorEastAsia" w:hAnsiTheme="minorEastAsia"/>
                    <w:noProof/>
                    <w:szCs w:val="21"/>
                  </w:rPr>
                </w:rPrChange>
              </w:rPr>
              <w:delText>第1章</w:delText>
            </w:r>
            <w:r w:rsidR="008337EC" w:rsidRPr="00DE5F11" w:rsidDel="00DE5F11">
              <w:rPr>
                <w:rFonts w:hint="eastAsia"/>
                <w:noProof/>
                <w:rPrChange w:id="584" w:author="Sano Yuma" w:date="2023-02-17T21:55:00Z">
                  <w:rPr>
                    <w:rStyle w:val="a8"/>
                    <w:rFonts w:asciiTheme="minorEastAsia" w:hAnsiTheme="minorEastAsia" w:hint="eastAsia"/>
                    <w:noProof/>
                    <w:szCs w:val="21"/>
                  </w:rPr>
                </w:rPrChange>
              </w:rPr>
              <w:delText xml:space="preserve">　序論</w:delText>
            </w:r>
            <w:r w:rsidRPr="00DE5F11" w:rsidDel="00DE5F11">
              <w:rPr>
                <w:noProof/>
                <w:webHidden/>
                <w:sz w:val="21"/>
                <w:szCs w:val="21"/>
              </w:rPr>
              <w:tab/>
            </w:r>
            <w:r w:rsidR="00F326FC" w:rsidRPr="00DE5F11" w:rsidDel="00DE5F11">
              <w:rPr>
                <w:noProof/>
                <w:webHidden/>
                <w:sz w:val="21"/>
                <w:szCs w:val="21"/>
              </w:rPr>
              <w:delText>1</w:delText>
            </w:r>
          </w:del>
        </w:p>
        <w:p w14:paraId="293E9D11" w14:textId="3943ED1A" w:rsidR="00337C69" w:rsidRPr="00DE5F11" w:rsidDel="00DE5F11" w:rsidRDefault="00337C69" w:rsidP="002814E2">
          <w:pPr>
            <w:pStyle w:val="21"/>
            <w:spacing w:line="240" w:lineRule="exact"/>
            <w:rPr>
              <w:del w:id="585" w:author="Sano Yuma" w:date="2023-02-17T21:51:00Z"/>
              <w:rFonts w:cstheme="minorBidi"/>
              <w:noProof/>
              <w:kern w:val="2"/>
              <w:sz w:val="21"/>
              <w:szCs w:val="21"/>
              <w:rPrChange w:id="586" w:author="Sano Yuma" w:date="2023-02-17T21:55:00Z">
                <w:rPr>
                  <w:del w:id="587" w:author="Sano Yuma" w:date="2023-02-17T21:51:00Z"/>
                  <w:rFonts w:cstheme="minorBidi"/>
                  <w:noProof/>
                  <w:kern w:val="2"/>
                  <w:sz w:val="20"/>
                  <w:szCs w:val="21"/>
                </w:rPr>
              </w:rPrChange>
            </w:rPr>
            <w:pPrChange w:id="588" w:author="Sano Yuma" w:date="2023-02-23T16:01:00Z">
              <w:pPr>
                <w:pStyle w:val="21"/>
                <w:spacing w:line="0" w:lineRule="atLeast"/>
              </w:pPr>
            </w:pPrChange>
          </w:pPr>
          <w:del w:id="589" w:author="Sano Yuma" w:date="2023-02-17T21:51:00Z">
            <w:r w:rsidRPr="00DE5F11" w:rsidDel="00DE5F11">
              <w:rPr>
                <w:noProof/>
                <w:rPrChange w:id="590" w:author="Sano Yuma" w:date="2023-02-17T21:55:00Z">
                  <w:rPr>
                    <w:rStyle w:val="a8"/>
                    <w:rFonts w:asciiTheme="minorEastAsia" w:hAnsiTheme="minorEastAsia"/>
                    <w:noProof/>
                    <w:szCs w:val="21"/>
                  </w:rPr>
                </w:rPrChange>
              </w:rPr>
              <w:delText>1.1　スポーツ指導の現状</w:delText>
            </w:r>
            <w:r w:rsidRPr="00DE5F11" w:rsidDel="00DE5F11">
              <w:rPr>
                <w:noProof/>
                <w:webHidden/>
                <w:sz w:val="21"/>
                <w:szCs w:val="21"/>
              </w:rPr>
              <w:tab/>
            </w:r>
            <w:r w:rsidR="00F326FC" w:rsidRPr="00DE5F11" w:rsidDel="00DE5F11">
              <w:rPr>
                <w:noProof/>
                <w:webHidden/>
                <w:sz w:val="21"/>
                <w:szCs w:val="21"/>
              </w:rPr>
              <w:delText>1</w:delText>
            </w:r>
          </w:del>
        </w:p>
        <w:p w14:paraId="621C6ABE" w14:textId="2B1FD3F2" w:rsidR="00337C69" w:rsidRPr="00DE5F11" w:rsidDel="00DE5F11" w:rsidRDefault="00337C69" w:rsidP="002814E2">
          <w:pPr>
            <w:pStyle w:val="21"/>
            <w:spacing w:line="240" w:lineRule="exact"/>
            <w:rPr>
              <w:del w:id="591" w:author="Sano Yuma" w:date="2023-02-17T21:51:00Z"/>
              <w:rFonts w:cstheme="minorBidi"/>
              <w:noProof/>
              <w:kern w:val="2"/>
              <w:sz w:val="21"/>
              <w:szCs w:val="21"/>
              <w:rPrChange w:id="592" w:author="Sano Yuma" w:date="2023-02-17T21:55:00Z">
                <w:rPr>
                  <w:del w:id="593" w:author="Sano Yuma" w:date="2023-02-17T21:51:00Z"/>
                  <w:rFonts w:cstheme="minorBidi"/>
                  <w:noProof/>
                  <w:kern w:val="2"/>
                  <w:sz w:val="20"/>
                  <w:szCs w:val="21"/>
                </w:rPr>
              </w:rPrChange>
            </w:rPr>
            <w:pPrChange w:id="594" w:author="Sano Yuma" w:date="2023-02-23T16:01:00Z">
              <w:pPr>
                <w:pStyle w:val="21"/>
                <w:spacing w:line="0" w:lineRule="atLeast"/>
              </w:pPr>
            </w:pPrChange>
          </w:pPr>
          <w:del w:id="595" w:author="Sano Yuma" w:date="2023-02-17T21:51:00Z">
            <w:r w:rsidRPr="00DE5F11" w:rsidDel="00DE5F11">
              <w:rPr>
                <w:noProof/>
                <w:rPrChange w:id="596" w:author="Sano Yuma" w:date="2023-02-17T21:55:00Z">
                  <w:rPr>
                    <w:rStyle w:val="a8"/>
                    <w:rFonts w:asciiTheme="minorEastAsia" w:hAnsiTheme="minorEastAsia"/>
                    <w:noProof/>
                    <w:szCs w:val="21"/>
                  </w:rPr>
                </w:rPrChange>
              </w:rPr>
              <w:delText>1.2　バレーボールにおける分析支援システム</w:delText>
            </w:r>
            <w:r w:rsidRPr="00DE5F11" w:rsidDel="00DE5F11">
              <w:rPr>
                <w:noProof/>
                <w:webHidden/>
                <w:sz w:val="21"/>
                <w:szCs w:val="21"/>
              </w:rPr>
              <w:tab/>
            </w:r>
            <w:r w:rsidR="00F326FC" w:rsidRPr="00DE5F11" w:rsidDel="00DE5F11">
              <w:rPr>
                <w:noProof/>
                <w:webHidden/>
                <w:sz w:val="21"/>
                <w:szCs w:val="21"/>
              </w:rPr>
              <w:delText>1</w:delText>
            </w:r>
          </w:del>
        </w:p>
        <w:p w14:paraId="7737E57E" w14:textId="13F4A2B0" w:rsidR="00337C69" w:rsidRPr="00DE5F11" w:rsidDel="00DE5F11" w:rsidRDefault="00337C69" w:rsidP="002814E2">
          <w:pPr>
            <w:pStyle w:val="31"/>
            <w:spacing w:line="240" w:lineRule="exact"/>
            <w:rPr>
              <w:del w:id="597" w:author="Sano Yuma" w:date="2023-02-17T21:51:00Z"/>
              <w:rFonts w:cstheme="minorBidi"/>
              <w:noProof/>
              <w:kern w:val="2"/>
              <w:sz w:val="21"/>
              <w:szCs w:val="21"/>
              <w:rPrChange w:id="598" w:author="Sano Yuma" w:date="2023-02-17T21:55:00Z">
                <w:rPr>
                  <w:del w:id="599" w:author="Sano Yuma" w:date="2023-02-17T21:51:00Z"/>
                  <w:rFonts w:cstheme="minorBidi"/>
                  <w:noProof/>
                  <w:kern w:val="2"/>
                  <w:sz w:val="20"/>
                  <w:szCs w:val="21"/>
                </w:rPr>
              </w:rPrChange>
            </w:rPr>
            <w:pPrChange w:id="600" w:author="Sano Yuma" w:date="2023-02-23T16:01:00Z">
              <w:pPr>
                <w:pStyle w:val="31"/>
                <w:spacing w:line="0" w:lineRule="atLeast"/>
              </w:pPr>
            </w:pPrChange>
          </w:pPr>
          <w:del w:id="601" w:author="Sano Yuma" w:date="2023-02-17T21:51:00Z">
            <w:r w:rsidRPr="00DE5F11" w:rsidDel="00DE5F11">
              <w:rPr>
                <w:noProof/>
                <w:rPrChange w:id="602" w:author="Sano Yuma" w:date="2023-02-17T21:55:00Z">
                  <w:rPr>
                    <w:rStyle w:val="a8"/>
                    <w:rFonts w:asciiTheme="minorEastAsia" w:hAnsiTheme="minorEastAsia"/>
                    <w:noProof/>
                    <w:szCs w:val="21"/>
                  </w:rPr>
                </w:rPrChange>
              </w:rPr>
              <w:delText>1.2.1　Data Volley</w:delText>
            </w:r>
            <w:r w:rsidRPr="00DE5F11" w:rsidDel="00DE5F11">
              <w:rPr>
                <w:noProof/>
                <w:webHidden/>
                <w:sz w:val="21"/>
                <w:szCs w:val="21"/>
              </w:rPr>
              <w:tab/>
            </w:r>
            <w:r w:rsidR="00F326FC" w:rsidRPr="00DE5F11" w:rsidDel="00DE5F11">
              <w:rPr>
                <w:noProof/>
                <w:webHidden/>
                <w:sz w:val="21"/>
                <w:szCs w:val="21"/>
              </w:rPr>
              <w:delText>1</w:delText>
            </w:r>
          </w:del>
        </w:p>
        <w:p w14:paraId="366C173F" w14:textId="38E1DBD8" w:rsidR="00337C69" w:rsidRPr="00DE5F11" w:rsidDel="00DE5F11" w:rsidRDefault="00337C69" w:rsidP="002814E2">
          <w:pPr>
            <w:pStyle w:val="31"/>
            <w:spacing w:line="240" w:lineRule="exact"/>
            <w:rPr>
              <w:del w:id="603" w:author="Sano Yuma" w:date="2023-02-17T21:51:00Z"/>
              <w:rFonts w:cstheme="minorBidi"/>
              <w:noProof/>
              <w:kern w:val="2"/>
              <w:sz w:val="21"/>
              <w:szCs w:val="21"/>
              <w:rPrChange w:id="604" w:author="Sano Yuma" w:date="2023-02-17T21:55:00Z">
                <w:rPr>
                  <w:del w:id="605" w:author="Sano Yuma" w:date="2023-02-17T21:51:00Z"/>
                  <w:rFonts w:cstheme="minorBidi"/>
                  <w:noProof/>
                  <w:kern w:val="2"/>
                  <w:sz w:val="20"/>
                  <w:szCs w:val="21"/>
                </w:rPr>
              </w:rPrChange>
            </w:rPr>
            <w:pPrChange w:id="606" w:author="Sano Yuma" w:date="2023-02-23T16:01:00Z">
              <w:pPr>
                <w:pStyle w:val="31"/>
                <w:spacing w:line="0" w:lineRule="atLeast"/>
              </w:pPr>
            </w:pPrChange>
          </w:pPr>
          <w:del w:id="607" w:author="Sano Yuma" w:date="2023-02-17T21:51:00Z">
            <w:r w:rsidRPr="00DE5F11" w:rsidDel="00DE5F11">
              <w:rPr>
                <w:noProof/>
                <w:rPrChange w:id="608" w:author="Sano Yuma" w:date="2023-02-17T21:55:00Z">
                  <w:rPr>
                    <w:rStyle w:val="a8"/>
                    <w:rFonts w:asciiTheme="minorEastAsia" w:hAnsiTheme="minorEastAsia"/>
                    <w:noProof/>
                    <w:szCs w:val="21"/>
                  </w:rPr>
                </w:rPrChange>
              </w:rPr>
              <w:delText>1.2.2　平田の先行研究</w:delText>
            </w:r>
            <w:r w:rsidRPr="00DE5F11" w:rsidDel="00DE5F11">
              <w:rPr>
                <w:noProof/>
                <w:webHidden/>
                <w:sz w:val="21"/>
                <w:szCs w:val="21"/>
              </w:rPr>
              <w:tab/>
            </w:r>
          </w:del>
          <w:ins w:id="609" w:author="Ec5-19 ec30103v(長岡高専)" w:date="2023-02-17T10:25:00Z">
            <w:del w:id="610" w:author="Sano Yuma" w:date="2023-02-17T21:51:00Z">
              <w:r w:rsidR="00F326FC" w:rsidRPr="00DE5F11" w:rsidDel="00DE5F11">
                <w:rPr>
                  <w:noProof/>
                  <w:webHidden/>
                  <w:sz w:val="21"/>
                  <w:szCs w:val="21"/>
                </w:rPr>
                <w:delText>4</w:delText>
              </w:r>
            </w:del>
          </w:ins>
          <w:del w:id="611" w:author="Sano Yuma" w:date="2023-02-17T21:51:00Z">
            <w:r w:rsidR="005B1E14" w:rsidRPr="00DE5F11" w:rsidDel="00DE5F11">
              <w:rPr>
                <w:noProof/>
                <w:webHidden/>
                <w:sz w:val="21"/>
                <w:szCs w:val="21"/>
              </w:rPr>
              <w:delText>3</w:delText>
            </w:r>
          </w:del>
        </w:p>
        <w:p w14:paraId="6BC4AB1E" w14:textId="4BBBAF68" w:rsidR="00337C69" w:rsidRPr="00DE5F11" w:rsidDel="00DE5F11" w:rsidRDefault="00337C69" w:rsidP="002814E2">
          <w:pPr>
            <w:pStyle w:val="21"/>
            <w:spacing w:line="240" w:lineRule="exact"/>
            <w:rPr>
              <w:del w:id="612" w:author="Sano Yuma" w:date="2023-02-17T21:51:00Z"/>
              <w:rFonts w:cstheme="minorBidi"/>
              <w:noProof/>
              <w:kern w:val="2"/>
              <w:sz w:val="21"/>
              <w:szCs w:val="21"/>
              <w:rPrChange w:id="613" w:author="Sano Yuma" w:date="2023-02-17T21:55:00Z">
                <w:rPr>
                  <w:del w:id="614" w:author="Sano Yuma" w:date="2023-02-17T21:51:00Z"/>
                  <w:rFonts w:cstheme="minorBidi"/>
                  <w:noProof/>
                  <w:kern w:val="2"/>
                  <w:sz w:val="20"/>
                  <w:szCs w:val="21"/>
                </w:rPr>
              </w:rPrChange>
            </w:rPr>
            <w:pPrChange w:id="615" w:author="Sano Yuma" w:date="2023-02-23T16:01:00Z">
              <w:pPr>
                <w:pStyle w:val="21"/>
                <w:spacing w:line="0" w:lineRule="atLeast"/>
              </w:pPr>
            </w:pPrChange>
          </w:pPr>
          <w:del w:id="616" w:author="Sano Yuma" w:date="2023-02-17T21:51:00Z">
            <w:r w:rsidRPr="00DE5F11" w:rsidDel="00DE5F11">
              <w:rPr>
                <w:noProof/>
                <w:rPrChange w:id="617" w:author="Sano Yuma" w:date="2023-02-17T21:55:00Z">
                  <w:rPr>
                    <w:rStyle w:val="a8"/>
                    <w:rFonts w:asciiTheme="minorEastAsia" w:hAnsiTheme="minorEastAsia"/>
                    <w:noProof/>
                    <w:szCs w:val="21"/>
                  </w:rPr>
                </w:rPrChange>
              </w:rPr>
              <w:delText>1.3　本研究の内容</w:delText>
            </w:r>
            <w:r w:rsidRPr="00DE5F11" w:rsidDel="00DE5F11">
              <w:rPr>
                <w:noProof/>
                <w:webHidden/>
                <w:sz w:val="21"/>
                <w:szCs w:val="21"/>
              </w:rPr>
              <w:tab/>
            </w:r>
          </w:del>
          <w:ins w:id="618" w:author="Ec5-19 ec30103v(長岡高専)" w:date="2023-02-17T10:25:00Z">
            <w:del w:id="619" w:author="Sano Yuma" w:date="2023-02-17T21:51:00Z">
              <w:r w:rsidR="00F326FC" w:rsidRPr="00DE5F11" w:rsidDel="00DE5F11">
                <w:rPr>
                  <w:noProof/>
                  <w:webHidden/>
                  <w:sz w:val="21"/>
                  <w:szCs w:val="21"/>
                </w:rPr>
                <w:delText>4</w:delText>
              </w:r>
            </w:del>
          </w:ins>
          <w:del w:id="620" w:author="Sano Yuma" w:date="2023-02-17T21:51:00Z">
            <w:r w:rsidR="005B1E14" w:rsidRPr="00DE5F11" w:rsidDel="00DE5F11">
              <w:rPr>
                <w:noProof/>
                <w:webHidden/>
                <w:sz w:val="21"/>
                <w:szCs w:val="21"/>
              </w:rPr>
              <w:delText>3</w:delText>
            </w:r>
          </w:del>
        </w:p>
        <w:p w14:paraId="72E598EE" w14:textId="7A44FC9F" w:rsidR="00337C69" w:rsidRPr="00DE5F11" w:rsidDel="00DE5F11" w:rsidRDefault="00337C69" w:rsidP="002814E2">
          <w:pPr>
            <w:pStyle w:val="11"/>
            <w:rPr>
              <w:del w:id="621" w:author="Sano Yuma" w:date="2023-02-17T21:51:00Z"/>
              <w:rFonts w:cstheme="minorBidi"/>
              <w:noProof/>
              <w:kern w:val="2"/>
              <w:sz w:val="21"/>
              <w:szCs w:val="21"/>
              <w:rPrChange w:id="622" w:author="Sano Yuma" w:date="2023-02-17T21:55:00Z">
                <w:rPr>
                  <w:del w:id="623" w:author="Sano Yuma" w:date="2023-02-17T21:51:00Z"/>
                  <w:rFonts w:cstheme="minorBidi"/>
                  <w:noProof/>
                  <w:kern w:val="2"/>
                  <w:sz w:val="20"/>
                </w:rPr>
              </w:rPrChange>
            </w:rPr>
            <w:pPrChange w:id="624" w:author="Sano Yuma" w:date="2023-02-23T16:01:00Z">
              <w:pPr>
                <w:pStyle w:val="11"/>
                <w:spacing w:line="0" w:lineRule="atLeast"/>
              </w:pPr>
            </w:pPrChange>
          </w:pPr>
          <w:del w:id="625" w:author="Sano Yuma" w:date="2023-02-17T21:51:00Z">
            <w:r w:rsidRPr="00DE5F11" w:rsidDel="00DE5F11">
              <w:rPr>
                <w:noProof/>
                <w:rPrChange w:id="626" w:author="Sano Yuma" w:date="2023-02-17T21:55:00Z">
                  <w:rPr>
                    <w:rStyle w:val="a8"/>
                    <w:rFonts w:asciiTheme="minorEastAsia" w:hAnsiTheme="minorEastAsia"/>
                    <w:noProof/>
                    <w:szCs w:val="21"/>
                  </w:rPr>
                </w:rPrChange>
              </w:rPr>
              <w:delText>第2章</w:delText>
            </w:r>
            <w:r w:rsidR="008337EC" w:rsidRPr="00DE5F11" w:rsidDel="00DE5F11">
              <w:rPr>
                <w:rFonts w:hint="eastAsia"/>
                <w:noProof/>
                <w:rPrChange w:id="627" w:author="Sano Yuma" w:date="2023-02-17T21:55:00Z">
                  <w:rPr>
                    <w:rStyle w:val="a8"/>
                    <w:rFonts w:asciiTheme="minorEastAsia" w:hAnsiTheme="minorEastAsia" w:hint="eastAsia"/>
                    <w:noProof/>
                    <w:szCs w:val="21"/>
                  </w:rPr>
                </w:rPrChange>
              </w:rPr>
              <w:delText xml:space="preserve">　カメラキャリブレーション</w:delText>
            </w:r>
            <w:r w:rsidRPr="00DE5F11" w:rsidDel="00DE5F11">
              <w:rPr>
                <w:noProof/>
                <w:webHidden/>
                <w:sz w:val="21"/>
                <w:szCs w:val="21"/>
              </w:rPr>
              <w:tab/>
            </w:r>
          </w:del>
          <w:ins w:id="628" w:author="Ec5-19 ec30103v(長岡高専)" w:date="2023-02-17T10:25:00Z">
            <w:del w:id="629" w:author="Sano Yuma" w:date="2023-02-17T21:51:00Z">
              <w:r w:rsidR="00F326FC" w:rsidRPr="00DE5F11" w:rsidDel="00DE5F11">
                <w:rPr>
                  <w:noProof/>
                  <w:webHidden/>
                  <w:sz w:val="21"/>
                  <w:szCs w:val="21"/>
                </w:rPr>
                <w:delText>6</w:delText>
              </w:r>
            </w:del>
          </w:ins>
          <w:del w:id="630" w:author="Sano Yuma" w:date="2023-02-17T21:51:00Z">
            <w:r w:rsidR="005B1E14" w:rsidRPr="00DE5F11" w:rsidDel="00DE5F11">
              <w:rPr>
                <w:noProof/>
                <w:webHidden/>
                <w:sz w:val="21"/>
                <w:szCs w:val="21"/>
              </w:rPr>
              <w:delText>5</w:delText>
            </w:r>
          </w:del>
        </w:p>
        <w:p w14:paraId="6D28C630" w14:textId="439C69C8" w:rsidR="00337C69" w:rsidRPr="00DE5F11" w:rsidDel="00DE5F11" w:rsidRDefault="00337C69" w:rsidP="002814E2">
          <w:pPr>
            <w:pStyle w:val="21"/>
            <w:spacing w:line="240" w:lineRule="exact"/>
            <w:rPr>
              <w:del w:id="631" w:author="Sano Yuma" w:date="2023-02-17T21:51:00Z"/>
              <w:rFonts w:cstheme="minorBidi"/>
              <w:noProof/>
              <w:kern w:val="2"/>
              <w:sz w:val="21"/>
              <w:szCs w:val="21"/>
              <w:rPrChange w:id="632" w:author="Sano Yuma" w:date="2023-02-17T21:55:00Z">
                <w:rPr>
                  <w:del w:id="633" w:author="Sano Yuma" w:date="2023-02-17T21:51:00Z"/>
                  <w:rFonts w:cstheme="minorBidi"/>
                  <w:noProof/>
                  <w:kern w:val="2"/>
                  <w:sz w:val="20"/>
                  <w:szCs w:val="21"/>
                </w:rPr>
              </w:rPrChange>
            </w:rPr>
            <w:pPrChange w:id="634" w:author="Sano Yuma" w:date="2023-02-23T16:01:00Z">
              <w:pPr>
                <w:pStyle w:val="21"/>
                <w:spacing w:line="0" w:lineRule="atLeast"/>
              </w:pPr>
            </w:pPrChange>
          </w:pPr>
          <w:del w:id="635" w:author="Sano Yuma" w:date="2023-02-17T21:51:00Z">
            <w:r w:rsidRPr="00DE5F11" w:rsidDel="00DE5F11">
              <w:rPr>
                <w:noProof/>
                <w:rPrChange w:id="636" w:author="Sano Yuma" w:date="2023-02-17T21:55:00Z">
                  <w:rPr>
                    <w:rStyle w:val="a8"/>
                    <w:rFonts w:asciiTheme="minorEastAsia" w:hAnsiTheme="minorEastAsia"/>
                    <w:noProof/>
                    <w:szCs w:val="21"/>
                  </w:rPr>
                </w:rPrChange>
              </w:rPr>
              <w:delText>2.1　カメラパラメータ</w:delText>
            </w:r>
            <w:r w:rsidRPr="00DE5F11" w:rsidDel="00DE5F11">
              <w:rPr>
                <w:noProof/>
                <w:webHidden/>
                <w:sz w:val="21"/>
                <w:szCs w:val="21"/>
              </w:rPr>
              <w:tab/>
            </w:r>
          </w:del>
          <w:ins w:id="637" w:author="Ec5-19 ec30103v(長岡高専)" w:date="2023-02-17T10:25:00Z">
            <w:del w:id="638" w:author="Sano Yuma" w:date="2023-02-17T21:51:00Z">
              <w:r w:rsidR="00F326FC" w:rsidRPr="00DE5F11" w:rsidDel="00DE5F11">
                <w:rPr>
                  <w:noProof/>
                  <w:webHidden/>
                  <w:sz w:val="21"/>
                  <w:szCs w:val="21"/>
                </w:rPr>
                <w:delText>6</w:delText>
              </w:r>
            </w:del>
          </w:ins>
          <w:del w:id="639" w:author="Sano Yuma" w:date="2023-02-17T21:51:00Z">
            <w:r w:rsidR="005B1E14" w:rsidRPr="00DE5F11" w:rsidDel="00DE5F11">
              <w:rPr>
                <w:noProof/>
                <w:webHidden/>
                <w:sz w:val="21"/>
                <w:szCs w:val="21"/>
              </w:rPr>
              <w:delText>5</w:delText>
            </w:r>
          </w:del>
        </w:p>
        <w:p w14:paraId="504816A6" w14:textId="6292E79C" w:rsidR="00337C69" w:rsidRPr="00DE5F11" w:rsidDel="00DE5F11" w:rsidRDefault="00337C69" w:rsidP="002814E2">
          <w:pPr>
            <w:pStyle w:val="21"/>
            <w:spacing w:line="240" w:lineRule="exact"/>
            <w:rPr>
              <w:del w:id="640" w:author="Sano Yuma" w:date="2023-02-17T21:51:00Z"/>
              <w:rFonts w:cstheme="minorBidi"/>
              <w:noProof/>
              <w:kern w:val="2"/>
              <w:sz w:val="21"/>
              <w:szCs w:val="21"/>
              <w:rPrChange w:id="641" w:author="Sano Yuma" w:date="2023-02-17T21:55:00Z">
                <w:rPr>
                  <w:del w:id="642" w:author="Sano Yuma" w:date="2023-02-17T21:51:00Z"/>
                  <w:rFonts w:cstheme="minorBidi"/>
                  <w:noProof/>
                  <w:kern w:val="2"/>
                  <w:sz w:val="20"/>
                  <w:szCs w:val="21"/>
                </w:rPr>
              </w:rPrChange>
            </w:rPr>
            <w:pPrChange w:id="643" w:author="Sano Yuma" w:date="2023-02-23T16:01:00Z">
              <w:pPr>
                <w:pStyle w:val="21"/>
                <w:spacing w:line="0" w:lineRule="atLeast"/>
              </w:pPr>
            </w:pPrChange>
          </w:pPr>
          <w:del w:id="644" w:author="Sano Yuma" w:date="2023-02-17T21:51:00Z">
            <w:r w:rsidRPr="00DE5F11" w:rsidDel="00DE5F11">
              <w:rPr>
                <w:noProof/>
                <w:rPrChange w:id="645" w:author="Sano Yuma" w:date="2023-02-17T21:55:00Z">
                  <w:rPr>
                    <w:rStyle w:val="a8"/>
                    <w:rFonts w:asciiTheme="minorEastAsia" w:hAnsiTheme="minorEastAsia"/>
                    <w:noProof/>
                    <w:szCs w:val="21"/>
                  </w:rPr>
                </w:rPrChange>
              </w:rPr>
              <w:delText>2.2　カメラ内部パラメータの推定</w:delText>
            </w:r>
            <w:r w:rsidRPr="00DE5F11" w:rsidDel="00DE5F11">
              <w:rPr>
                <w:noProof/>
                <w:webHidden/>
                <w:sz w:val="21"/>
                <w:szCs w:val="21"/>
              </w:rPr>
              <w:tab/>
            </w:r>
          </w:del>
          <w:ins w:id="646" w:author="Ec5-19 ec30103v(長岡高専)" w:date="2023-02-17T10:25:00Z">
            <w:del w:id="647" w:author="Sano Yuma" w:date="2023-02-17T21:51:00Z">
              <w:r w:rsidR="00F326FC" w:rsidRPr="00DE5F11" w:rsidDel="00DE5F11">
                <w:rPr>
                  <w:noProof/>
                  <w:webHidden/>
                  <w:sz w:val="21"/>
                  <w:szCs w:val="21"/>
                </w:rPr>
                <w:delText>6</w:delText>
              </w:r>
            </w:del>
          </w:ins>
          <w:del w:id="648" w:author="Sano Yuma" w:date="2023-02-17T21:51:00Z">
            <w:r w:rsidR="005B1E14" w:rsidRPr="00DE5F11" w:rsidDel="00DE5F11">
              <w:rPr>
                <w:noProof/>
                <w:webHidden/>
                <w:sz w:val="21"/>
                <w:szCs w:val="21"/>
              </w:rPr>
              <w:delText>5</w:delText>
            </w:r>
          </w:del>
        </w:p>
        <w:p w14:paraId="7899B7D7" w14:textId="38CC303A" w:rsidR="00337C69" w:rsidRPr="00DE5F11" w:rsidDel="00DE5F11" w:rsidRDefault="00337C69" w:rsidP="002814E2">
          <w:pPr>
            <w:pStyle w:val="21"/>
            <w:spacing w:line="240" w:lineRule="exact"/>
            <w:rPr>
              <w:del w:id="649" w:author="Sano Yuma" w:date="2023-02-17T21:51:00Z"/>
              <w:rFonts w:cstheme="minorBidi"/>
              <w:noProof/>
              <w:kern w:val="2"/>
              <w:sz w:val="21"/>
              <w:szCs w:val="21"/>
              <w:rPrChange w:id="650" w:author="Sano Yuma" w:date="2023-02-17T21:55:00Z">
                <w:rPr>
                  <w:del w:id="651" w:author="Sano Yuma" w:date="2023-02-17T21:51:00Z"/>
                  <w:rFonts w:cstheme="minorBidi"/>
                  <w:noProof/>
                  <w:kern w:val="2"/>
                  <w:sz w:val="20"/>
                  <w:szCs w:val="21"/>
                </w:rPr>
              </w:rPrChange>
            </w:rPr>
            <w:pPrChange w:id="652" w:author="Sano Yuma" w:date="2023-02-23T16:01:00Z">
              <w:pPr>
                <w:pStyle w:val="21"/>
                <w:spacing w:line="0" w:lineRule="atLeast"/>
              </w:pPr>
            </w:pPrChange>
          </w:pPr>
          <w:del w:id="653" w:author="Sano Yuma" w:date="2023-02-17T21:51:00Z">
            <w:r w:rsidRPr="00DE5F11" w:rsidDel="00DE5F11">
              <w:rPr>
                <w:noProof/>
                <w:rPrChange w:id="654" w:author="Sano Yuma" w:date="2023-02-17T21:55:00Z">
                  <w:rPr>
                    <w:rStyle w:val="a8"/>
                    <w:rFonts w:asciiTheme="minorEastAsia" w:hAnsiTheme="minorEastAsia"/>
                    <w:noProof/>
                    <w:szCs w:val="21"/>
                  </w:rPr>
                </w:rPrChange>
              </w:rPr>
              <w:delText>2.3　カメラ外部パラメータの推定</w:delText>
            </w:r>
            <w:r w:rsidRPr="00DE5F11" w:rsidDel="00DE5F11">
              <w:rPr>
                <w:noProof/>
                <w:webHidden/>
                <w:sz w:val="21"/>
                <w:szCs w:val="21"/>
              </w:rPr>
              <w:tab/>
            </w:r>
          </w:del>
          <w:ins w:id="655" w:author="Ec5-19 ec30103v(長岡高専)" w:date="2023-02-17T10:25:00Z">
            <w:del w:id="656" w:author="Sano Yuma" w:date="2023-02-17T21:51:00Z">
              <w:r w:rsidR="00F326FC" w:rsidRPr="00DE5F11" w:rsidDel="00DE5F11">
                <w:rPr>
                  <w:noProof/>
                  <w:webHidden/>
                  <w:sz w:val="21"/>
                  <w:szCs w:val="21"/>
                </w:rPr>
                <w:delText>8</w:delText>
              </w:r>
            </w:del>
          </w:ins>
          <w:del w:id="657" w:author="Sano Yuma" w:date="2023-02-17T21:51:00Z">
            <w:r w:rsidR="005B1E14" w:rsidRPr="00DE5F11" w:rsidDel="00DE5F11">
              <w:rPr>
                <w:noProof/>
                <w:webHidden/>
                <w:sz w:val="21"/>
                <w:szCs w:val="21"/>
              </w:rPr>
              <w:delText>7</w:delText>
            </w:r>
          </w:del>
        </w:p>
        <w:p w14:paraId="3C2EB5A2" w14:textId="0C62F1C6" w:rsidR="00337C69" w:rsidRPr="00DE5F11" w:rsidDel="00DE5F11" w:rsidRDefault="00337C69" w:rsidP="002814E2">
          <w:pPr>
            <w:pStyle w:val="11"/>
            <w:rPr>
              <w:del w:id="658" w:author="Sano Yuma" w:date="2023-02-17T21:51:00Z"/>
              <w:rFonts w:cstheme="minorBidi"/>
              <w:noProof/>
              <w:kern w:val="2"/>
              <w:sz w:val="21"/>
              <w:szCs w:val="21"/>
              <w:rPrChange w:id="659" w:author="Sano Yuma" w:date="2023-02-17T21:55:00Z">
                <w:rPr>
                  <w:del w:id="660" w:author="Sano Yuma" w:date="2023-02-17T21:51:00Z"/>
                  <w:rFonts w:cstheme="minorBidi"/>
                  <w:noProof/>
                  <w:kern w:val="2"/>
                  <w:sz w:val="20"/>
                </w:rPr>
              </w:rPrChange>
            </w:rPr>
            <w:pPrChange w:id="661" w:author="Sano Yuma" w:date="2023-02-23T16:01:00Z">
              <w:pPr>
                <w:pStyle w:val="11"/>
                <w:spacing w:line="0" w:lineRule="atLeast"/>
              </w:pPr>
            </w:pPrChange>
          </w:pPr>
          <w:del w:id="662" w:author="Sano Yuma" w:date="2023-02-17T21:51:00Z">
            <w:r w:rsidRPr="00DE5F11" w:rsidDel="00DE5F11">
              <w:rPr>
                <w:noProof/>
                <w:rPrChange w:id="663" w:author="Sano Yuma" w:date="2023-02-17T21:55:00Z">
                  <w:rPr>
                    <w:rStyle w:val="a8"/>
                    <w:rFonts w:eastAsiaTheme="minorHAnsi"/>
                    <w:noProof/>
                    <w:szCs w:val="21"/>
                  </w:rPr>
                </w:rPrChange>
              </w:rPr>
              <w:delText>第3章</w:delText>
            </w:r>
            <w:r w:rsidR="008337EC" w:rsidRPr="00DE5F11" w:rsidDel="00DE5F11">
              <w:rPr>
                <w:rFonts w:hint="eastAsia"/>
                <w:noProof/>
                <w:rPrChange w:id="664" w:author="Sano Yuma" w:date="2023-02-17T21:55:00Z">
                  <w:rPr>
                    <w:rStyle w:val="a8"/>
                    <w:rFonts w:eastAsiaTheme="minorHAnsi" w:hint="eastAsia"/>
                    <w:noProof/>
                    <w:szCs w:val="21"/>
                  </w:rPr>
                </w:rPrChange>
              </w:rPr>
              <w:delText xml:space="preserve">　選手に対する姿勢推定と追跡</w:delText>
            </w:r>
            <w:r w:rsidRPr="00DE5F11" w:rsidDel="00DE5F11">
              <w:rPr>
                <w:noProof/>
                <w:webHidden/>
                <w:sz w:val="21"/>
                <w:szCs w:val="21"/>
              </w:rPr>
              <w:tab/>
            </w:r>
          </w:del>
          <w:ins w:id="665" w:author="Ec5-19 ec30103v(長岡高専)" w:date="2023-02-17T10:25:00Z">
            <w:del w:id="666" w:author="Sano Yuma" w:date="2023-02-17T21:51:00Z">
              <w:r w:rsidR="00F326FC" w:rsidRPr="00DE5F11" w:rsidDel="00DE5F11">
                <w:rPr>
                  <w:noProof/>
                  <w:webHidden/>
                  <w:sz w:val="21"/>
                  <w:szCs w:val="21"/>
                </w:rPr>
                <w:delText>10</w:delText>
              </w:r>
            </w:del>
          </w:ins>
          <w:del w:id="667" w:author="Sano Yuma" w:date="2023-02-17T21:51:00Z">
            <w:r w:rsidR="005B1E14" w:rsidRPr="00DE5F11" w:rsidDel="00DE5F11">
              <w:rPr>
                <w:noProof/>
                <w:webHidden/>
                <w:sz w:val="21"/>
                <w:szCs w:val="21"/>
              </w:rPr>
              <w:delText>8</w:delText>
            </w:r>
          </w:del>
        </w:p>
        <w:p w14:paraId="66FACB82" w14:textId="4AE1DE18" w:rsidR="00337C69" w:rsidRPr="00DE5F11" w:rsidDel="00DE5F11" w:rsidRDefault="00337C69" w:rsidP="002814E2">
          <w:pPr>
            <w:pStyle w:val="21"/>
            <w:spacing w:line="240" w:lineRule="exact"/>
            <w:ind w:left="221"/>
            <w:rPr>
              <w:del w:id="668" w:author="Sano Yuma" w:date="2023-02-17T21:51:00Z"/>
              <w:rFonts w:cstheme="minorBidi"/>
              <w:noProof/>
              <w:kern w:val="2"/>
              <w:sz w:val="21"/>
              <w:szCs w:val="21"/>
              <w:rPrChange w:id="669" w:author="Sano Yuma" w:date="2023-02-17T21:55:00Z">
                <w:rPr>
                  <w:del w:id="670" w:author="Sano Yuma" w:date="2023-02-17T21:51:00Z"/>
                  <w:rFonts w:cstheme="minorBidi"/>
                  <w:noProof/>
                  <w:kern w:val="2"/>
                  <w:sz w:val="20"/>
                  <w:szCs w:val="21"/>
                </w:rPr>
              </w:rPrChange>
            </w:rPr>
            <w:pPrChange w:id="671" w:author="Sano Yuma" w:date="2023-02-23T16:01:00Z">
              <w:pPr>
                <w:pStyle w:val="21"/>
                <w:spacing w:line="0" w:lineRule="atLeast"/>
                <w:ind w:left="221"/>
              </w:pPr>
            </w:pPrChange>
          </w:pPr>
          <w:del w:id="672" w:author="Sano Yuma" w:date="2023-02-17T21:51:00Z">
            <w:r w:rsidRPr="00DE5F11" w:rsidDel="00DE5F11">
              <w:rPr>
                <w:noProof/>
                <w:rPrChange w:id="673" w:author="Sano Yuma" w:date="2023-02-17T21:55:00Z">
                  <w:rPr>
                    <w:rStyle w:val="a8"/>
                    <w:rFonts w:eastAsiaTheme="minorHAnsi"/>
                    <w:noProof/>
                    <w:szCs w:val="21"/>
                  </w:rPr>
                </w:rPrChange>
              </w:rPr>
              <w:delText>3.1　姿勢推定</w:delText>
            </w:r>
            <w:r w:rsidRPr="00DE5F11" w:rsidDel="00DE5F11">
              <w:rPr>
                <w:noProof/>
                <w:webHidden/>
                <w:sz w:val="21"/>
                <w:szCs w:val="21"/>
              </w:rPr>
              <w:tab/>
            </w:r>
          </w:del>
          <w:ins w:id="674" w:author="Ec5-19 ec30103v(長岡高専)" w:date="2023-02-17T10:25:00Z">
            <w:del w:id="675" w:author="Sano Yuma" w:date="2023-02-17T21:51:00Z">
              <w:r w:rsidR="00F326FC" w:rsidRPr="00DE5F11" w:rsidDel="00DE5F11">
                <w:rPr>
                  <w:noProof/>
                  <w:webHidden/>
                  <w:sz w:val="21"/>
                  <w:szCs w:val="21"/>
                </w:rPr>
                <w:delText>10</w:delText>
              </w:r>
            </w:del>
          </w:ins>
          <w:del w:id="676" w:author="Sano Yuma" w:date="2023-02-17T21:51:00Z">
            <w:r w:rsidR="005B1E14" w:rsidRPr="00DE5F11" w:rsidDel="00DE5F11">
              <w:rPr>
                <w:noProof/>
                <w:webHidden/>
                <w:sz w:val="21"/>
                <w:szCs w:val="21"/>
              </w:rPr>
              <w:delText>8</w:delText>
            </w:r>
          </w:del>
        </w:p>
        <w:p w14:paraId="3E5E3B41" w14:textId="56121C27" w:rsidR="00337C69" w:rsidRPr="00DE5F11" w:rsidDel="00DE5F11" w:rsidRDefault="00337C69" w:rsidP="002814E2">
          <w:pPr>
            <w:pStyle w:val="31"/>
            <w:spacing w:line="240" w:lineRule="exact"/>
            <w:rPr>
              <w:del w:id="677" w:author="Sano Yuma" w:date="2023-02-17T21:51:00Z"/>
              <w:rFonts w:cstheme="minorBidi"/>
              <w:noProof/>
              <w:kern w:val="2"/>
              <w:sz w:val="21"/>
              <w:szCs w:val="21"/>
              <w:rPrChange w:id="678" w:author="Sano Yuma" w:date="2023-02-17T21:55:00Z">
                <w:rPr>
                  <w:del w:id="679" w:author="Sano Yuma" w:date="2023-02-17T21:51:00Z"/>
                  <w:rFonts w:cstheme="minorBidi"/>
                  <w:noProof/>
                  <w:kern w:val="2"/>
                  <w:sz w:val="20"/>
                  <w:szCs w:val="21"/>
                </w:rPr>
              </w:rPrChange>
            </w:rPr>
            <w:pPrChange w:id="680" w:author="Sano Yuma" w:date="2023-02-23T16:01:00Z">
              <w:pPr>
                <w:pStyle w:val="31"/>
                <w:spacing w:line="0" w:lineRule="atLeast"/>
              </w:pPr>
            </w:pPrChange>
          </w:pPr>
          <w:del w:id="681" w:author="Sano Yuma" w:date="2023-02-17T21:51:00Z">
            <w:r w:rsidRPr="00DE5F11" w:rsidDel="00DE5F11">
              <w:rPr>
                <w:noProof/>
                <w:rPrChange w:id="682" w:author="Sano Yuma" w:date="2023-02-17T21:55:00Z">
                  <w:rPr>
                    <w:rStyle w:val="a8"/>
                    <w:rFonts w:asciiTheme="minorEastAsia" w:hAnsiTheme="minorEastAsia"/>
                    <w:noProof/>
                    <w:szCs w:val="21"/>
                  </w:rPr>
                </w:rPrChange>
              </w:rPr>
              <w:delText>3.1.1　OpenPose</w:delText>
            </w:r>
            <w:r w:rsidRPr="00DE5F11" w:rsidDel="00DE5F11">
              <w:rPr>
                <w:noProof/>
                <w:webHidden/>
                <w:sz w:val="21"/>
                <w:szCs w:val="21"/>
              </w:rPr>
              <w:tab/>
            </w:r>
          </w:del>
          <w:ins w:id="683" w:author="Ec5-19 ec30103v(長岡高専)" w:date="2023-02-17T10:25:00Z">
            <w:del w:id="684" w:author="Sano Yuma" w:date="2023-02-17T21:51:00Z">
              <w:r w:rsidR="00F326FC" w:rsidRPr="00DE5F11" w:rsidDel="00DE5F11">
                <w:rPr>
                  <w:noProof/>
                  <w:webHidden/>
                  <w:sz w:val="21"/>
                  <w:szCs w:val="21"/>
                </w:rPr>
                <w:delText>10</w:delText>
              </w:r>
            </w:del>
          </w:ins>
          <w:del w:id="685" w:author="Sano Yuma" w:date="2023-02-17T21:51:00Z">
            <w:r w:rsidR="005B1E14" w:rsidRPr="00DE5F11" w:rsidDel="00DE5F11">
              <w:rPr>
                <w:noProof/>
                <w:webHidden/>
                <w:sz w:val="21"/>
                <w:szCs w:val="21"/>
              </w:rPr>
              <w:delText>8</w:delText>
            </w:r>
          </w:del>
        </w:p>
        <w:p w14:paraId="4013FE36" w14:textId="0FCEF16B" w:rsidR="00337C69" w:rsidRPr="00DE5F11" w:rsidDel="00DE5F11" w:rsidRDefault="00337C69" w:rsidP="002814E2">
          <w:pPr>
            <w:pStyle w:val="31"/>
            <w:spacing w:line="240" w:lineRule="exact"/>
            <w:rPr>
              <w:del w:id="686" w:author="Sano Yuma" w:date="2023-02-17T21:51:00Z"/>
              <w:rFonts w:cstheme="minorBidi"/>
              <w:noProof/>
              <w:kern w:val="2"/>
              <w:sz w:val="21"/>
              <w:szCs w:val="21"/>
              <w:rPrChange w:id="687" w:author="Sano Yuma" w:date="2023-02-17T21:55:00Z">
                <w:rPr>
                  <w:del w:id="688" w:author="Sano Yuma" w:date="2023-02-17T21:51:00Z"/>
                  <w:rFonts w:cstheme="minorBidi"/>
                  <w:noProof/>
                  <w:kern w:val="2"/>
                  <w:sz w:val="20"/>
                  <w:szCs w:val="21"/>
                </w:rPr>
              </w:rPrChange>
            </w:rPr>
            <w:pPrChange w:id="689" w:author="Sano Yuma" w:date="2023-02-23T16:01:00Z">
              <w:pPr>
                <w:pStyle w:val="31"/>
                <w:spacing w:line="0" w:lineRule="atLeast"/>
              </w:pPr>
            </w:pPrChange>
          </w:pPr>
          <w:del w:id="690" w:author="Sano Yuma" w:date="2023-02-17T21:51:00Z">
            <w:r w:rsidRPr="00DE5F11" w:rsidDel="00DE5F11">
              <w:rPr>
                <w:noProof/>
                <w:rPrChange w:id="691" w:author="Sano Yuma" w:date="2023-02-17T21:55:00Z">
                  <w:rPr>
                    <w:rStyle w:val="a8"/>
                    <w:rFonts w:eastAsiaTheme="minorHAnsi"/>
                    <w:noProof/>
                    <w:szCs w:val="21"/>
                  </w:rPr>
                </w:rPrChange>
              </w:rPr>
              <w:delText>3.1.2　AlphaPose</w:delText>
            </w:r>
            <w:r w:rsidRPr="00DE5F11" w:rsidDel="00DE5F11">
              <w:rPr>
                <w:noProof/>
                <w:webHidden/>
                <w:sz w:val="21"/>
                <w:szCs w:val="21"/>
              </w:rPr>
              <w:tab/>
            </w:r>
          </w:del>
          <w:ins w:id="692" w:author="Ec5-19 ec30103v(長岡高専)" w:date="2023-02-17T10:25:00Z">
            <w:del w:id="693" w:author="Sano Yuma" w:date="2023-02-17T21:51:00Z">
              <w:r w:rsidR="00F326FC" w:rsidRPr="00DE5F11" w:rsidDel="00DE5F11">
                <w:rPr>
                  <w:noProof/>
                  <w:webHidden/>
                  <w:sz w:val="21"/>
                  <w:szCs w:val="21"/>
                </w:rPr>
                <w:delText>11</w:delText>
              </w:r>
            </w:del>
          </w:ins>
          <w:del w:id="694" w:author="Sano Yuma" w:date="2023-02-17T21:51:00Z">
            <w:r w:rsidR="005B1E14" w:rsidRPr="00DE5F11" w:rsidDel="00DE5F11">
              <w:rPr>
                <w:noProof/>
                <w:webHidden/>
                <w:sz w:val="21"/>
                <w:szCs w:val="21"/>
              </w:rPr>
              <w:delText>9</w:delText>
            </w:r>
          </w:del>
        </w:p>
        <w:p w14:paraId="5A0C3009" w14:textId="111042E8" w:rsidR="00337C69" w:rsidRPr="00DE5F11" w:rsidDel="00DE5F11" w:rsidRDefault="00337C69" w:rsidP="002814E2">
          <w:pPr>
            <w:pStyle w:val="21"/>
            <w:spacing w:line="240" w:lineRule="exact"/>
            <w:rPr>
              <w:del w:id="695" w:author="Sano Yuma" w:date="2023-02-17T21:51:00Z"/>
              <w:rFonts w:cstheme="minorBidi"/>
              <w:noProof/>
              <w:kern w:val="2"/>
              <w:sz w:val="21"/>
              <w:szCs w:val="21"/>
              <w:rPrChange w:id="696" w:author="Sano Yuma" w:date="2023-02-17T21:55:00Z">
                <w:rPr>
                  <w:del w:id="697" w:author="Sano Yuma" w:date="2023-02-17T21:51:00Z"/>
                  <w:rFonts w:cstheme="minorBidi"/>
                  <w:noProof/>
                  <w:kern w:val="2"/>
                  <w:sz w:val="20"/>
                  <w:szCs w:val="21"/>
                </w:rPr>
              </w:rPrChange>
            </w:rPr>
            <w:pPrChange w:id="698" w:author="Sano Yuma" w:date="2023-02-23T16:01:00Z">
              <w:pPr>
                <w:pStyle w:val="21"/>
                <w:spacing w:line="0" w:lineRule="atLeast"/>
              </w:pPr>
            </w:pPrChange>
          </w:pPr>
          <w:del w:id="699" w:author="Sano Yuma" w:date="2023-02-17T21:51:00Z">
            <w:r w:rsidRPr="00DE5F11" w:rsidDel="00DE5F11">
              <w:rPr>
                <w:noProof/>
                <w:rPrChange w:id="700" w:author="Sano Yuma" w:date="2023-02-17T21:55:00Z">
                  <w:rPr>
                    <w:rStyle w:val="a8"/>
                    <w:rFonts w:eastAsiaTheme="minorHAnsi"/>
                    <w:noProof/>
                    <w:szCs w:val="21"/>
                  </w:rPr>
                </w:rPrChange>
              </w:rPr>
              <w:delText>3.2　選手位置の設定</w:delText>
            </w:r>
            <w:r w:rsidRPr="00DE5F11" w:rsidDel="00DE5F11">
              <w:rPr>
                <w:noProof/>
                <w:webHidden/>
                <w:sz w:val="21"/>
                <w:szCs w:val="21"/>
              </w:rPr>
              <w:tab/>
            </w:r>
          </w:del>
          <w:ins w:id="701" w:author="Ec5-19 ec30103v(長岡高専)" w:date="2023-02-17T10:25:00Z">
            <w:del w:id="702" w:author="Sano Yuma" w:date="2023-02-17T21:51:00Z">
              <w:r w:rsidR="00F326FC" w:rsidRPr="00DE5F11" w:rsidDel="00DE5F11">
                <w:rPr>
                  <w:noProof/>
                  <w:webHidden/>
                  <w:sz w:val="21"/>
                  <w:szCs w:val="21"/>
                </w:rPr>
                <w:delText>12</w:delText>
              </w:r>
            </w:del>
          </w:ins>
          <w:del w:id="703" w:author="Sano Yuma" w:date="2023-02-17T21:51:00Z">
            <w:r w:rsidR="005B1E14" w:rsidRPr="00DE5F11" w:rsidDel="00DE5F11">
              <w:rPr>
                <w:noProof/>
                <w:webHidden/>
                <w:sz w:val="21"/>
                <w:szCs w:val="21"/>
              </w:rPr>
              <w:delText>9</w:delText>
            </w:r>
          </w:del>
        </w:p>
        <w:p w14:paraId="209BC1FB" w14:textId="37E37820" w:rsidR="00337C69" w:rsidRPr="00DE5F11" w:rsidDel="00DE5F11" w:rsidRDefault="00337C69" w:rsidP="002814E2">
          <w:pPr>
            <w:pStyle w:val="11"/>
            <w:rPr>
              <w:del w:id="704" w:author="Sano Yuma" w:date="2023-02-17T21:51:00Z"/>
              <w:rFonts w:cstheme="minorBidi"/>
              <w:noProof/>
              <w:kern w:val="2"/>
              <w:sz w:val="21"/>
              <w:szCs w:val="21"/>
              <w:rPrChange w:id="705" w:author="Sano Yuma" w:date="2023-02-17T21:55:00Z">
                <w:rPr>
                  <w:del w:id="706" w:author="Sano Yuma" w:date="2023-02-17T21:51:00Z"/>
                  <w:rFonts w:cstheme="minorBidi"/>
                  <w:noProof/>
                  <w:kern w:val="2"/>
                  <w:sz w:val="20"/>
                </w:rPr>
              </w:rPrChange>
            </w:rPr>
            <w:pPrChange w:id="707" w:author="Sano Yuma" w:date="2023-02-23T16:01:00Z">
              <w:pPr>
                <w:pStyle w:val="11"/>
                <w:spacing w:line="0" w:lineRule="atLeast"/>
              </w:pPr>
            </w:pPrChange>
          </w:pPr>
          <w:del w:id="708" w:author="Sano Yuma" w:date="2023-02-17T21:51:00Z">
            <w:r w:rsidRPr="00DE5F11" w:rsidDel="00DE5F11">
              <w:rPr>
                <w:noProof/>
                <w:rPrChange w:id="709" w:author="Sano Yuma" w:date="2023-02-17T21:55:00Z">
                  <w:rPr>
                    <w:rStyle w:val="a8"/>
                    <w:rFonts w:eastAsiaTheme="minorHAnsi"/>
                    <w:noProof/>
                    <w:szCs w:val="21"/>
                  </w:rPr>
                </w:rPrChange>
              </w:rPr>
              <w:delText>第4章</w:delText>
            </w:r>
            <w:r w:rsidR="008337EC" w:rsidRPr="00DE5F11" w:rsidDel="00DE5F11">
              <w:rPr>
                <w:rFonts w:hint="eastAsia"/>
                <w:noProof/>
                <w:rPrChange w:id="710" w:author="Sano Yuma" w:date="2023-02-17T21:55:00Z">
                  <w:rPr>
                    <w:rStyle w:val="a8"/>
                    <w:rFonts w:eastAsiaTheme="minorHAnsi" w:hint="eastAsia"/>
                    <w:noProof/>
                    <w:szCs w:val="21"/>
                  </w:rPr>
                </w:rPrChange>
              </w:rPr>
              <w:delText xml:space="preserve">　映像間の選手の対応付け</w:delText>
            </w:r>
            <w:r w:rsidRPr="00DE5F11" w:rsidDel="00DE5F11">
              <w:rPr>
                <w:noProof/>
                <w:webHidden/>
                <w:sz w:val="21"/>
                <w:szCs w:val="21"/>
              </w:rPr>
              <w:tab/>
            </w:r>
          </w:del>
          <w:ins w:id="711" w:author="Ec5-19 ec30103v(長岡高専)" w:date="2023-02-17T10:25:00Z">
            <w:del w:id="712" w:author="Sano Yuma" w:date="2023-02-17T21:51:00Z">
              <w:r w:rsidR="00F326FC" w:rsidRPr="00DE5F11" w:rsidDel="00DE5F11">
                <w:rPr>
                  <w:noProof/>
                  <w:webHidden/>
                  <w:sz w:val="21"/>
                  <w:szCs w:val="21"/>
                </w:rPr>
                <w:delText>13</w:delText>
              </w:r>
            </w:del>
          </w:ins>
          <w:del w:id="713" w:author="Sano Yuma" w:date="2023-02-17T21:51:00Z">
            <w:r w:rsidR="005B1E14" w:rsidRPr="00DE5F11" w:rsidDel="00DE5F11">
              <w:rPr>
                <w:noProof/>
                <w:webHidden/>
                <w:sz w:val="21"/>
                <w:szCs w:val="21"/>
              </w:rPr>
              <w:delText>10</w:delText>
            </w:r>
          </w:del>
        </w:p>
        <w:p w14:paraId="126D8591" w14:textId="2C844628" w:rsidR="00337C69" w:rsidRPr="00DE5F11" w:rsidDel="00DE5F11" w:rsidRDefault="00337C69" w:rsidP="002814E2">
          <w:pPr>
            <w:pStyle w:val="21"/>
            <w:spacing w:line="240" w:lineRule="exact"/>
            <w:rPr>
              <w:del w:id="714" w:author="Sano Yuma" w:date="2023-02-17T21:51:00Z"/>
              <w:rFonts w:cstheme="minorBidi"/>
              <w:noProof/>
              <w:kern w:val="2"/>
              <w:sz w:val="21"/>
              <w:szCs w:val="21"/>
              <w:rPrChange w:id="715" w:author="Sano Yuma" w:date="2023-02-17T21:55:00Z">
                <w:rPr>
                  <w:del w:id="716" w:author="Sano Yuma" w:date="2023-02-17T21:51:00Z"/>
                  <w:rFonts w:cstheme="minorBidi"/>
                  <w:noProof/>
                  <w:kern w:val="2"/>
                  <w:sz w:val="20"/>
                  <w:szCs w:val="21"/>
                </w:rPr>
              </w:rPrChange>
            </w:rPr>
            <w:pPrChange w:id="717" w:author="Sano Yuma" w:date="2023-02-23T16:01:00Z">
              <w:pPr>
                <w:pStyle w:val="21"/>
                <w:spacing w:line="0" w:lineRule="atLeast"/>
              </w:pPr>
            </w:pPrChange>
          </w:pPr>
          <w:del w:id="718" w:author="Sano Yuma" w:date="2023-02-17T21:51:00Z">
            <w:r w:rsidRPr="00DE5F11" w:rsidDel="00DE5F11">
              <w:rPr>
                <w:noProof/>
                <w:rPrChange w:id="719" w:author="Sano Yuma" w:date="2023-02-17T21:55:00Z">
                  <w:rPr>
                    <w:rStyle w:val="a8"/>
                    <w:rFonts w:eastAsiaTheme="minorHAnsi"/>
                    <w:noProof/>
                    <w:szCs w:val="21"/>
                  </w:rPr>
                </w:rPrChange>
              </w:rPr>
              <w:delText>4.1　手動による対応付け</w:delText>
            </w:r>
            <w:r w:rsidRPr="00DE5F11" w:rsidDel="00DE5F11">
              <w:rPr>
                <w:noProof/>
                <w:webHidden/>
                <w:sz w:val="21"/>
                <w:szCs w:val="21"/>
              </w:rPr>
              <w:tab/>
            </w:r>
          </w:del>
          <w:ins w:id="720" w:author="Ec5-19 ec30103v(長岡高専)" w:date="2023-02-17T10:25:00Z">
            <w:del w:id="721" w:author="Sano Yuma" w:date="2023-02-17T21:51:00Z">
              <w:r w:rsidR="00F326FC" w:rsidRPr="00DE5F11" w:rsidDel="00DE5F11">
                <w:rPr>
                  <w:noProof/>
                  <w:webHidden/>
                  <w:sz w:val="21"/>
                  <w:szCs w:val="21"/>
                </w:rPr>
                <w:delText>13</w:delText>
              </w:r>
            </w:del>
          </w:ins>
          <w:del w:id="722" w:author="Sano Yuma" w:date="2023-02-17T21:51:00Z">
            <w:r w:rsidR="005B1E14" w:rsidRPr="00DE5F11" w:rsidDel="00DE5F11">
              <w:rPr>
                <w:noProof/>
                <w:webHidden/>
                <w:sz w:val="21"/>
                <w:szCs w:val="21"/>
              </w:rPr>
              <w:delText>10</w:delText>
            </w:r>
          </w:del>
        </w:p>
        <w:p w14:paraId="0EA9B4D1" w14:textId="698440E6" w:rsidR="00337C69" w:rsidRPr="00DE5F11" w:rsidDel="00DE5F11" w:rsidRDefault="00337C69" w:rsidP="002814E2">
          <w:pPr>
            <w:pStyle w:val="21"/>
            <w:spacing w:line="240" w:lineRule="exact"/>
            <w:rPr>
              <w:del w:id="723" w:author="Sano Yuma" w:date="2023-02-17T21:51:00Z"/>
              <w:rFonts w:cstheme="minorBidi"/>
              <w:noProof/>
              <w:kern w:val="2"/>
              <w:sz w:val="21"/>
              <w:szCs w:val="21"/>
              <w:rPrChange w:id="724" w:author="Sano Yuma" w:date="2023-02-17T21:55:00Z">
                <w:rPr>
                  <w:del w:id="725" w:author="Sano Yuma" w:date="2023-02-17T21:51:00Z"/>
                  <w:rFonts w:cstheme="minorBidi"/>
                  <w:noProof/>
                  <w:kern w:val="2"/>
                  <w:sz w:val="20"/>
                  <w:szCs w:val="21"/>
                </w:rPr>
              </w:rPrChange>
            </w:rPr>
            <w:pPrChange w:id="726" w:author="Sano Yuma" w:date="2023-02-23T16:01:00Z">
              <w:pPr>
                <w:pStyle w:val="21"/>
                <w:spacing w:line="0" w:lineRule="atLeast"/>
              </w:pPr>
            </w:pPrChange>
          </w:pPr>
          <w:del w:id="727" w:author="Sano Yuma" w:date="2023-02-17T21:51:00Z">
            <w:r w:rsidRPr="00DE5F11" w:rsidDel="00DE5F11">
              <w:rPr>
                <w:noProof/>
                <w:rPrChange w:id="728" w:author="Sano Yuma" w:date="2023-02-17T21:55:00Z">
                  <w:rPr>
                    <w:rStyle w:val="a8"/>
                    <w:rFonts w:eastAsiaTheme="minorHAnsi"/>
                    <w:noProof/>
                    <w:szCs w:val="21"/>
                  </w:rPr>
                </w:rPrChange>
              </w:rPr>
              <w:delText>4.2　自動による対応付け</w:delText>
            </w:r>
            <w:r w:rsidRPr="00DE5F11" w:rsidDel="00DE5F11">
              <w:rPr>
                <w:noProof/>
                <w:webHidden/>
                <w:sz w:val="21"/>
                <w:szCs w:val="21"/>
              </w:rPr>
              <w:tab/>
            </w:r>
          </w:del>
          <w:ins w:id="729" w:author="Ec5-19 ec30103v(長岡高専)" w:date="2023-02-17T10:25:00Z">
            <w:del w:id="730" w:author="Sano Yuma" w:date="2023-02-17T21:51:00Z">
              <w:r w:rsidR="00F326FC" w:rsidRPr="00DE5F11" w:rsidDel="00DE5F11">
                <w:rPr>
                  <w:noProof/>
                  <w:webHidden/>
                  <w:sz w:val="21"/>
                  <w:szCs w:val="21"/>
                </w:rPr>
                <w:delText>13</w:delText>
              </w:r>
            </w:del>
          </w:ins>
          <w:del w:id="731" w:author="Sano Yuma" w:date="2023-02-17T21:51:00Z">
            <w:r w:rsidR="005B1E14" w:rsidRPr="00DE5F11" w:rsidDel="00DE5F11">
              <w:rPr>
                <w:noProof/>
                <w:webHidden/>
                <w:sz w:val="21"/>
                <w:szCs w:val="21"/>
              </w:rPr>
              <w:delText>10</w:delText>
            </w:r>
          </w:del>
        </w:p>
        <w:p w14:paraId="1F8A5EB0" w14:textId="11BAA5A1" w:rsidR="00337C69" w:rsidRPr="00DE5F11" w:rsidDel="00DE5F11" w:rsidRDefault="00337C69" w:rsidP="002814E2">
          <w:pPr>
            <w:pStyle w:val="11"/>
            <w:rPr>
              <w:del w:id="732" w:author="Sano Yuma" w:date="2023-02-17T21:51:00Z"/>
              <w:rFonts w:cstheme="minorBidi"/>
              <w:noProof/>
              <w:kern w:val="2"/>
              <w:sz w:val="21"/>
              <w:szCs w:val="21"/>
              <w:rPrChange w:id="733" w:author="Sano Yuma" w:date="2023-02-17T21:55:00Z">
                <w:rPr>
                  <w:del w:id="734" w:author="Sano Yuma" w:date="2023-02-17T21:51:00Z"/>
                  <w:rFonts w:cstheme="minorBidi"/>
                  <w:noProof/>
                  <w:kern w:val="2"/>
                  <w:sz w:val="20"/>
                </w:rPr>
              </w:rPrChange>
            </w:rPr>
            <w:pPrChange w:id="735" w:author="Sano Yuma" w:date="2023-02-23T16:01:00Z">
              <w:pPr>
                <w:pStyle w:val="11"/>
                <w:spacing w:line="0" w:lineRule="atLeast"/>
              </w:pPr>
            </w:pPrChange>
          </w:pPr>
          <w:del w:id="736" w:author="Sano Yuma" w:date="2023-02-17T21:51:00Z">
            <w:r w:rsidRPr="00DE5F11" w:rsidDel="00DE5F11">
              <w:rPr>
                <w:noProof/>
                <w:rPrChange w:id="737" w:author="Sano Yuma" w:date="2023-02-17T21:55:00Z">
                  <w:rPr>
                    <w:rStyle w:val="a8"/>
                    <w:rFonts w:eastAsiaTheme="minorHAnsi"/>
                    <w:noProof/>
                    <w:szCs w:val="21"/>
                  </w:rPr>
                </w:rPrChange>
              </w:rPr>
              <w:delText>第5章</w:delText>
            </w:r>
            <w:r w:rsidR="008337EC" w:rsidRPr="00DE5F11" w:rsidDel="00DE5F11">
              <w:rPr>
                <w:rFonts w:hint="eastAsia"/>
                <w:noProof/>
                <w:rPrChange w:id="738" w:author="Sano Yuma" w:date="2023-02-17T21:55:00Z">
                  <w:rPr>
                    <w:rStyle w:val="a8"/>
                    <w:rFonts w:eastAsiaTheme="minorHAnsi" w:hint="eastAsia"/>
                    <w:noProof/>
                    <w:szCs w:val="21"/>
                  </w:rPr>
                </w:rPrChange>
              </w:rPr>
              <w:delText xml:space="preserve">　選手の</w:delText>
            </w:r>
            <w:r w:rsidR="008337EC" w:rsidRPr="00DE5F11" w:rsidDel="00DE5F11">
              <w:rPr>
                <w:noProof/>
                <w:rPrChange w:id="739" w:author="Sano Yuma" w:date="2023-02-17T21:55:00Z">
                  <w:rPr>
                    <w:rStyle w:val="a8"/>
                    <w:rFonts w:eastAsiaTheme="minorHAnsi"/>
                    <w:noProof/>
                    <w:szCs w:val="21"/>
                  </w:rPr>
                </w:rPrChange>
              </w:rPr>
              <w:delText>3次元位置の推定</w:delText>
            </w:r>
            <w:r w:rsidRPr="00DE5F11" w:rsidDel="00DE5F11">
              <w:rPr>
                <w:noProof/>
                <w:webHidden/>
                <w:sz w:val="21"/>
                <w:szCs w:val="21"/>
              </w:rPr>
              <w:tab/>
            </w:r>
          </w:del>
          <w:ins w:id="740" w:author="Ec5-19 ec30103v(長岡高専)" w:date="2023-02-17T10:25:00Z">
            <w:del w:id="741" w:author="Sano Yuma" w:date="2023-02-17T21:51:00Z">
              <w:r w:rsidR="00F326FC" w:rsidRPr="00DE5F11" w:rsidDel="00DE5F11">
                <w:rPr>
                  <w:noProof/>
                  <w:webHidden/>
                  <w:sz w:val="21"/>
                  <w:szCs w:val="21"/>
                </w:rPr>
                <w:delText>15</w:delText>
              </w:r>
            </w:del>
          </w:ins>
          <w:del w:id="742" w:author="Sano Yuma" w:date="2023-02-17T21:51:00Z">
            <w:r w:rsidR="005B1E14" w:rsidRPr="00DE5F11" w:rsidDel="00DE5F11">
              <w:rPr>
                <w:noProof/>
                <w:webHidden/>
                <w:sz w:val="21"/>
                <w:szCs w:val="21"/>
              </w:rPr>
              <w:delText>11</w:delText>
            </w:r>
          </w:del>
        </w:p>
        <w:p w14:paraId="1A5F5896" w14:textId="4070BE72" w:rsidR="00337C69" w:rsidRPr="00DE5F11" w:rsidDel="00DE5F11" w:rsidRDefault="00337C69" w:rsidP="002814E2">
          <w:pPr>
            <w:pStyle w:val="21"/>
            <w:spacing w:line="240" w:lineRule="exact"/>
            <w:rPr>
              <w:del w:id="743" w:author="Sano Yuma" w:date="2023-02-17T21:51:00Z"/>
              <w:rFonts w:cstheme="minorBidi"/>
              <w:noProof/>
              <w:kern w:val="2"/>
              <w:sz w:val="21"/>
              <w:szCs w:val="21"/>
              <w:rPrChange w:id="744" w:author="Sano Yuma" w:date="2023-02-17T21:55:00Z">
                <w:rPr>
                  <w:del w:id="745" w:author="Sano Yuma" w:date="2023-02-17T21:51:00Z"/>
                  <w:rFonts w:cstheme="minorBidi"/>
                  <w:noProof/>
                  <w:kern w:val="2"/>
                  <w:sz w:val="20"/>
                  <w:szCs w:val="21"/>
                </w:rPr>
              </w:rPrChange>
            </w:rPr>
            <w:pPrChange w:id="746" w:author="Sano Yuma" w:date="2023-02-23T16:01:00Z">
              <w:pPr>
                <w:pStyle w:val="21"/>
                <w:spacing w:line="0" w:lineRule="atLeast"/>
              </w:pPr>
            </w:pPrChange>
          </w:pPr>
          <w:del w:id="747" w:author="Sano Yuma" w:date="2023-02-17T21:51:00Z">
            <w:r w:rsidRPr="00DE5F11" w:rsidDel="00DE5F11">
              <w:rPr>
                <w:noProof/>
                <w:rPrChange w:id="748" w:author="Sano Yuma" w:date="2023-02-17T21:55:00Z">
                  <w:rPr>
                    <w:rStyle w:val="a8"/>
                    <w:rFonts w:eastAsiaTheme="minorHAnsi"/>
                    <w:noProof/>
                    <w:szCs w:val="21"/>
                  </w:rPr>
                </w:rPrChange>
              </w:rPr>
              <w:delText>5.1　理論</w:delText>
            </w:r>
            <w:r w:rsidRPr="00DE5F11" w:rsidDel="00DE5F11">
              <w:rPr>
                <w:noProof/>
                <w:webHidden/>
                <w:sz w:val="21"/>
                <w:szCs w:val="21"/>
              </w:rPr>
              <w:tab/>
            </w:r>
          </w:del>
          <w:ins w:id="749" w:author="Ec5-19 ec30103v(長岡高専)" w:date="2023-02-17T10:25:00Z">
            <w:del w:id="750" w:author="Sano Yuma" w:date="2023-02-17T21:51:00Z">
              <w:r w:rsidR="00F326FC" w:rsidRPr="00DE5F11" w:rsidDel="00DE5F11">
                <w:rPr>
                  <w:noProof/>
                  <w:webHidden/>
                  <w:sz w:val="21"/>
                  <w:szCs w:val="21"/>
                </w:rPr>
                <w:delText>15</w:delText>
              </w:r>
            </w:del>
          </w:ins>
          <w:del w:id="751" w:author="Sano Yuma" w:date="2023-02-17T21:51:00Z">
            <w:r w:rsidR="005B1E14" w:rsidRPr="00DE5F11" w:rsidDel="00DE5F11">
              <w:rPr>
                <w:noProof/>
                <w:webHidden/>
                <w:sz w:val="21"/>
                <w:szCs w:val="21"/>
              </w:rPr>
              <w:delText>11</w:delText>
            </w:r>
          </w:del>
        </w:p>
        <w:p w14:paraId="56D63361" w14:textId="4046F4A7" w:rsidR="00337C69" w:rsidRPr="00DE5F11" w:rsidDel="00DE5F11" w:rsidRDefault="00337C69" w:rsidP="002814E2">
          <w:pPr>
            <w:pStyle w:val="21"/>
            <w:spacing w:line="240" w:lineRule="exact"/>
            <w:rPr>
              <w:del w:id="752" w:author="Sano Yuma" w:date="2023-02-17T21:51:00Z"/>
              <w:rFonts w:cstheme="minorBidi"/>
              <w:noProof/>
              <w:kern w:val="2"/>
              <w:sz w:val="21"/>
              <w:szCs w:val="21"/>
              <w:rPrChange w:id="753" w:author="Sano Yuma" w:date="2023-02-17T21:55:00Z">
                <w:rPr>
                  <w:del w:id="754" w:author="Sano Yuma" w:date="2023-02-17T21:51:00Z"/>
                  <w:rFonts w:cstheme="minorBidi"/>
                  <w:noProof/>
                  <w:kern w:val="2"/>
                  <w:sz w:val="20"/>
                  <w:szCs w:val="21"/>
                </w:rPr>
              </w:rPrChange>
            </w:rPr>
            <w:pPrChange w:id="755" w:author="Sano Yuma" w:date="2023-02-23T16:01:00Z">
              <w:pPr>
                <w:pStyle w:val="21"/>
                <w:spacing w:line="0" w:lineRule="atLeast"/>
              </w:pPr>
            </w:pPrChange>
          </w:pPr>
          <w:del w:id="756" w:author="Sano Yuma" w:date="2023-02-17T21:51:00Z">
            <w:r w:rsidRPr="00DE5F11" w:rsidDel="00DE5F11">
              <w:rPr>
                <w:noProof/>
                <w:rPrChange w:id="757" w:author="Sano Yuma" w:date="2023-02-17T21:55:00Z">
                  <w:rPr>
                    <w:rStyle w:val="a8"/>
                    <w:rFonts w:eastAsiaTheme="minorHAnsi"/>
                    <w:noProof/>
                    <w:szCs w:val="21"/>
                  </w:rPr>
                </w:rPrChange>
              </w:rPr>
              <w:delText>5.2　カメラ座標系における直線定義</w:delText>
            </w:r>
            <w:r w:rsidRPr="00DE5F11" w:rsidDel="00DE5F11">
              <w:rPr>
                <w:noProof/>
                <w:webHidden/>
                <w:sz w:val="21"/>
                <w:szCs w:val="21"/>
              </w:rPr>
              <w:tab/>
            </w:r>
          </w:del>
          <w:ins w:id="758" w:author="Ec5-19 ec30103v(長岡高専)" w:date="2023-02-17T10:25:00Z">
            <w:del w:id="759" w:author="Sano Yuma" w:date="2023-02-17T21:51:00Z">
              <w:r w:rsidR="00F326FC" w:rsidRPr="00DE5F11" w:rsidDel="00DE5F11">
                <w:rPr>
                  <w:noProof/>
                  <w:webHidden/>
                  <w:sz w:val="21"/>
                  <w:szCs w:val="21"/>
                </w:rPr>
                <w:delText>15</w:delText>
              </w:r>
            </w:del>
          </w:ins>
          <w:del w:id="760" w:author="Sano Yuma" w:date="2023-02-17T21:51:00Z">
            <w:r w:rsidR="005B1E14" w:rsidRPr="00DE5F11" w:rsidDel="00DE5F11">
              <w:rPr>
                <w:noProof/>
                <w:webHidden/>
                <w:sz w:val="21"/>
                <w:szCs w:val="21"/>
              </w:rPr>
              <w:delText>11</w:delText>
            </w:r>
          </w:del>
        </w:p>
        <w:p w14:paraId="727DF59D" w14:textId="7D249151" w:rsidR="00337C69" w:rsidRPr="00DE5F11" w:rsidDel="00DE5F11" w:rsidRDefault="00337C69" w:rsidP="002814E2">
          <w:pPr>
            <w:pStyle w:val="21"/>
            <w:spacing w:line="240" w:lineRule="exact"/>
            <w:rPr>
              <w:del w:id="761" w:author="Sano Yuma" w:date="2023-02-17T21:51:00Z"/>
              <w:rFonts w:cstheme="minorBidi"/>
              <w:noProof/>
              <w:kern w:val="2"/>
              <w:sz w:val="21"/>
              <w:szCs w:val="21"/>
              <w:rPrChange w:id="762" w:author="Sano Yuma" w:date="2023-02-17T21:55:00Z">
                <w:rPr>
                  <w:del w:id="763" w:author="Sano Yuma" w:date="2023-02-17T21:51:00Z"/>
                  <w:rFonts w:cstheme="minorBidi"/>
                  <w:noProof/>
                  <w:kern w:val="2"/>
                  <w:sz w:val="20"/>
                  <w:szCs w:val="21"/>
                </w:rPr>
              </w:rPrChange>
            </w:rPr>
            <w:pPrChange w:id="764" w:author="Sano Yuma" w:date="2023-02-23T16:01:00Z">
              <w:pPr>
                <w:pStyle w:val="21"/>
                <w:spacing w:line="0" w:lineRule="atLeast"/>
              </w:pPr>
            </w:pPrChange>
          </w:pPr>
          <w:del w:id="765" w:author="Sano Yuma" w:date="2023-02-17T21:51:00Z">
            <w:r w:rsidRPr="00DE5F11" w:rsidDel="00DE5F11">
              <w:rPr>
                <w:noProof/>
                <w:rPrChange w:id="766" w:author="Sano Yuma" w:date="2023-02-17T21:55:00Z">
                  <w:rPr>
                    <w:rStyle w:val="a8"/>
                    <w:rFonts w:eastAsiaTheme="minorHAnsi"/>
                    <w:noProof/>
                    <w:szCs w:val="21"/>
                  </w:rPr>
                </w:rPrChange>
              </w:rPr>
              <w:delText>5.3　カメラ座標系から実空間座標系への変換</w:delText>
            </w:r>
            <w:r w:rsidRPr="00DE5F11" w:rsidDel="00DE5F11">
              <w:rPr>
                <w:noProof/>
                <w:webHidden/>
                <w:sz w:val="21"/>
                <w:szCs w:val="21"/>
              </w:rPr>
              <w:tab/>
            </w:r>
          </w:del>
          <w:ins w:id="767" w:author="Ec5-19 ec30103v(長岡高専)" w:date="2023-02-17T10:25:00Z">
            <w:del w:id="768" w:author="Sano Yuma" w:date="2023-02-17T21:51:00Z">
              <w:r w:rsidR="00F326FC" w:rsidRPr="00DE5F11" w:rsidDel="00DE5F11">
                <w:rPr>
                  <w:noProof/>
                  <w:webHidden/>
                  <w:sz w:val="21"/>
                  <w:szCs w:val="21"/>
                </w:rPr>
                <w:delText>16</w:delText>
              </w:r>
            </w:del>
          </w:ins>
          <w:del w:id="769" w:author="Sano Yuma" w:date="2023-02-17T21:51:00Z">
            <w:r w:rsidR="005B1E14" w:rsidRPr="00DE5F11" w:rsidDel="00DE5F11">
              <w:rPr>
                <w:noProof/>
                <w:webHidden/>
                <w:sz w:val="21"/>
                <w:szCs w:val="21"/>
              </w:rPr>
              <w:delText>12</w:delText>
            </w:r>
          </w:del>
        </w:p>
        <w:p w14:paraId="65447F05" w14:textId="7EE7CAC8" w:rsidR="00337C69" w:rsidRPr="00DE5F11" w:rsidDel="00DE5F11" w:rsidRDefault="00337C69" w:rsidP="002814E2">
          <w:pPr>
            <w:pStyle w:val="21"/>
            <w:spacing w:line="240" w:lineRule="exact"/>
            <w:rPr>
              <w:del w:id="770" w:author="Sano Yuma" w:date="2023-02-17T21:51:00Z"/>
              <w:rFonts w:cstheme="minorBidi"/>
              <w:noProof/>
              <w:kern w:val="2"/>
              <w:sz w:val="21"/>
              <w:szCs w:val="21"/>
              <w:rPrChange w:id="771" w:author="Sano Yuma" w:date="2023-02-17T21:55:00Z">
                <w:rPr>
                  <w:del w:id="772" w:author="Sano Yuma" w:date="2023-02-17T21:51:00Z"/>
                  <w:rFonts w:cstheme="minorBidi"/>
                  <w:noProof/>
                  <w:kern w:val="2"/>
                  <w:sz w:val="20"/>
                  <w:szCs w:val="21"/>
                </w:rPr>
              </w:rPrChange>
            </w:rPr>
            <w:pPrChange w:id="773" w:author="Sano Yuma" w:date="2023-02-23T16:01:00Z">
              <w:pPr>
                <w:pStyle w:val="21"/>
                <w:spacing w:line="0" w:lineRule="atLeast"/>
              </w:pPr>
            </w:pPrChange>
          </w:pPr>
          <w:del w:id="774" w:author="Sano Yuma" w:date="2023-02-17T21:51:00Z">
            <w:r w:rsidRPr="00DE5F11" w:rsidDel="00DE5F11">
              <w:rPr>
                <w:noProof/>
                <w:rPrChange w:id="775" w:author="Sano Yuma" w:date="2023-02-17T21:55:00Z">
                  <w:rPr>
                    <w:rStyle w:val="a8"/>
                    <w:rFonts w:eastAsiaTheme="minorHAnsi"/>
                    <w:noProof/>
                    <w:szCs w:val="21"/>
                  </w:rPr>
                </w:rPrChange>
              </w:rPr>
              <w:delText>5.4　反復による選手位置の算出</w:delText>
            </w:r>
            <w:r w:rsidRPr="00DE5F11" w:rsidDel="00DE5F11">
              <w:rPr>
                <w:noProof/>
                <w:webHidden/>
                <w:sz w:val="21"/>
                <w:szCs w:val="21"/>
              </w:rPr>
              <w:tab/>
            </w:r>
          </w:del>
          <w:ins w:id="776" w:author="Ec5-19 ec30103v(長岡高専)" w:date="2023-02-17T10:25:00Z">
            <w:del w:id="777" w:author="Sano Yuma" w:date="2023-02-17T21:51:00Z">
              <w:r w:rsidR="00F326FC" w:rsidRPr="00DE5F11" w:rsidDel="00DE5F11">
                <w:rPr>
                  <w:noProof/>
                  <w:webHidden/>
                  <w:sz w:val="21"/>
                  <w:szCs w:val="21"/>
                </w:rPr>
                <w:delText>16</w:delText>
              </w:r>
            </w:del>
          </w:ins>
          <w:del w:id="778" w:author="Sano Yuma" w:date="2023-02-17T21:51:00Z">
            <w:r w:rsidR="005B1E14" w:rsidRPr="00DE5F11" w:rsidDel="00DE5F11">
              <w:rPr>
                <w:noProof/>
                <w:webHidden/>
                <w:sz w:val="21"/>
                <w:szCs w:val="21"/>
              </w:rPr>
              <w:delText>12</w:delText>
            </w:r>
          </w:del>
        </w:p>
        <w:p w14:paraId="0FC9CDBE" w14:textId="1D5B4C53" w:rsidR="00337C69" w:rsidRPr="00DE5F11" w:rsidDel="00DE5F11" w:rsidRDefault="00337C69" w:rsidP="002814E2">
          <w:pPr>
            <w:pStyle w:val="21"/>
            <w:spacing w:line="240" w:lineRule="exact"/>
            <w:rPr>
              <w:del w:id="779" w:author="Sano Yuma" w:date="2023-02-17T21:51:00Z"/>
              <w:rFonts w:cstheme="minorBidi"/>
              <w:noProof/>
              <w:kern w:val="2"/>
              <w:sz w:val="21"/>
              <w:szCs w:val="21"/>
              <w:rPrChange w:id="780" w:author="Sano Yuma" w:date="2023-02-17T21:55:00Z">
                <w:rPr>
                  <w:del w:id="781" w:author="Sano Yuma" w:date="2023-02-17T21:51:00Z"/>
                  <w:rFonts w:cstheme="minorBidi"/>
                  <w:noProof/>
                  <w:kern w:val="2"/>
                  <w:sz w:val="20"/>
                  <w:szCs w:val="21"/>
                </w:rPr>
              </w:rPrChange>
            </w:rPr>
            <w:pPrChange w:id="782" w:author="Sano Yuma" w:date="2023-02-23T16:01:00Z">
              <w:pPr>
                <w:pStyle w:val="21"/>
                <w:spacing w:line="0" w:lineRule="atLeast"/>
              </w:pPr>
            </w:pPrChange>
          </w:pPr>
          <w:del w:id="783" w:author="Sano Yuma" w:date="2023-02-17T21:51:00Z">
            <w:r w:rsidRPr="00DE5F11" w:rsidDel="00DE5F11">
              <w:rPr>
                <w:noProof/>
                <w:rPrChange w:id="784" w:author="Sano Yuma" w:date="2023-02-17T21:55:00Z">
                  <w:rPr>
                    <w:rStyle w:val="a8"/>
                    <w:rFonts w:eastAsiaTheme="minorHAnsi"/>
                    <w:noProof/>
                    <w:szCs w:val="21"/>
                  </w:rPr>
                </w:rPrChange>
              </w:rPr>
              <w:delText>5.5　解析的な選手位置の算出</w:delText>
            </w:r>
            <w:r w:rsidRPr="00DE5F11" w:rsidDel="00DE5F11">
              <w:rPr>
                <w:noProof/>
                <w:webHidden/>
                <w:sz w:val="21"/>
                <w:szCs w:val="21"/>
              </w:rPr>
              <w:tab/>
            </w:r>
          </w:del>
          <w:ins w:id="785" w:author="Ec5-19 ec30103v(長岡高専)" w:date="2023-02-17T10:25:00Z">
            <w:del w:id="786" w:author="Sano Yuma" w:date="2023-02-17T21:51:00Z">
              <w:r w:rsidR="00F326FC" w:rsidRPr="00DE5F11" w:rsidDel="00DE5F11">
                <w:rPr>
                  <w:noProof/>
                  <w:webHidden/>
                  <w:sz w:val="21"/>
                  <w:szCs w:val="21"/>
                </w:rPr>
                <w:delText>17</w:delText>
              </w:r>
            </w:del>
          </w:ins>
          <w:del w:id="787" w:author="Sano Yuma" w:date="2023-02-17T21:51:00Z">
            <w:r w:rsidR="005B1E14" w:rsidRPr="00DE5F11" w:rsidDel="00DE5F11">
              <w:rPr>
                <w:noProof/>
                <w:webHidden/>
                <w:sz w:val="21"/>
                <w:szCs w:val="21"/>
              </w:rPr>
              <w:delText>13</w:delText>
            </w:r>
          </w:del>
        </w:p>
        <w:p w14:paraId="4BE6AD37" w14:textId="528BD4C2" w:rsidR="00337C69" w:rsidRPr="00DE5F11" w:rsidDel="00DE5F11" w:rsidRDefault="00337C69" w:rsidP="002814E2">
          <w:pPr>
            <w:pStyle w:val="11"/>
            <w:rPr>
              <w:del w:id="788" w:author="Sano Yuma" w:date="2023-02-17T21:51:00Z"/>
              <w:rFonts w:cstheme="minorBidi"/>
              <w:noProof/>
              <w:kern w:val="2"/>
              <w:sz w:val="21"/>
              <w:szCs w:val="21"/>
              <w:rPrChange w:id="789" w:author="Sano Yuma" w:date="2023-02-17T21:55:00Z">
                <w:rPr>
                  <w:del w:id="790" w:author="Sano Yuma" w:date="2023-02-17T21:51:00Z"/>
                  <w:rFonts w:cstheme="minorBidi"/>
                  <w:noProof/>
                  <w:kern w:val="2"/>
                  <w:sz w:val="20"/>
                </w:rPr>
              </w:rPrChange>
            </w:rPr>
            <w:pPrChange w:id="791" w:author="Sano Yuma" w:date="2023-02-23T16:01:00Z">
              <w:pPr>
                <w:pStyle w:val="11"/>
                <w:spacing w:line="0" w:lineRule="atLeast"/>
              </w:pPr>
            </w:pPrChange>
          </w:pPr>
          <w:del w:id="792" w:author="Sano Yuma" w:date="2023-02-17T21:51:00Z">
            <w:r w:rsidRPr="00DE5F11" w:rsidDel="00DE5F11">
              <w:rPr>
                <w:noProof/>
                <w:rPrChange w:id="793" w:author="Sano Yuma" w:date="2023-02-17T21:55:00Z">
                  <w:rPr>
                    <w:rStyle w:val="a8"/>
                    <w:rFonts w:eastAsiaTheme="minorHAnsi"/>
                    <w:noProof/>
                    <w:szCs w:val="21"/>
                  </w:rPr>
                </w:rPrChange>
              </w:rPr>
              <w:delText>第6章</w:delText>
            </w:r>
            <w:r w:rsidR="002F46E3" w:rsidRPr="00DE5F11" w:rsidDel="00DE5F11">
              <w:rPr>
                <w:rFonts w:hint="eastAsia"/>
                <w:noProof/>
                <w:rPrChange w:id="794" w:author="Sano Yuma" w:date="2023-02-17T21:55:00Z">
                  <w:rPr>
                    <w:rStyle w:val="a8"/>
                    <w:rFonts w:eastAsiaTheme="minorHAnsi" w:hint="eastAsia"/>
                    <w:noProof/>
                    <w:szCs w:val="21"/>
                  </w:rPr>
                </w:rPrChange>
              </w:rPr>
              <w:delText xml:space="preserve">　研究結果</w:delText>
            </w:r>
            <w:r w:rsidRPr="00DE5F11" w:rsidDel="00DE5F11">
              <w:rPr>
                <w:noProof/>
                <w:webHidden/>
                <w:sz w:val="21"/>
                <w:szCs w:val="21"/>
              </w:rPr>
              <w:tab/>
            </w:r>
          </w:del>
          <w:ins w:id="795" w:author="Ec5-19 ec30103v(長岡高専)" w:date="2023-02-17T10:25:00Z">
            <w:del w:id="796" w:author="Sano Yuma" w:date="2023-02-17T21:51:00Z">
              <w:r w:rsidR="00F326FC" w:rsidRPr="00DE5F11" w:rsidDel="00DE5F11">
                <w:rPr>
                  <w:noProof/>
                  <w:webHidden/>
                  <w:sz w:val="21"/>
                  <w:szCs w:val="21"/>
                </w:rPr>
                <w:delText>18</w:delText>
              </w:r>
            </w:del>
          </w:ins>
          <w:del w:id="797" w:author="Sano Yuma" w:date="2023-02-17T21:51:00Z">
            <w:r w:rsidR="005B1E14" w:rsidRPr="00DE5F11" w:rsidDel="00DE5F11">
              <w:rPr>
                <w:noProof/>
                <w:webHidden/>
                <w:sz w:val="21"/>
                <w:szCs w:val="21"/>
              </w:rPr>
              <w:delText>14</w:delText>
            </w:r>
          </w:del>
        </w:p>
        <w:p w14:paraId="6B9003D9" w14:textId="596DF0B0" w:rsidR="00337C69" w:rsidRPr="00DE5F11" w:rsidDel="00DE5F11" w:rsidRDefault="00337C69" w:rsidP="002814E2">
          <w:pPr>
            <w:pStyle w:val="21"/>
            <w:spacing w:line="240" w:lineRule="exact"/>
            <w:rPr>
              <w:del w:id="798" w:author="Sano Yuma" w:date="2023-02-17T21:51:00Z"/>
              <w:rFonts w:cstheme="minorBidi"/>
              <w:noProof/>
              <w:kern w:val="2"/>
              <w:sz w:val="21"/>
              <w:szCs w:val="21"/>
              <w:rPrChange w:id="799" w:author="Sano Yuma" w:date="2023-02-17T21:55:00Z">
                <w:rPr>
                  <w:del w:id="800" w:author="Sano Yuma" w:date="2023-02-17T21:51:00Z"/>
                  <w:rFonts w:cstheme="minorBidi"/>
                  <w:noProof/>
                  <w:kern w:val="2"/>
                  <w:sz w:val="20"/>
                  <w:szCs w:val="21"/>
                </w:rPr>
              </w:rPrChange>
            </w:rPr>
            <w:pPrChange w:id="801" w:author="Sano Yuma" w:date="2023-02-23T16:01:00Z">
              <w:pPr>
                <w:pStyle w:val="21"/>
                <w:spacing w:line="0" w:lineRule="atLeast"/>
              </w:pPr>
            </w:pPrChange>
          </w:pPr>
          <w:del w:id="802" w:author="Sano Yuma" w:date="2023-02-17T21:51:00Z">
            <w:r w:rsidRPr="00DE5F11" w:rsidDel="00DE5F11">
              <w:rPr>
                <w:noProof/>
                <w:rPrChange w:id="803" w:author="Sano Yuma" w:date="2023-02-17T21:55:00Z">
                  <w:rPr>
                    <w:rStyle w:val="a8"/>
                    <w:rFonts w:eastAsiaTheme="minorHAnsi"/>
                    <w:noProof/>
                    <w:szCs w:val="21"/>
                  </w:rPr>
                </w:rPrChange>
              </w:rPr>
              <w:delText>6.1　カメラキャリブレーション</w:delText>
            </w:r>
            <w:r w:rsidRPr="00DE5F11" w:rsidDel="00DE5F11">
              <w:rPr>
                <w:noProof/>
                <w:webHidden/>
                <w:sz w:val="21"/>
                <w:szCs w:val="21"/>
              </w:rPr>
              <w:tab/>
            </w:r>
          </w:del>
          <w:ins w:id="804" w:author="Ec5-19 ec30103v(長岡高専)" w:date="2023-02-17T10:25:00Z">
            <w:del w:id="805" w:author="Sano Yuma" w:date="2023-02-17T21:51:00Z">
              <w:r w:rsidR="00F326FC" w:rsidRPr="00DE5F11" w:rsidDel="00DE5F11">
                <w:rPr>
                  <w:noProof/>
                  <w:webHidden/>
                  <w:sz w:val="21"/>
                  <w:szCs w:val="21"/>
                </w:rPr>
                <w:delText>18</w:delText>
              </w:r>
            </w:del>
          </w:ins>
          <w:del w:id="806" w:author="Sano Yuma" w:date="2023-02-17T21:51:00Z">
            <w:r w:rsidR="005B1E14" w:rsidRPr="00DE5F11" w:rsidDel="00DE5F11">
              <w:rPr>
                <w:noProof/>
                <w:webHidden/>
                <w:sz w:val="21"/>
                <w:szCs w:val="21"/>
              </w:rPr>
              <w:delText>14</w:delText>
            </w:r>
          </w:del>
        </w:p>
        <w:p w14:paraId="0EF0991E" w14:textId="69B78473" w:rsidR="00337C69" w:rsidRPr="00DE5F11" w:rsidDel="00DE5F11" w:rsidRDefault="00337C69" w:rsidP="002814E2">
          <w:pPr>
            <w:pStyle w:val="21"/>
            <w:spacing w:line="240" w:lineRule="exact"/>
            <w:rPr>
              <w:del w:id="807" w:author="Sano Yuma" w:date="2023-02-17T21:51:00Z"/>
              <w:rFonts w:cstheme="minorBidi"/>
              <w:noProof/>
              <w:kern w:val="2"/>
              <w:sz w:val="21"/>
              <w:szCs w:val="21"/>
              <w:rPrChange w:id="808" w:author="Sano Yuma" w:date="2023-02-17T21:55:00Z">
                <w:rPr>
                  <w:del w:id="809" w:author="Sano Yuma" w:date="2023-02-17T21:51:00Z"/>
                  <w:rFonts w:cstheme="minorBidi"/>
                  <w:noProof/>
                  <w:kern w:val="2"/>
                  <w:sz w:val="20"/>
                  <w:szCs w:val="21"/>
                </w:rPr>
              </w:rPrChange>
            </w:rPr>
            <w:pPrChange w:id="810" w:author="Sano Yuma" w:date="2023-02-23T16:01:00Z">
              <w:pPr>
                <w:pStyle w:val="21"/>
                <w:spacing w:line="0" w:lineRule="atLeast"/>
              </w:pPr>
            </w:pPrChange>
          </w:pPr>
          <w:del w:id="811" w:author="Sano Yuma" w:date="2023-02-17T21:51:00Z">
            <w:r w:rsidRPr="00DE5F11" w:rsidDel="00DE5F11">
              <w:rPr>
                <w:noProof/>
                <w:rPrChange w:id="812" w:author="Sano Yuma" w:date="2023-02-17T21:55:00Z">
                  <w:rPr>
                    <w:rStyle w:val="a8"/>
                    <w:rFonts w:eastAsiaTheme="minorHAnsi"/>
                    <w:noProof/>
                    <w:szCs w:val="21"/>
                  </w:rPr>
                </w:rPrChange>
              </w:rPr>
              <w:delText>6.2　AlphaPoseによる選手の姿勢推定と追跡結果</w:delText>
            </w:r>
            <w:r w:rsidRPr="00DE5F11" w:rsidDel="00DE5F11">
              <w:rPr>
                <w:noProof/>
                <w:webHidden/>
                <w:sz w:val="21"/>
                <w:szCs w:val="21"/>
              </w:rPr>
              <w:tab/>
            </w:r>
          </w:del>
          <w:ins w:id="813" w:author="Ec5-19 ec30103v(長岡高専)" w:date="2023-02-17T10:25:00Z">
            <w:del w:id="814" w:author="Sano Yuma" w:date="2023-02-17T21:51:00Z">
              <w:r w:rsidR="00F326FC" w:rsidRPr="00DE5F11" w:rsidDel="00DE5F11">
                <w:rPr>
                  <w:noProof/>
                  <w:webHidden/>
                  <w:sz w:val="21"/>
                  <w:szCs w:val="21"/>
                </w:rPr>
                <w:delText>18</w:delText>
              </w:r>
            </w:del>
          </w:ins>
          <w:del w:id="815" w:author="Sano Yuma" w:date="2023-02-17T21:51:00Z">
            <w:r w:rsidR="005B1E14" w:rsidRPr="00DE5F11" w:rsidDel="00DE5F11">
              <w:rPr>
                <w:noProof/>
                <w:webHidden/>
                <w:sz w:val="21"/>
                <w:szCs w:val="21"/>
              </w:rPr>
              <w:delText>14</w:delText>
            </w:r>
          </w:del>
        </w:p>
        <w:p w14:paraId="3F2EBBFC" w14:textId="40611AED" w:rsidR="00337C69" w:rsidRPr="00DE5F11" w:rsidDel="00DE5F11" w:rsidRDefault="00337C69" w:rsidP="002814E2">
          <w:pPr>
            <w:pStyle w:val="21"/>
            <w:spacing w:line="240" w:lineRule="exact"/>
            <w:rPr>
              <w:del w:id="816" w:author="Sano Yuma" w:date="2023-02-17T21:51:00Z"/>
              <w:rFonts w:cstheme="minorBidi"/>
              <w:noProof/>
              <w:kern w:val="2"/>
              <w:sz w:val="21"/>
              <w:szCs w:val="21"/>
              <w:rPrChange w:id="817" w:author="Sano Yuma" w:date="2023-02-17T21:55:00Z">
                <w:rPr>
                  <w:del w:id="818" w:author="Sano Yuma" w:date="2023-02-17T21:51:00Z"/>
                  <w:rFonts w:cstheme="minorBidi"/>
                  <w:noProof/>
                  <w:kern w:val="2"/>
                  <w:sz w:val="20"/>
                  <w:szCs w:val="21"/>
                </w:rPr>
              </w:rPrChange>
            </w:rPr>
            <w:pPrChange w:id="819" w:author="Sano Yuma" w:date="2023-02-23T16:01:00Z">
              <w:pPr>
                <w:pStyle w:val="21"/>
                <w:spacing w:line="0" w:lineRule="atLeast"/>
              </w:pPr>
            </w:pPrChange>
          </w:pPr>
          <w:del w:id="820" w:author="Sano Yuma" w:date="2023-02-17T21:51:00Z">
            <w:r w:rsidRPr="00DE5F11" w:rsidDel="00DE5F11">
              <w:rPr>
                <w:noProof/>
                <w:rPrChange w:id="821" w:author="Sano Yuma" w:date="2023-02-17T21:55:00Z">
                  <w:rPr>
                    <w:rStyle w:val="a8"/>
                    <w:rFonts w:eastAsiaTheme="minorHAnsi"/>
                    <w:noProof/>
                    <w:szCs w:val="21"/>
                  </w:rPr>
                </w:rPrChange>
              </w:rPr>
              <w:delText>6.3　選手位置の算出における処理時間</w:delText>
            </w:r>
            <w:r w:rsidRPr="00DE5F11" w:rsidDel="00DE5F11">
              <w:rPr>
                <w:noProof/>
                <w:webHidden/>
                <w:sz w:val="21"/>
                <w:szCs w:val="21"/>
              </w:rPr>
              <w:tab/>
            </w:r>
          </w:del>
          <w:ins w:id="822" w:author="Ec5-19 ec30103v(長岡高専)" w:date="2023-02-17T10:25:00Z">
            <w:del w:id="823" w:author="Sano Yuma" w:date="2023-02-17T21:51:00Z">
              <w:r w:rsidR="00F326FC" w:rsidRPr="00DE5F11" w:rsidDel="00DE5F11">
                <w:rPr>
                  <w:noProof/>
                  <w:webHidden/>
                  <w:sz w:val="21"/>
                  <w:szCs w:val="21"/>
                </w:rPr>
                <w:delText>20</w:delText>
              </w:r>
            </w:del>
          </w:ins>
          <w:del w:id="824" w:author="Sano Yuma" w:date="2023-02-17T21:51:00Z">
            <w:r w:rsidR="005B1E14" w:rsidRPr="00DE5F11" w:rsidDel="00DE5F11">
              <w:rPr>
                <w:noProof/>
                <w:webHidden/>
                <w:sz w:val="21"/>
                <w:szCs w:val="21"/>
              </w:rPr>
              <w:delText>15</w:delText>
            </w:r>
          </w:del>
        </w:p>
        <w:p w14:paraId="7EEE9333" w14:textId="6852C632" w:rsidR="00337C69" w:rsidRPr="00DE5F11" w:rsidDel="00DE5F11" w:rsidRDefault="00337C69" w:rsidP="002814E2">
          <w:pPr>
            <w:pStyle w:val="21"/>
            <w:spacing w:line="240" w:lineRule="exact"/>
            <w:rPr>
              <w:del w:id="825" w:author="Sano Yuma" w:date="2023-02-17T21:51:00Z"/>
              <w:rFonts w:cstheme="minorBidi"/>
              <w:noProof/>
              <w:kern w:val="2"/>
              <w:sz w:val="21"/>
              <w:szCs w:val="21"/>
              <w:rPrChange w:id="826" w:author="Sano Yuma" w:date="2023-02-17T21:55:00Z">
                <w:rPr>
                  <w:del w:id="827" w:author="Sano Yuma" w:date="2023-02-17T21:51:00Z"/>
                  <w:rFonts w:cstheme="minorBidi"/>
                  <w:noProof/>
                  <w:kern w:val="2"/>
                  <w:sz w:val="20"/>
                  <w:szCs w:val="21"/>
                </w:rPr>
              </w:rPrChange>
            </w:rPr>
            <w:pPrChange w:id="828" w:author="Sano Yuma" w:date="2023-02-23T16:01:00Z">
              <w:pPr>
                <w:pStyle w:val="21"/>
                <w:spacing w:line="0" w:lineRule="atLeast"/>
              </w:pPr>
            </w:pPrChange>
          </w:pPr>
          <w:del w:id="829" w:author="Sano Yuma" w:date="2023-02-17T21:51:00Z">
            <w:r w:rsidRPr="00DE5F11" w:rsidDel="00DE5F11">
              <w:rPr>
                <w:noProof/>
                <w:rPrChange w:id="830" w:author="Sano Yuma" w:date="2023-02-17T21:55:00Z">
                  <w:rPr>
                    <w:rStyle w:val="a8"/>
                    <w:rFonts w:eastAsiaTheme="minorHAnsi"/>
                    <w:noProof/>
                    <w:szCs w:val="21"/>
                  </w:rPr>
                </w:rPrChange>
              </w:rPr>
              <w:delText>6.4　手動による選手対応付けを行った際の推定結果</w:delText>
            </w:r>
            <w:r w:rsidRPr="00DE5F11" w:rsidDel="00DE5F11">
              <w:rPr>
                <w:noProof/>
                <w:webHidden/>
                <w:sz w:val="21"/>
                <w:szCs w:val="21"/>
              </w:rPr>
              <w:tab/>
            </w:r>
          </w:del>
          <w:ins w:id="831" w:author="Ec5-19 ec30103v(長岡高専)" w:date="2023-02-17T10:25:00Z">
            <w:del w:id="832" w:author="Sano Yuma" w:date="2023-02-17T21:51:00Z">
              <w:r w:rsidR="00F326FC" w:rsidRPr="00DE5F11" w:rsidDel="00DE5F11">
                <w:rPr>
                  <w:noProof/>
                  <w:webHidden/>
                  <w:sz w:val="21"/>
                  <w:szCs w:val="21"/>
                </w:rPr>
                <w:delText>21</w:delText>
              </w:r>
            </w:del>
          </w:ins>
          <w:del w:id="833" w:author="Sano Yuma" w:date="2023-02-17T21:51:00Z">
            <w:r w:rsidR="005B1E14" w:rsidRPr="00DE5F11" w:rsidDel="00DE5F11">
              <w:rPr>
                <w:noProof/>
                <w:webHidden/>
                <w:sz w:val="21"/>
                <w:szCs w:val="21"/>
              </w:rPr>
              <w:delText>16</w:delText>
            </w:r>
          </w:del>
        </w:p>
        <w:p w14:paraId="219217DF" w14:textId="4A8A4CAC" w:rsidR="00337C69" w:rsidRPr="00DE5F11" w:rsidDel="00DE5F11" w:rsidRDefault="00337C69" w:rsidP="002814E2">
          <w:pPr>
            <w:pStyle w:val="21"/>
            <w:spacing w:line="240" w:lineRule="exact"/>
            <w:rPr>
              <w:del w:id="834" w:author="Sano Yuma" w:date="2023-02-17T21:51:00Z"/>
              <w:rFonts w:cstheme="minorBidi"/>
              <w:noProof/>
              <w:kern w:val="2"/>
              <w:sz w:val="21"/>
              <w:szCs w:val="21"/>
              <w:rPrChange w:id="835" w:author="Sano Yuma" w:date="2023-02-17T21:55:00Z">
                <w:rPr>
                  <w:del w:id="836" w:author="Sano Yuma" w:date="2023-02-17T21:51:00Z"/>
                  <w:rFonts w:cstheme="minorBidi"/>
                  <w:noProof/>
                  <w:kern w:val="2"/>
                  <w:sz w:val="20"/>
                  <w:szCs w:val="21"/>
                </w:rPr>
              </w:rPrChange>
            </w:rPr>
            <w:pPrChange w:id="837" w:author="Sano Yuma" w:date="2023-02-23T16:01:00Z">
              <w:pPr>
                <w:pStyle w:val="21"/>
                <w:spacing w:line="0" w:lineRule="atLeast"/>
              </w:pPr>
            </w:pPrChange>
          </w:pPr>
          <w:del w:id="838" w:author="Sano Yuma" w:date="2023-02-17T21:51:00Z">
            <w:r w:rsidRPr="00DE5F11" w:rsidDel="00DE5F11">
              <w:rPr>
                <w:noProof/>
                <w:rPrChange w:id="839" w:author="Sano Yuma" w:date="2023-02-17T21:55:00Z">
                  <w:rPr>
                    <w:rStyle w:val="a8"/>
                    <w:rFonts w:eastAsiaTheme="minorHAnsi"/>
                    <w:noProof/>
                    <w:szCs w:val="21"/>
                  </w:rPr>
                </w:rPrChange>
              </w:rPr>
              <w:delText>6.5　自動による選手対応付けを行った際の推定結果</w:delText>
            </w:r>
            <w:r w:rsidRPr="00DE5F11" w:rsidDel="00DE5F11">
              <w:rPr>
                <w:noProof/>
                <w:webHidden/>
                <w:sz w:val="21"/>
                <w:szCs w:val="21"/>
              </w:rPr>
              <w:tab/>
            </w:r>
          </w:del>
          <w:ins w:id="840" w:author="Ec5-19 ec30103v(長岡高専)" w:date="2023-02-17T10:25:00Z">
            <w:del w:id="841" w:author="Sano Yuma" w:date="2023-02-17T21:51:00Z">
              <w:r w:rsidR="00F326FC" w:rsidRPr="00DE5F11" w:rsidDel="00DE5F11">
                <w:rPr>
                  <w:noProof/>
                  <w:webHidden/>
                  <w:sz w:val="21"/>
                  <w:szCs w:val="21"/>
                </w:rPr>
                <w:delText>22</w:delText>
              </w:r>
            </w:del>
          </w:ins>
          <w:del w:id="842" w:author="Sano Yuma" w:date="2023-02-17T21:51:00Z">
            <w:r w:rsidR="005B1E14" w:rsidRPr="00DE5F11" w:rsidDel="00DE5F11">
              <w:rPr>
                <w:noProof/>
                <w:webHidden/>
                <w:sz w:val="21"/>
                <w:szCs w:val="21"/>
              </w:rPr>
              <w:delText>17</w:delText>
            </w:r>
          </w:del>
        </w:p>
        <w:p w14:paraId="7CAA81BA" w14:textId="36AC3A87" w:rsidR="00337C69" w:rsidRPr="00DE5F11" w:rsidDel="00DE5F11" w:rsidRDefault="00337C69" w:rsidP="002814E2">
          <w:pPr>
            <w:pStyle w:val="11"/>
            <w:rPr>
              <w:del w:id="843" w:author="Sano Yuma" w:date="2023-02-17T21:51:00Z"/>
              <w:rFonts w:cstheme="minorBidi"/>
              <w:noProof/>
              <w:kern w:val="2"/>
              <w:sz w:val="21"/>
              <w:szCs w:val="21"/>
              <w:rPrChange w:id="844" w:author="Sano Yuma" w:date="2023-02-17T21:55:00Z">
                <w:rPr>
                  <w:del w:id="845" w:author="Sano Yuma" w:date="2023-02-17T21:51:00Z"/>
                  <w:rFonts w:cstheme="minorBidi"/>
                  <w:noProof/>
                  <w:kern w:val="2"/>
                  <w:sz w:val="20"/>
                </w:rPr>
              </w:rPrChange>
            </w:rPr>
            <w:pPrChange w:id="846" w:author="Sano Yuma" w:date="2023-02-23T16:01:00Z">
              <w:pPr>
                <w:pStyle w:val="11"/>
                <w:spacing w:line="0" w:lineRule="atLeast"/>
              </w:pPr>
            </w:pPrChange>
          </w:pPr>
          <w:del w:id="847" w:author="Sano Yuma" w:date="2023-02-17T21:51:00Z">
            <w:r w:rsidRPr="00DE5F11" w:rsidDel="00DE5F11">
              <w:rPr>
                <w:noProof/>
                <w:rPrChange w:id="848" w:author="Sano Yuma" w:date="2023-02-17T21:55:00Z">
                  <w:rPr>
                    <w:rStyle w:val="a8"/>
                    <w:rFonts w:eastAsiaTheme="minorHAnsi"/>
                    <w:noProof/>
                    <w:szCs w:val="21"/>
                  </w:rPr>
                </w:rPrChange>
              </w:rPr>
              <w:delText>第7章</w:delText>
            </w:r>
            <w:r w:rsidR="002F46E3" w:rsidRPr="00DE5F11" w:rsidDel="00DE5F11">
              <w:rPr>
                <w:rFonts w:hint="eastAsia"/>
                <w:noProof/>
                <w:rPrChange w:id="849" w:author="Sano Yuma" w:date="2023-02-17T21:55:00Z">
                  <w:rPr>
                    <w:rStyle w:val="a8"/>
                    <w:rFonts w:eastAsiaTheme="minorHAnsi" w:hint="eastAsia"/>
                    <w:noProof/>
                    <w:szCs w:val="21"/>
                  </w:rPr>
                </w:rPrChange>
              </w:rPr>
              <w:delText xml:space="preserve">　結論</w:delText>
            </w:r>
            <w:r w:rsidRPr="00DE5F11" w:rsidDel="00DE5F11">
              <w:rPr>
                <w:noProof/>
                <w:webHidden/>
                <w:sz w:val="21"/>
                <w:szCs w:val="21"/>
              </w:rPr>
              <w:tab/>
            </w:r>
          </w:del>
          <w:ins w:id="850" w:author="Ec5-19 ec30103v(長岡高専)" w:date="2023-02-17T10:25:00Z">
            <w:del w:id="851" w:author="Sano Yuma" w:date="2023-02-17T21:51:00Z">
              <w:r w:rsidR="00F326FC" w:rsidRPr="00DE5F11" w:rsidDel="00DE5F11">
                <w:rPr>
                  <w:noProof/>
                  <w:webHidden/>
                  <w:sz w:val="21"/>
                  <w:szCs w:val="21"/>
                </w:rPr>
                <w:delText>23</w:delText>
              </w:r>
            </w:del>
          </w:ins>
          <w:del w:id="852" w:author="Sano Yuma" w:date="2023-02-17T21:51:00Z">
            <w:r w:rsidR="005B1E14" w:rsidRPr="00DE5F11" w:rsidDel="00DE5F11">
              <w:rPr>
                <w:noProof/>
                <w:webHidden/>
                <w:sz w:val="21"/>
                <w:szCs w:val="21"/>
              </w:rPr>
              <w:delText>18</w:delText>
            </w:r>
          </w:del>
        </w:p>
        <w:p w14:paraId="343FB3DB" w14:textId="084E10EF" w:rsidR="00337C69" w:rsidRPr="00DE5F11" w:rsidDel="00DE5F11" w:rsidRDefault="00337C69" w:rsidP="002814E2">
          <w:pPr>
            <w:pStyle w:val="21"/>
            <w:spacing w:line="240" w:lineRule="exact"/>
            <w:rPr>
              <w:del w:id="853" w:author="Sano Yuma" w:date="2023-02-17T21:51:00Z"/>
              <w:rFonts w:cstheme="minorBidi"/>
              <w:noProof/>
              <w:kern w:val="2"/>
              <w:sz w:val="21"/>
              <w:szCs w:val="21"/>
              <w:rPrChange w:id="854" w:author="Sano Yuma" w:date="2023-02-17T21:55:00Z">
                <w:rPr>
                  <w:del w:id="855" w:author="Sano Yuma" w:date="2023-02-17T21:51:00Z"/>
                  <w:rFonts w:cstheme="minorBidi"/>
                  <w:noProof/>
                  <w:kern w:val="2"/>
                  <w:sz w:val="20"/>
                  <w:szCs w:val="21"/>
                </w:rPr>
              </w:rPrChange>
            </w:rPr>
            <w:pPrChange w:id="856" w:author="Sano Yuma" w:date="2023-02-23T16:01:00Z">
              <w:pPr>
                <w:pStyle w:val="21"/>
                <w:spacing w:line="0" w:lineRule="atLeast"/>
              </w:pPr>
            </w:pPrChange>
          </w:pPr>
          <w:del w:id="857" w:author="Sano Yuma" w:date="2023-02-17T21:51:00Z">
            <w:r w:rsidRPr="00DE5F11" w:rsidDel="00DE5F11">
              <w:rPr>
                <w:noProof/>
                <w:rPrChange w:id="858" w:author="Sano Yuma" w:date="2023-02-17T21:55:00Z">
                  <w:rPr>
                    <w:rStyle w:val="a8"/>
                    <w:rFonts w:eastAsiaTheme="minorHAnsi"/>
                    <w:noProof/>
                    <w:szCs w:val="21"/>
                  </w:rPr>
                </w:rPrChange>
              </w:rPr>
              <w:delText>7.1　本研究のまとめ</w:delText>
            </w:r>
            <w:r w:rsidRPr="00DE5F11" w:rsidDel="00DE5F11">
              <w:rPr>
                <w:noProof/>
                <w:webHidden/>
                <w:sz w:val="21"/>
                <w:szCs w:val="21"/>
              </w:rPr>
              <w:tab/>
            </w:r>
          </w:del>
          <w:ins w:id="859" w:author="Ec5-19 ec30103v(長岡高専)" w:date="2023-02-17T10:25:00Z">
            <w:del w:id="860" w:author="Sano Yuma" w:date="2023-02-17T21:51:00Z">
              <w:r w:rsidR="00F326FC" w:rsidRPr="00DE5F11" w:rsidDel="00DE5F11">
                <w:rPr>
                  <w:noProof/>
                  <w:webHidden/>
                  <w:sz w:val="21"/>
                  <w:szCs w:val="21"/>
                </w:rPr>
                <w:delText>23</w:delText>
              </w:r>
            </w:del>
          </w:ins>
          <w:del w:id="861" w:author="Sano Yuma" w:date="2023-02-17T21:51:00Z">
            <w:r w:rsidR="005B1E14" w:rsidRPr="00DE5F11" w:rsidDel="00DE5F11">
              <w:rPr>
                <w:noProof/>
                <w:webHidden/>
                <w:sz w:val="21"/>
                <w:szCs w:val="21"/>
              </w:rPr>
              <w:delText>18</w:delText>
            </w:r>
          </w:del>
        </w:p>
        <w:p w14:paraId="0AE3B8FF" w14:textId="35EC43AB" w:rsidR="00337C69" w:rsidRPr="00DE5F11" w:rsidDel="00DE5F11" w:rsidRDefault="00337C69" w:rsidP="002814E2">
          <w:pPr>
            <w:pStyle w:val="21"/>
            <w:spacing w:line="240" w:lineRule="exact"/>
            <w:rPr>
              <w:del w:id="862" w:author="Sano Yuma" w:date="2023-02-17T21:51:00Z"/>
              <w:rFonts w:cstheme="minorBidi"/>
              <w:noProof/>
              <w:kern w:val="2"/>
              <w:sz w:val="21"/>
              <w:szCs w:val="21"/>
              <w:rPrChange w:id="863" w:author="Sano Yuma" w:date="2023-02-17T21:55:00Z">
                <w:rPr>
                  <w:del w:id="864" w:author="Sano Yuma" w:date="2023-02-17T21:51:00Z"/>
                  <w:rFonts w:cstheme="minorBidi"/>
                  <w:noProof/>
                  <w:kern w:val="2"/>
                  <w:sz w:val="20"/>
                  <w:szCs w:val="21"/>
                </w:rPr>
              </w:rPrChange>
            </w:rPr>
            <w:pPrChange w:id="865" w:author="Sano Yuma" w:date="2023-02-23T16:01:00Z">
              <w:pPr>
                <w:pStyle w:val="21"/>
                <w:spacing w:line="0" w:lineRule="atLeast"/>
              </w:pPr>
            </w:pPrChange>
          </w:pPr>
          <w:del w:id="866" w:author="Sano Yuma" w:date="2023-02-17T21:51:00Z">
            <w:r w:rsidRPr="00DE5F11" w:rsidDel="00DE5F11">
              <w:rPr>
                <w:noProof/>
                <w:rPrChange w:id="867" w:author="Sano Yuma" w:date="2023-02-17T21:55:00Z">
                  <w:rPr>
                    <w:rStyle w:val="a8"/>
                    <w:rFonts w:eastAsiaTheme="minorHAnsi"/>
                    <w:noProof/>
                    <w:szCs w:val="21"/>
                  </w:rPr>
                </w:rPrChange>
              </w:rPr>
              <w:delText>7.2　今後の課題と展望</w:delText>
            </w:r>
            <w:r w:rsidRPr="00DE5F11" w:rsidDel="00DE5F11">
              <w:rPr>
                <w:noProof/>
                <w:webHidden/>
                <w:sz w:val="21"/>
                <w:szCs w:val="21"/>
              </w:rPr>
              <w:tab/>
            </w:r>
          </w:del>
          <w:ins w:id="868" w:author="Ec5-19 ec30103v(長岡高専)" w:date="2023-02-17T10:25:00Z">
            <w:del w:id="869" w:author="Sano Yuma" w:date="2023-02-17T21:51:00Z">
              <w:r w:rsidR="00F326FC" w:rsidRPr="00DE5F11" w:rsidDel="00DE5F11">
                <w:rPr>
                  <w:noProof/>
                  <w:webHidden/>
                  <w:sz w:val="21"/>
                  <w:szCs w:val="21"/>
                </w:rPr>
                <w:delText>23</w:delText>
              </w:r>
            </w:del>
          </w:ins>
          <w:del w:id="870" w:author="Sano Yuma" w:date="2023-02-17T21:51:00Z">
            <w:r w:rsidR="005B1E14" w:rsidRPr="00DE5F11" w:rsidDel="00DE5F11">
              <w:rPr>
                <w:noProof/>
                <w:webHidden/>
                <w:sz w:val="21"/>
                <w:szCs w:val="21"/>
              </w:rPr>
              <w:delText>18</w:delText>
            </w:r>
          </w:del>
        </w:p>
        <w:p w14:paraId="5D3CB958" w14:textId="43ECBC5B" w:rsidR="00337C69" w:rsidRPr="00DE5F11" w:rsidDel="00DE5F11" w:rsidRDefault="00337C69" w:rsidP="002814E2">
          <w:pPr>
            <w:pStyle w:val="11"/>
            <w:rPr>
              <w:del w:id="871" w:author="Sano Yuma" w:date="2023-02-17T21:51:00Z"/>
              <w:rFonts w:cstheme="minorBidi"/>
              <w:noProof/>
              <w:kern w:val="2"/>
              <w:sz w:val="21"/>
              <w:szCs w:val="21"/>
            </w:rPr>
            <w:pPrChange w:id="872" w:author="Sano Yuma" w:date="2023-02-23T16:01:00Z">
              <w:pPr>
                <w:pStyle w:val="11"/>
                <w:spacing w:line="0" w:lineRule="atLeast"/>
              </w:pPr>
            </w:pPrChange>
          </w:pPr>
          <w:del w:id="873" w:author="Sano Yuma" w:date="2023-02-17T21:51:00Z">
            <w:r w:rsidRPr="00DE5F11" w:rsidDel="00DE5F11">
              <w:rPr>
                <w:noProof/>
                <w:rPrChange w:id="874" w:author="Sano Yuma" w:date="2023-02-17T21:55:00Z">
                  <w:rPr>
                    <w:rStyle w:val="a8"/>
                    <w:rFonts w:eastAsiaTheme="minorHAnsi"/>
                    <w:noProof/>
                    <w:szCs w:val="21"/>
                  </w:rPr>
                </w:rPrChange>
              </w:rPr>
              <w:delText>参考文献</w:delText>
            </w:r>
            <w:r w:rsidRPr="00DE5F11" w:rsidDel="00DE5F11">
              <w:rPr>
                <w:noProof/>
                <w:webHidden/>
                <w:sz w:val="21"/>
                <w:szCs w:val="21"/>
              </w:rPr>
              <w:tab/>
            </w:r>
          </w:del>
          <w:ins w:id="875" w:author="Ec5-19 ec30103v(長岡高専)" w:date="2023-02-17T10:25:00Z">
            <w:del w:id="876" w:author="Sano Yuma" w:date="2023-02-17T21:51:00Z">
              <w:r w:rsidR="00F326FC" w:rsidRPr="00DE5F11" w:rsidDel="00DE5F11">
                <w:rPr>
                  <w:noProof/>
                  <w:webHidden/>
                  <w:sz w:val="21"/>
                  <w:szCs w:val="21"/>
                </w:rPr>
                <w:delText>24</w:delText>
              </w:r>
            </w:del>
          </w:ins>
          <w:del w:id="877" w:author="Sano Yuma" w:date="2023-02-17T21:51:00Z">
            <w:r w:rsidR="005B1E14" w:rsidRPr="00DE5F11" w:rsidDel="00DE5F11">
              <w:rPr>
                <w:noProof/>
                <w:webHidden/>
                <w:sz w:val="21"/>
                <w:szCs w:val="21"/>
              </w:rPr>
              <w:delText>19</w:delText>
            </w:r>
          </w:del>
        </w:p>
        <w:p w14:paraId="65283CDD" w14:textId="4B3ED834" w:rsidR="00337C69" w:rsidRDefault="00337C69" w:rsidP="002814E2">
          <w:pPr>
            <w:spacing w:line="240" w:lineRule="exact"/>
            <w:pPrChange w:id="878" w:author="Sano Yuma" w:date="2023-02-23T16:01:00Z">
              <w:pPr>
                <w:spacing w:line="0" w:lineRule="atLeast"/>
              </w:pPr>
            </w:pPrChange>
          </w:pPr>
          <w:r w:rsidRPr="00DE5F11">
            <w:rPr>
              <w:b/>
              <w:bCs/>
              <w:szCs w:val="21"/>
              <w:lang w:val="ja-JP"/>
            </w:rPr>
            <w:fldChar w:fldCharType="end"/>
          </w:r>
        </w:p>
      </w:sdtContent>
    </w:sdt>
    <w:p w14:paraId="3420103C" w14:textId="23ECDB34" w:rsidR="00223B57" w:rsidRDefault="00223B57">
      <w:pPr>
        <w:widowControl/>
        <w:jc w:val="left"/>
      </w:pPr>
      <w:r>
        <w:br w:type="page"/>
      </w:r>
    </w:p>
    <w:p w14:paraId="3C5EF256" w14:textId="77777777" w:rsidR="001349ED" w:rsidRDefault="001349ED" w:rsidP="008C1B09">
      <w:pPr>
        <w:pStyle w:val="1"/>
        <w:rPr>
          <w:rFonts w:asciiTheme="minorEastAsia" w:eastAsiaTheme="minorEastAsia" w:hAnsiTheme="minorEastAsia"/>
          <w:sz w:val="32"/>
          <w:szCs w:val="36"/>
        </w:rPr>
        <w:sectPr w:rsidR="001349ED" w:rsidSect="00B46DF0">
          <w:headerReference w:type="default" r:id="rId12"/>
          <w:footerReference w:type="default" r:id="rId13"/>
          <w:type w:val="continuous"/>
          <w:pgSz w:w="11906" w:h="16838"/>
          <w:pgMar w:top="1985" w:right="1701" w:bottom="1701" w:left="1701" w:header="851" w:footer="992" w:gutter="0"/>
          <w:cols w:space="425"/>
          <w:docGrid w:type="lines" w:linePitch="360"/>
        </w:sectPr>
      </w:pPr>
    </w:p>
    <w:p w14:paraId="42F90D41" w14:textId="77777777" w:rsidR="00F10484" w:rsidRPr="008C1B09" w:rsidRDefault="00223B57" w:rsidP="008C1B09">
      <w:pPr>
        <w:pStyle w:val="1"/>
        <w:rPr>
          <w:rFonts w:asciiTheme="minorEastAsia" w:eastAsiaTheme="minorEastAsia" w:hAnsiTheme="minorEastAsia"/>
          <w:sz w:val="32"/>
          <w:szCs w:val="36"/>
        </w:rPr>
      </w:pPr>
      <w:bookmarkStart w:id="881" w:name="_Toc127563112"/>
      <w:r w:rsidRPr="008C1B09">
        <w:rPr>
          <w:rFonts w:asciiTheme="minorEastAsia" w:eastAsiaTheme="minorEastAsia" w:hAnsiTheme="minorEastAsia" w:hint="eastAsia"/>
          <w:sz w:val="32"/>
          <w:szCs w:val="36"/>
        </w:rPr>
        <w:lastRenderedPageBreak/>
        <w:t>第1章</w:t>
      </w:r>
      <w:bookmarkEnd w:id="881"/>
    </w:p>
    <w:p w14:paraId="108D7DFD" w14:textId="28B1B628" w:rsidR="00DB4169" w:rsidRDefault="00223B57">
      <w:pPr>
        <w:rPr>
          <w:sz w:val="40"/>
          <w:szCs w:val="44"/>
        </w:rPr>
      </w:pPr>
      <w:r w:rsidRPr="00223B57">
        <w:rPr>
          <w:rFonts w:hint="eastAsia"/>
          <w:sz w:val="40"/>
          <w:szCs w:val="44"/>
        </w:rPr>
        <w:t>序論</w:t>
      </w:r>
    </w:p>
    <w:p w14:paraId="44A5D2DB" w14:textId="30DEB732" w:rsidR="0063191E" w:rsidRPr="002B5613" w:rsidRDefault="0063191E">
      <w:pPr>
        <w:rPr>
          <w:sz w:val="40"/>
          <w:szCs w:val="44"/>
        </w:rPr>
      </w:pPr>
    </w:p>
    <w:p w14:paraId="2D1A2440" w14:textId="6A62B22A" w:rsidR="00333B00" w:rsidRPr="008C1B09" w:rsidRDefault="00333B00" w:rsidP="008C1B09">
      <w:pPr>
        <w:pStyle w:val="2"/>
        <w:rPr>
          <w:rFonts w:asciiTheme="minorEastAsia" w:hAnsiTheme="minorEastAsia"/>
          <w:sz w:val="28"/>
          <w:szCs w:val="32"/>
        </w:rPr>
      </w:pPr>
      <w:bookmarkStart w:id="882" w:name="_Toc127563113"/>
      <w:r w:rsidRPr="008C1B09">
        <w:rPr>
          <w:rFonts w:asciiTheme="minorEastAsia" w:hAnsiTheme="minorEastAsia" w:hint="eastAsia"/>
          <w:sz w:val="28"/>
          <w:szCs w:val="32"/>
        </w:rPr>
        <w:t xml:space="preserve">1.1　</w:t>
      </w:r>
      <w:commentRangeStart w:id="883"/>
      <w:commentRangeStart w:id="884"/>
      <w:r w:rsidRPr="008C1B09">
        <w:rPr>
          <w:rFonts w:asciiTheme="minorEastAsia" w:hAnsiTheme="minorEastAsia" w:hint="eastAsia"/>
          <w:sz w:val="28"/>
          <w:szCs w:val="32"/>
        </w:rPr>
        <w:t>スポーツ指導の現状</w:t>
      </w:r>
      <w:commentRangeEnd w:id="883"/>
      <w:r w:rsidR="005A1885">
        <w:rPr>
          <w:rStyle w:val="af"/>
          <w:rFonts w:asciiTheme="minorHAnsi" w:hAnsiTheme="minorHAnsi" w:cstheme="minorBidi"/>
        </w:rPr>
        <w:commentReference w:id="883"/>
      </w:r>
      <w:commentRangeEnd w:id="884"/>
      <w:r w:rsidR="008A27BB">
        <w:rPr>
          <w:rStyle w:val="af"/>
          <w:rFonts w:asciiTheme="minorHAnsi" w:hAnsiTheme="minorHAnsi" w:cstheme="minorBidi"/>
        </w:rPr>
        <w:commentReference w:id="884"/>
      </w:r>
      <w:bookmarkEnd w:id="882"/>
    </w:p>
    <w:p w14:paraId="13D23124" w14:textId="4DA824C8" w:rsidR="00F80366" w:rsidRDefault="00333B00">
      <w:pPr>
        <w:spacing w:line="360" w:lineRule="auto"/>
        <w:ind w:firstLineChars="100" w:firstLine="210"/>
        <w:pPrChange w:id="885" w:author="Sano Yuma" w:date="2023-02-13T18:24:00Z">
          <w:pPr>
            <w:ind w:firstLineChars="100" w:firstLine="210"/>
          </w:pPr>
        </w:pPrChange>
      </w:pPr>
      <w:del w:id="886" w:author="Sano Yuma" w:date="2023-02-13T17:52:00Z">
        <w:r w:rsidDel="00967F20">
          <w:rPr>
            <w:rFonts w:hint="eastAsia"/>
          </w:rPr>
          <w:delText>現在、スポーツ指導の現場では、従来から行われてきた、熟練した指導者の「目」に基づく「感覚的な指導」に比べ、カメラのような機械の「目」を用いてデータ化した選手の動きなどに基づく「</w:delText>
        </w:r>
      </w:del>
      <w:del w:id="887" w:author="Sano Yuma" w:date="2023-02-13T17:49:00Z">
        <w:r w:rsidDel="00F80366">
          <w:rPr>
            <w:rFonts w:hint="eastAsia"/>
          </w:rPr>
          <w:delText>定量的</w:delText>
        </w:r>
      </w:del>
      <w:del w:id="888" w:author="Sano Yuma" w:date="2023-02-13T17:52:00Z">
        <w:r w:rsidDel="00967F20">
          <w:rPr>
            <w:rFonts w:hint="eastAsia"/>
          </w:rPr>
          <w:delText>な指導」に注目が集まっている。</w:delText>
        </w:r>
      </w:del>
      <w:ins w:id="889" w:author="Sano Yuma" w:date="2023-02-13T17:50:00Z">
        <w:r w:rsidR="00F80366">
          <w:rPr>
            <w:rFonts w:hint="eastAsia"/>
          </w:rPr>
          <w:t>指導者は、効果的な指導に向けて、自分自身のこれまでの実践、経験に頼るだけでなく、指導の内容や方法に関して</w:t>
        </w:r>
      </w:ins>
      <w:ins w:id="890" w:author="Sano Yuma" w:date="2023-02-13T17:51:00Z">
        <w:r w:rsidR="00F80366">
          <w:rPr>
            <w:rFonts w:hint="eastAsia"/>
          </w:rPr>
          <w:t>、大学や研究機関等での科学的な研究により理論づけられたもの、研究の結果や数値などで科学的根拠のえられたもの、新たに開発されたものなど、スポーツ医・</w:t>
        </w:r>
      </w:ins>
      <w:ins w:id="891" w:author="Sano Yuma" w:date="2023-02-13T17:52:00Z">
        <w:r w:rsidR="00F80366">
          <w:rPr>
            <w:rFonts w:hint="eastAsia"/>
          </w:rPr>
          <w:t>科学の研究の成果を積極的に習得し、指導において活用することが重要である</w:t>
        </w:r>
        <w:r w:rsidR="00967F20" w:rsidRPr="00FC6B63">
          <w:rPr>
            <w:vertAlign w:val="superscript"/>
            <w:rPrChange w:id="892" w:author="Sano Yuma" w:date="2023-02-19T22:19:00Z">
              <w:rPr/>
            </w:rPrChange>
          </w:rPr>
          <w:t>[</w:t>
        </w:r>
      </w:ins>
      <w:ins w:id="893" w:author="Sano Yuma" w:date="2023-02-19T22:19:00Z">
        <w:r w:rsidR="00FC6B63" w:rsidRPr="00FC6B63">
          <w:rPr>
            <w:vertAlign w:val="superscript"/>
            <w:rPrChange w:id="894" w:author="Sano Yuma" w:date="2023-02-19T22:19:00Z">
              <w:rPr/>
            </w:rPrChange>
          </w:rPr>
          <w:t>1</w:t>
        </w:r>
      </w:ins>
      <w:ins w:id="895" w:author="Sano Yuma" w:date="2023-02-13T17:52:00Z">
        <w:r w:rsidR="00967F20" w:rsidRPr="00FC6B63">
          <w:rPr>
            <w:vertAlign w:val="superscript"/>
            <w:rPrChange w:id="896" w:author="Sano Yuma" w:date="2023-02-19T22:19:00Z">
              <w:rPr/>
            </w:rPrChange>
          </w:rPr>
          <w:t>]</w:t>
        </w:r>
        <w:r w:rsidR="00F80366">
          <w:rPr>
            <w:rFonts w:hint="eastAsia"/>
          </w:rPr>
          <w:t>。</w:t>
        </w:r>
      </w:ins>
    </w:p>
    <w:p w14:paraId="3FF56B02" w14:textId="68E26EA7" w:rsidR="00333B00" w:rsidRDefault="003839B1">
      <w:pPr>
        <w:spacing w:line="360" w:lineRule="auto"/>
        <w:ind w:firstLineChars="100" w:firstLine="210"/>
        <w:pPrChange w:id="897" w:author="Sano Yuma" w:date="2023-02-13T18:24:00Z">
          <w:pPr>
            <w:ind w:firstLineChars="100" w:firstLine="210"/>
          </w:pPr>
        </w:pPrChange>
      </w:pPr>
      <w:ins w:id="898" w:author="Sano Yuma" w:date="2023-02-13T17:53:00Z">
        <w:r>
          <w:rPr>
            <w:rFonts w:hint="eastAsia"/>
          </w:rPr>
          <w:t>近年、</w:t>
        </w:r>
      </w:ins>
      <w:r w:rsidR="00333B00">
        <w:rPr>
          <w:rFonts w:hint="eastAsia"/>
        </w:rPr>
        <w:t>選手の動きを</w:t>
      </w:r>
      <w:r w:rsidR="00AB0191">
        <w:rPr>
          <w:rFonts w:hint="eastAsia"/>
        </w:rPr>
        <w:t>データ化するにあたって、様々なアプローチが行われてきた。この「データ」には、球技におけるボールの位置、選手の位置、選手の姿勢などが含まれるが、本研究ではバレーボールの試合中における選手の位置に特に注目する。</w:t>
      </w:r>
    </w:p>
    <w:p w14:paraId="219DD79B" w14:textId="3F651333" w:rsidR="00C81240" w:rsidRDefault="00C81240" w:rsidP="00333B00">
      <w:pPr>
        <w:ind w:firstLineChars="100" w:firstLine="210"/>
      </w:pPr>
    </w:p>
    <w:p w14:paraId="774E4A15" w14:textId="2455EA04" w:rsidR="00C81240" w:rsidRPr="008C1B09" w:rsidRDefault="00C81240" w:rsidP="008C1B09">
      <w:pPr>
        <w:pStyle w:val="2"/>
        <w:rPr>
          <w:rFonts w:asciiTheme="minorEastAsia" w:hAnsiTheme="minorEastAsia"/>
          <w:sz w:val="28"/>
          <w:szCs w:val="32"/>
        </w:rPr>
      </w:pPr>
      <w:bookmarkStart w:id="899" w:name="_Toc127563114"/>
      <w:r w:rsidRPr="008C1B09">
        <w:rPr>
          <w:rFonts w:asciiTheme="minorEastAsia" w:hAnsiTheme="minorEastAsia" w:hint="eastAsia"/>
          <w:sz w:val="28"/>
          <w:szCs w:val="32"/>
        </w:rPr>
        <w:t>1.</w:t>
      </w:r>
      <w:r w:rsidRPr="008C1B09">
        <w:rPr>
          <w:rFonts w:asciiTheme="minorEastAsia" w:hAnsiTheme="minorEastAsia"/>
          <w:sz w:val="28"/>
          <w:szCs w:val="32"/>
        </w:rPr>
        <w:t>2</w:t>
      </w:r>
      <w:r w:rsidRPr="008C1B09">
        <w:rPr>
          <w:rFonts w:asciiTheme="minorEastAsia" w:hAnsiTheme="minorEastAsia" w:hint="eastAsia"/>
          <w:sz w:val="28"/>
          <w:szCs w:val="32"/>
        </w:rPr>
        <w:t xml:space="preserve">　</w:t>
      </w:r>
      <w:r w:rsidR="00B40A05" w:rsidRPr="008C1B09">
        <w:rPr>
          <w:rFonts w:asciiTheme="minorEastAsia" w:hAnsiTheme="minorEastAsia" w:hint="eastAsia"/>
          <w:sz w:val="28"/>
          <w:szCs w:val="32"/>
        </w:rPr>
        <w:t>バレーボールにおける分析支援システム</w:t>
      </w:r>
      <w:bookmarkEnd w:id="899"/>
    </w:p>
    <w:p w14:paraId="0EFF6423" w14:textId="775CC212" w:rsidR="008E48C6" w:rsidRPr="008C1B09" w:rsidRDefault="008E48C6" w:rsidP="008C1B09">
      <w:pPr>
        <w:pStyle w:val="3"/>
        <w:ind w:leftChars="0" w:left="0"/>
        <w:rPr>
          <w:rFonts w:asciiTheme="minorEastAsia" w:eastAsiaTheme="minorEastAsia" w:hAnsiTheme="minorEastAsia"/>
          <w:sz w:val="22"/>
          <w:szCs w:val="24"/>
        </w:rPr>
      </w:pPr>
      <w:bookmarkStart w:id="900" w:name="_Toc127563115"/>
      <w:r w:rsidRPr="008C1B09">
        <w:rPr>
          <w:rFonts w:asciiTheme="minorEastAsia" w:eastAsiaTheme="minorEastAsia" w:hAnsiTheme="minorEastAsia" w:hint="eastAsia"/>
          <w:sz w:val="24"/>
          <w:szCs w:val="28"/>
        </w:rPr>
        <w:t>1</w:t>
      </w:r>
      <w:r w:rsidRPr="008C1B09">
        <w:rPr>
          <w:rFonts w:asciiTheme="minorEastAsia" w:eastAsiaTheme="minorEastAsia" w:hAnsiTheme="minorEastAsia"/>
          <w:sz w:val="24"/>
          <w:szCs w:val="28"/>
        </w:rPr>
        <w:t>.2.1</w:t>
      </w:r>
      <w:r w:rsidR="005B7AAC" w:rsidRPr="008C1B09">
        <w:rPr>
          <w:rFonts w:asciiTheme="minorEastAsia" w:eastAsiaTheme="minorEastAsia" w:hAnsiTheme="minorEastAsia" w:hint="eastAsia"/>
          <w:sz w:val="24"/>
          <w:szCs w:val="28"/>
        </w:rPr>
        <w:t xml:space="preserve">　</w:t>
      </w:r>
      <w:r w:rsidRPr="008C1B09">
        <w:rPr>
          <w:rFonts w:asciiTheme="minorEastAsia" w:eastAsiaTheme="minorEastAsia" w:hAnsiTheme="minorEastAsia"/>
          <w:sz w:val="24"/>
          <w:szCs w:val="28"/>
        </w:rPr>
        <w:t>Data Volley</w:t>
      </w:r>
      <w:bookmarkEnd w:id="900"/>
    </w:p>
    <w:p w14:paraId="239E66B8" w14:textId="4110F60D" w:rsidR="00C81240" w:rsidRDefault="00C81240">
      <w:pPr>
        <w:spacing w:line="360" w:lineRule="auto"/>
        <w:ind w:firstLineChars="100" w:firstLine="210"/>
        <w:pPrChange w:id="901" w:author="Sano Yuma" w:date="2023-02-13T18:24:00Z">
          <w:pPr>
            <w:ind w:firstLineChars="100" w:firstLine="210"/>
          </w:pPr>
        </w:pPrChange>
      </w:pPr>
      <w:r>
        <w:rPr>
          <w:rFonts w:hint="eastAsia"/>
        </w:rPr>
        <w:t>バレーボールの解析に用いるツールとして、</w:t>
      </w:r>
      <w:commentRangeStart w:id="902"/>
      <w:commentRangeStart w:id="903"/>
      <w:commentRangeStart w:id="904"/>
      <w:commentRangeStart w:id="905"/>
      <w:r>
        <w:rPr>
          <w:rFonts w:hint="eastAsia"/>
        </w:rPr>
        <w:t>D</w:t>
      </w:r>
      <w:r>
        <w:t>ata Volley</w:t>
      </w:r>
      <w:commentRangeEnd w:id="902"/>
      <w:r w:rsidR="005A1885">
        <w:rPr>
          <w:rStyle w:val="af"/>
        </w:rPr>
        <w:commentReference w:id="902"/>
      </w:r>
      <w:commentRangeEnd w:id="903"/>
      <w:r w:rsidR="008A27BB">
        <w:rPr>
          <w:rStyle w:val="af"/>
        </w:rPr>
        <w:commentReference w:id="903"/>
      </w:r>
      <w:commentRangeEnd w:id="904"/>
      <w:r w:rsidR="007E707C">
        <w:rPr>
          <w:rStyle w:val="af"/>
        </w:rPr>
        <w:commentReference w:id="904"/>
      </w:r>
      <w:commentRangeEnd w:id="905"/>
      <w:r w:rsidR="007517ED">
        <w:rPr>
          <w:rStyle w:val="af"/>
        </w:rPr>
        <w:commentReference w:id="905"/>
      </w:r>
      <w:ins w:id="906" w:author="Sano Yuma" w:date="2023-02-13T18:06:00Z">
        <w:r w:rsidR="008A27BB" w:rsidRPr="00C76FA8">
          <w:rPr>
            <w:vertAlign w:val="superscript"/>
            <w:rPrChange w:id="907" w:author="Sano Yuma" w:date="2023-02-19T22:21:00Z">
              <w:rPr/>
            </w:rPrChange>
          </w:rPr>
          <w:t>[</w:t>
        </w:r>
      </w:ins>
      <w:ins w:id="908" w:author="Sano Yuma" w:date="2023-02-19T22:20:00Z">
        <w:r w:rsidR="00FC6B63" w:rsidRPr="00C76FA8">
          <w:rPr>
            <w:vertAlign w:val="superscript"/>
            <w:rPrChange w:id="909" w:author="Sano Yuma" w:date="2023-02-19T22:21:00Z">
              <w:rPr/>
            </w:rPrChange>
          </w:rPr>
          <w:t>2</w:t>
        </w:r>
      </w:ins>
      <w:ins w:id="910" w:author="Sano Yuma" w:date="2023-02-13T18:06:00Z">
        <w:r w:rsidR="008A27BB" w:rsidRPr="00C76FA8">
          <w:rPr>
            <w:vertAlign w:val="superscript"/>
            <w:rPrChange w:id="911" w:author="Sano Yuma" w:date="2023-02-19T22:21:00Z">
              <w:rPr/>
            </w:rPrChange>
          </w:rPr>
          <w:t>]</w:t>
        </w:r>
      </w:ins>
      <w:r>
        <w:rPr>
          <w:rFonts w:hint="eastAsia"/>
        </w:rPr>
        <w:t>を紹介する。</w:t>
      </w:r>
      <w:r w:rsidR="00011A87">
        <w:rPr>
          <w:rFonts w:hint="eastAsia"/>
        </w:rPr>
        <w:t>これ</w:t>
      </w:r>
      <w:r w:rsidR="00B85879">
        <w:rPr>
          <w:rFonts w:hint="eastAsia"/>
        </w:rPr>
        <w:t>はイタリアの</w:t>
      </w:r>
      <w:r w:rsidR="00B85879">
        <w:t>Data Project</w:t>
      </w:r>
      <w:r w:rsidR="00B85879">
        <w:rPr>
          <w:rFonts w:hint="eastAsia"/>
        </w:rPr>
        <w:t>社が開発したバレーボール専用のソフトウェアで</w:t>
      </w:r>
      <w:ins w:id="912" w:author="Sano Yuma" w:date="2023-02-13T17:53:00Z">
        <w:r w:rsidR="000C6793">
          <w:rPr>
            <w:rFonts w:hint="eastAsia"/>
          </w:rPr>
          <w:t>ある。</w:t>
        </w:r>
      </w:ins>
      <w:ins w:id="913" w:author="Sano Yuma" w:date="2023-02-13T17:54:00Z">
        <w:r w:rsidR="000C6793">
          <w:rPr>
            <w:rFonts w:hint="eastAsia"/>
          </w:rPr>
          <w:t>D</w:t>
        </w:r>
        <w:r w:rsidR="000C6793">
          <w:t>ata Volley</w:t>
        </w:r>
        <w:r w:rsidR="000C6793">
          <w:rPr>
            <w:rFonts w:hint="eastAsia"/>
          </w:rPr>
          <w:t>は世界中で使われており、国際大会に出場する国のほとんどが活用している</w:t>
        </w:r>
      </w:ins>
      <w:ins w:id="914" w:author="Sano Yuma" w:date="2023-02-19T22:20:00Z">
        <w:r w:rsidR="00FC6B63" w:rsidRPr="00C76FA8">
          <w:rPr>
            <w:vertAlign w:val="superscript"/>
            <w:rPrChange w:id="915" w:author="Sano Yuma" w:date="2023-02-19T22:21:00Z">
              <w:rPr/>
            </w:rPrChange>
          </w:rPr>
          <w:t>[</w:t>
        </w:r>
      </w:ins>
      <w:ins w:id="916" w:author="Sano Yuma" w:date="2023-02-19T22:21:00Z">
        <w:r w:rsidR="00C76FA8" w:rsidRPr="00C76FA8">
          <w:rPr>
            <w:vertAlign w:val="superscript"/>
            <w:rPrChange w:id="917" w:author="Sano Yuma" w:date="2023-02-19T22:21:00Z">
              <w:rPr/>
            </w:rPrChange>
          </w:rPr>
          <w:t>3</w:t>
        </w:r>
      </w:ins>
      <w:ins w:id="918" w:author="Sano Yuma" w:date="2023-02-19T22:20:00Z">
        <w:r w:rsidR="00FC6B63" w:rsidRPr="00C76FA8">
          <w:rPr>
            <w:vertAlign w:val="superscript"/>
            <w:rPrChange w:id="919" w:author="Sano Yuma" w:date="2023-02-19T22:21:00Z">
              <w:rPr/>
            </w:rPrChange>
          </w:rPr>
          <w:t>]</w:t>
        </w:r>
      </w:ins>
      <w:ins w:id="920" w:author="Sano Yuma" w:date="2023-02-13T17:54:00Z">
        <w:r w:rsidR="000C6793">
          <w:rPr>
            <w:rFonts w:hint="eastAsia"/>
          </w:rPr>
          <w:t>。</w:t>
        </w:r>
      </w:ins>
      <w:ins w:id="921" w:author="Sano Yuma" w:date="2023-02-13T17:56:00Z">
        <w:r w:rsidR="000C6793">
          <w:rPr>
            <w:rFonts w:hint="eastAsia"/>
          </w:rPr>
          <w:t>また、</w:t>
        </w:r>
      </w:ins>
      <w:ins w:id="922" w:author="Sano Yuma" w:date="2023-02-13T17:55:00Z">
        <w:r w:rsidR="000C6793">
          <w:rPr>
            <w:rFonts w:hint="eastAsia"/>
          </w:rPr>
          <w:t>国内であっても、プロや全日本に参加する大学の多</w:t>
        </w:r>
      </w:ins>
      <w:ins w:id="923" w:author="Sano Yuma" w:date="2023-02-13T17:56:00Z">
        <w:r w:rsidR="000C6793">
          <w:rPr>
            <w:rFonts w:hint="eastAsia"/>
          </w:rPr>
          <w:t>くがこのソフトウェアを活用している</w:t>
        </w:r>
      </w:ins>
      <w:ins w:id="924" w:author="Sano Yuma" w:date="2023-02-19T22:21:00Z">
        <w:r w:rsidR="00C76FA8" w:rsidRPr="00C76FA8">
          <w:rPr>
            <w:vertAlign w:val="superscript"/>
            <w:rPrChange w:id="925" w:author="Sano Yuma" w:date="2023-02-19T22:21:00Z">
              <w:rPr/>
            </w:rPrChange>
          </w:rPr>
          <w:t>[4]</w:t>
        </w:r>
      </w:ins>
      <w:ins w:id="926" w:author="Sano Yuma" w:date="2023-02-13T17:56:00Z">
        <w:r w:rsidR="000C6793">
          <w:rPr>
            <w:rFonts w:hint="eastAsia"/>
          </w:rPr>
          <w:t>。</w:t>
        </w:r>
      </w:ins>
      <w:del w:id="927" w:author="Sano Yuma" w:date="2023-02-13T17:53:00Z">
        <w:r w:rsidR="00B85879" w:rsidDel="000C6793">
          <w:rPr>
            <w:rFonts w:hint="eastAsia"/>
          </w:rPr>
          <w:delText>あ</w:delText>
        </w:r>
        <w:r w:rsidR="00011A87" w:rsidDel="000C6793">
          <w:rPr>
            <w:rFonts w:hint="eastAsia"/>
          </w:rPr>
          <w:delText>り、</w:delText>
        </w:r>
        <w:r w:rsidR="009827A0" w:rsidDel="000C6793">
          <w:rPr>
            <w:rFonts w:hint="eastAsia"/>
          </w:rPr>
          <w:delText>現在バレーボール業界で広く用いられている。</w:delText>
        </w:r>
      </w:del>
    </w:p>
    <w:p w14:paraId="4928B5C4" w14:textId="371789CD" w:rsidR="00A72734" w:rsidRDefault="009827A0">
      <w:pPr>
        <w:spacing w:line="360" w:lineRule="auto"/>
        <w:ind w:firstLineChars="100" w:firstLine="210"/>
        <w:pPrChange w:id="928" w:author="Sano Yuma" w:date="2023-02-13T18:24:00Z">
          <w:pPr>
            <w:ind w:firstLineChars="100" w:firstLine="210"/>
          </w:pPr>
        </w:pPrChange>
      </w:pPr>
      <w:r>
        <w:rPr>
          <w:rFonts w:hint="eastAsia"/>
        </w:rPr>
        <w:t>図</w:t>
      </w:r>
      <w:ins w:id="929" w:author="茂浩" w:date="2023-02-11T23:17:00Z">
        <w:r w:rsidR="005A1885">
          <w:rPr>
            <w:rFonts w:hint="eastAsia"/>
          </w:rPr>
          <w:t>1</w:t>
        </w:r>
        <w:r w:rsidR="005A1885">
          <w:t>.1</w:t>
        </w:r>
      </w:ins>
      <w:r>
        <w:rPr>
          <w:rFonts w:hint="eastAsia"/>
        </w:rPr>
        <w:t>にD</w:t>
      </w:r>
      <w:r>
        <w:t xml:space="preserve">ata Volley </w:t>
      </w:r>
      <w:r>
        <w:rPr>
          <w:rFonts w:hint="eastAsia"/>
        </w:rPr>
        <w:t>のG</w:t>
      </w:r>
      <w:r>
        <w:t>UI</w:t>
      </w:r>
      <w:r>
        <w:rPr>
          <w:rFonts w:hint="eastAsia"/>
        </w:rPr>
        <w:t>を示す。これはアナリストと呼ばれる分析専門家やコーチが用いるソフトウェアであり、各選手のポジションをあらかじめ登録し、</w:t>
      </w:r>
      <w:r w:rsidR="002D2DA6">
        <w:rPr>
          <w:rFonts w:hint="eastAsia"/>
        </w:rPr>
        <w:t>コマンドで選手がボールに触れた際の行動を</w:t>
      </w:r>
      <w:r w:rsidR="008E68B8">
        <w:rPr>
          <w:rFonts w:hint="eastAsia"/>
        </w:rPr>
        <w:t>、</w:t>
      </w:r>
      <w:r w:rsidR="002D2DA6">
        <w:rPr>
          <w:rFonts w:hint="eastAsia"/>
        </w:rPr>
        <w:t>試合を見ながらリアルタイムで入力する。</w:t>
      </w:r>
      <w:r w:rsidR="008E68B8">
        <w:rPr>
          <w:rFonts w:hint="eastAsia"/>
        </w:rPr>
        <w:t>それに基づき、プレイの決定率</w:t>
      </w:r>
      <w:r w:rsidR="00DA2C16">
        <w:rPr>
          <w:rFonts w:hint="eastAsia"/>
        </w:rPr>
        <w:t>の確認</w:t>
      </w:r>
      <w:r w:rsidR="002C7BC0">
        <w:rPr>
          <w:rFonts w:hint="eastAsia"/>
        </w:rPr>
        <w:t>や</w:t>
      </w:r>
      <w:r w:rsidR="00C56C57">
        <w:rPr>
          <w:rFonts w:hint="eastAsia"/>
        </w:rPr>
        <w:t>、選手の位置をあとから見直</w:t>
      </w:r>
      <w:r w:rsidR="00DA2C16">
        <w:rPr>
          <w:rFonts w:hint="eastAsia"/>
        </w:rPr>
        <w:t>すことが可能である。</w:t>
      </w:r>
    </w:p>
    <w:p w14:paraId="4960B36C" w14:textId="13DEF2CE" w:rsidR="00A72734" w:rsidRDefault="00A72734" w:rsidP="00A72734">
      <w:pPr>
        <w:ind w:firstLineChars="100" w:firstLine="210"/>
        <w:jc w:val="center"/>
      </w:pPr>
      <w:r>
        <w:rPr>
          <w:rFonts w:hint="eastAsia"/>
          <w:noProof/>
        </w:rPr>
        <w:lastRenderedPageBreak/>
        <w:drawing>
          <wp:inline distT="0" distB="0" distL="0" distR="0" wp14:anchorId="134C9226" wp14:editId="1202E384">
            <wp:extent cx="3402419" cy="1839243"/>
            <wp:effectExtent l="0" t="0" r="7620" b="8890"/>
            <wp:docPr id="12" name="図 12" descr="グラフィカル ユーザー インターフェイス,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図 12" descr="グラフィカル ユーザー インターフェイス, アプリケーション&#10;&#10;自動的に生成された説明"/>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439290" cy="1859174"/>
                    </a:xfrm>
                    <a:prstGeom prst="rect">
                      <a:avLst/>
                    </a:prstGeom>
                  </pic:spPr>
                </pic:pic>
              </a:graphicData>
            </a:graphic>
          </wp:inline>
        </w:drawing>
      </w:r>
    </w:p>
    <w:p w14:paraId="6B1596FC" w14:textId="14D55C7D" w:rsidR="00A72734" w:rsidRDefault="00A72734" w:rsidP="006E3F99">
      <w:pPr>
        <w:ind w:firstLineChars="100" w:firstLine="210"/>
        <w:jc w:val="center"/>
        <w:rPr>
          <w:ins w:id="930" w:author="Sano Yuma" w:date="2023-02-13T20:10:00Z"/>
        </w:rPr>
      </w:pPr>
      <w:r>
        <w:rPr>
          <w:rFonts w:hint="eastAsia"/>
        </w:rPr>
        <w:t>図1</w:t>
      </w:r>
      <w:r>
        <w:t>.1</w:t>
      </w:r>
      <w:r>
        <w:rPr>
          <w:rFonts w:hint="eastAsia"/>
        </w:rPr>
        <w:t xml:space="preserve">　D</w:t>
      </w:r>
      <w:r>
        <w:t>ata Volley</w:t>
      </w:r>
      <w:r>
        <w:rPr>
          <w:rFonts w:hint="eastAsia"/>
        </w:rPr>
        <w:t>のG</w:t>
      </w:r>
      <w:r>
        <w:t>UI</w:t>
      </w:r>
    </w:p>
    <w:p w14:paraId="5849D1E5" w14:textId="77777777" w:rsidR="006E3F99" w:rsidRDefault="006E3F99" w:rsidP="006E3F99">
      <w:pPr>
        <w:ind w:firstLineChars="100" w:firstLine="210"/>
        <w:jc w:val="center"/>
      </w:pPr>
    </w:p>
    <w:p w14:paraId="3558F6AF" w14:textId="7B55CFE3" w:rsidR="009302CD" w:rsidRDefault="00003C87">
      <w:pPr>
        <w:spacing w:line="360" w:lineRule="auto"/>
        <w:ind w:firstLineChars="100" w:firstLine="210"/>
        <w:pPrChange w:id="931" w:author="Sano Yuma" w:date="2023-02-13T18:24:00Z">
          <w:pPr>
            <w:ind w:firstLineChars="100" w:firstLine="210"/>
          </w:pPr>
        </w:pPrChange>
      </w:pPr>
      <w:r>
        <w:rPr>
          <w:rFonts w:hint="eastAsia"/>
        </w:rPr>
        <w:t>しかし、</w:t>
      </w:r>
      <w:commentRangeStart w:id="932"/>
      <w:commentRangeStart w:id="933"/>
      <w:commentRangeStart w:id="934"/>
      <w:commentRangeStart w:id="935"/>
      <w:r w:rsidR="002E3B87">
        <w:rPr>
          <w:rFonts w:hint="eastAsia"/>
        </w:rPr>
        <w:t>D</w:t>
      </w:r>
      <w:r w:rsidR="002E3B87">
        <w:t>ata Volley</w:t>
      </w:r>
      <w:r w:rsidR="002E3B87">
        <w:rPr>
          <w:rFonts w:hint="eastAsia"/>
        </w:rPr>
        <w:t>には次に示すような欠点が挙げられる</w:t>
      </w:r>
      <w:ins w:id="936" w:author="Sano Yuma" w:date="2023-02-19T22:21:00Z">
        <w:r w:rsidR="00C76FA8" w:rsidRPr="00192054">
          <w:rPr>
            <w:vertAlign w:val="superscript"/>
            <w:rPrChange w:id="937" w:author="Sano Yuma" w:date="2023-02-19T22:22:00Z">
              <w:rPr/>
            </w:rPrChange>
          </w:rPr>
          <w:t>[</w:t>
        </w:r>
      </w:ins>
      <w:ins w:id="938" w:author="Sano Yuma" w:date="2023-02-19T22:22:00Z">
        <w:r w:rsidR="00A17CF7" w:rsidRPr="00192054">
          <w:rPr>
            <w:vertAlign w:val="superscript"/>
            <w:rPrChange w:id="939" w:author="Sano Yuma" w:date="2023-02-19T22:22:00Z">
              <w:rPr/>
            </w:rPrChange>
          </w:rPr>
          <w:t>5</w:t>
        </w:r>
      </w:ins>
      <w:ins w:id="940" w:author="Sano Yuma" w:date="2023-02-19T22:21:00Z">
        <w:r w:rsidR="00C76FA8" w:rsidRPr="00192054">
          <w:rPr>
            <w:vertAlign w:val="superscript"/>
            <w:rPrChange w:id="941" w:author="Sano Yuma" w:date="2023-02-19T22:22:00Z">
              <w:rPr/>
            </w:rPrChange>
          </w:rPr>
          <w:t>]</w:t>
        </w:r>
      </w:ins>
      <w:r w:rsidR="002E3B87">
        <w:rPr>
          <w:rFonts w:hint="eastAsia"/>
        </w:rPr>
        <w:t>。</w:t>
      </w:r>
      <w:commentRangeEnd w:id="932"/>
      <w:r w:rsidR="005A1885">
        <w:rPr>
          <w:rStyle w:val="af"/>
        </w:rPr>
        <w:commentReference w:id="932"/>
      </w:r>
      <w:commentRangeEnd w:id="933"/>
      <w:r w:rsidR="008A27BB">
        <w:rPr>
          <w:rStyle w:val="af"/>
        </w:rPr>
        <w:commentReference w:id="933"/>
      </w:r>
      <w:commentRangeEnd w:id="934"/>
      <w:r w:rsidR="007E707C">
        <w:rPr>
          <w:rStyle w:val="af"/>
        </w:rPr>
        <w:commentReference w:id="934"/>
      </w:r>
      <w:commentRangeEnd w:id="935"/>
      <w:r w:rsidR="007517ED">
        <w:rPr>
          <w:rStyle w:val="af"/>
        </w:rPr>
        <w:commentReference w:id="935"/>
      </w:r>
    </w:p>
    <w:p w14:paraId="6E67736A" w14:textId="1946C899" w:rsidR="00723EF2" w:rsidRPr="00723EF2" w:rsidRDefault="00723EF2" w:rsidP="00203EBD">
      <w:pPr>
        <w:spacing w:line="360" w:lineRule="auto"/>
        <w:ind w:firstLineChars="100" w:firstLine="210"/>
      </w:pPr>
      <w:r>
        <w:rPr>
          <w:rFonts w:hint="eastAsia"/>
        </w:rPr>
        <w:t>①記録される位置の精度の低さ</w:t>
      </w:r>
    </w:p>
    <w:p w14:paraId="0F24D6BC" w14:textId="60EC6CBF" w:rsidR="00FC55B6" w:rsidRDefault="00723EF2" w:rsidP="00203EBD">
      <w:pPr>
        <w:spacing w:line="360" w:lineRule="auto"/>
        <w:ind w:firstLineChars="100" w:firstLine="210"/>
      </w:pPr>
      <w:r>
        <w:rPr>
          <w:rFonts w:hint="eastAsia"/>
        </w:rPr>
        <w:t>➁</w:t>
      </w:r>
      <w:r w:rsidR="00FC55B6">
        <w:rPr>
          <w:rFonts w:hint="eastAsia"/>
        </w:rPr>
        <w:t>複雑な入力コマンド</w:t>
      </w:r>
    </w:p>
    <w:p w14:paraId="62C68B4B" w14:textId="79562F70" w:rsidR="00FC55B6" w:rsidRDefault="00723EF2" w:rsidP="00203EBD">
      <w:pPr>
        <w:spacing w:line="360" w:lineRule="auto"/>
        <w:ind w:firstLineChars="100" w:firstLine="210"/>
      </w:pPr>
      <w:r>
        <w:rPr>
          <w:rFonts w:hint="eastAsia"/>
        </w:rPr>
        <w:t>③</w:t>
      </w:r>
      <w:r w:rsidR="00FC55B6">
        <w:rPr>
          <w:rFonts w:hint="eastAsia"/>
        </w:rPr>
        <w:t>瞬間的なプレイの判断の要求</w:t>
      </w:r>
    </w:p>
    <w:p w14:paraId="7050FBA6" w14:textId="3E12414A" w:rsidR="00FC55B6" w:rsidRDefault="00CC1965" w:rsidP="00203EBD">
      <w:pPr>
        <w:spacing w:line="360" w:lineRule="auto"/>
        <w:ind w:firstLineChars="100" w:firstLine="210"/>
      </w:pPr>
      <w:r>
        <w:rPr>
          <w:rFonts w:hint="eastAsia"/>
        </w:rPr>
        <w:t>④</w:t>
      </w:r>
      <w:r w:rsidR="00FC55B6">
        <w:rPr>
          <w:rFonts w:hint="eastAsia"/>
        </w:rPr>
        <w:t>人的入力ミス</w:t>
      </w:r>
    </w:p>
    <w:p w14:paraId="6923233F" w14:textId="10081C47" w:rsidR="00D70FE9" w:rsidRDefault="00726FBA">
      <w:pPr>
        <w:spacing w:line="360" w:lineRule="auto"/>
        <w:ind w:firstLineChars="100" w:firstLine="210"/>
        <w:pPrChange w:id="942" w:author="Sano Yuma" w:date="2023-02-13T18:26:00Z">
          <w:pPr>
            <w:ind w:firstLineChars="100" w:firstLine="210"/>
          </w:pPr>
        </w:pPrChange>
      </w:pPr>
      <w:r>
        <w:rPr>
          <w:rFonts w:hint="eastAsia"/>
        </w:rPr>
        <w:t>1つ目は「記録される位置の精度の低さ」である。</w:t>
      </w:r>
      <w:r w:rsidR="008F3F43">
        <w:rPr>
          <w:rFonts w:hint="eastAsia"/>
        </w:rPr>
        <w:t>D</w:t>
      </w:r>
      <w:r w:rsidR="008F3F43">
        <w:t>ata Volley</w:t>
      </w:r>
      <w:r w:rsidR="008F3F43">
        <w:rPr>
          <w:rFonts w:hint="eastAsia"/>
        </w:rPr>
        <w:t>では、コートの片面を6×</w:t>
      </w:r>
      <w:r w:rsidR="008F3F43">
        <w:t>6</w:t>
      </w:r>
      <w:r w:rsidR="008F3F43">
        <w:rPr>
          <w:rFonts w:hint="eastAsia"/>
        </w:rPr>
        <w:t>に3</w:t>
      </w:r>
      <w:r w:rsidR="008F3F43">
        <w:t>6</w:t>
      </w:r>
      <w:r w:rsidR="008F3F43">
        <w:rPr>
          <w:rFonts w:hint="eastAsia"/>
        </w:rPr>
        <w:t>等分</w:t>
      </w:r>
      <w:r w:rsidR="00700B15">
        <w:rPr>
          <w:rFonts w:hint="eastAsia"/>
        </w:rPr>
        <w:t>に</w:t>
      </w:r>
      <w:r w:rsidR="008F3F43">
        <w:rPr>
          <w:rFonts w:hint="eastAsia"/>
        </w:rPr>
        <w:t>して扱う。</w:t>
      </w:r>
      <w:r w:rsidR="00661984">
        <w:rPr>
          <w:rFonts w:hint="eastAsia"/>
        </w:rPr>
        <w:t>図1</w:t>
      </w:r>
      <w:r w:rsidR="00661984">
        <w:t>.2</w:t>
      </w:r>
      <w:r w:rsidR="00661984">
        <w:rPr>
          <w:rFonts w:hint="eastAsia"/>
        </w:rPr>
        <w:t>にコート分割の様子を示す。</w:t>
      </w:r>
      <w:r w:rsidR="00987A84">
        <w:rPr>
          <w:rFonts w:hint="eastAsia"/>
        </w:rPr>
        <w:t>バレーボールコートの片面は9</w:t>
      </w:r>
      <w:r w:rsidR="00987A84">
        <w:t>m</w:t>
      </w:r>
      <w:r w:rsidR="00987A84">
        <w:rPr>
          <w:rFonts w:hint="eastAsia"/>
        </w:rPr>
        <w:t>四方であるため、D</w:t>
      </w:r>
      <w:r w:rsidR="00987A84">
        <w:t>ata Volley</w:t>
      </w:r>
      <w:r w:rsidR="00987A84">
        <w:rPr>
          <w:rFonts w:hint="eastAsia"/>
        </w:rPr>
        <w:t>で記録される位置の最小単位は1</w:t>
      </w:r>
      <w:r w:rsidR="00987A84">
        <w:t>.5m</w:t>
      </w:r>
      <w:r w:rsidR="00987A84">
        <w:rPr>
          <w:rFonts w:hint="eastAsia"/>
        </w:rPr>
        <w:t>四方ということになる。</w:t>
      </w:r>
      <w:r w:rsidR="00D70FE9">
        <w:rPr>
          <w:rFonts w:hint="eastAsia"/>
        </w:rPr>
        <w:t>またD</w:t>
      </w:r>
      <w:r w:rsidR="00D70FE9">
        <w:t>ata Volley</w:t>
      </w:r>
      <w:r w:rsidR="00D70FE9">
        <w:rPr>
          <w:rFonts w:hint="eastAsia"/>
        </w:rPr>
        <w:t>では、ボールに触れていない選手の位置は入力しないため、</w:t>
      </w:r>
      <w:r w:rsidR="00B14F2E">
        <w:rPr>
          <w:rFonts w:hint="eastAsia"/>
        </w:rPr>
        <w:t>ボールに触れた瞬間でしか選手の位置を見直せないということも同様に欠点である。</w:t>
      </w:r>
    </w:p>
    <w:p w14:paraId="09C83A13" w14:textId="4C327A03" w:rsidR="0055747D" w:rsidDel="00203EBD" w:rsidRDefault="0055747D">
      <w:pPr>
        <w:spacing w:line="360" w:lineRule="auto"/>
        <w:ind w:firstLineChars="100" w:firstLine="210"/>
        <w:rPr>
          <w:del w:id="943" w:author="Sano Yuma" w:date="2023-02-13T18:25:00Z"/>
        </w:rPr>
        <w:pPrChange w:id="944" w:author="Sano Yuma" w:date="2023-02-13T18:26:00Z">
          <w:pPr>
            <w:ind w:firstLineChars="100" w:firstLine="210"/>
            <w:jc w:val="center"/>
          </w:pPr>
        </w:pPrChange>
      </w:pPr>
      <w:moveFromRangeStart w:id="945" w:author="Sano Yuma" w:date="2023-02-13T18:25:00Z" w:name="move127205136"/>
      <w:moveFrom w:id="946" w:author="Sano Yuma" w:date="2023-02-13T18:25:00Z">
        <w:r w:rsidDel="00203EBD">
          <w:rPr>
            <w:rFonts w:hint="eastAsia"/>
            <w:noProof/>
          </w:rPr>
          <w:drawing>
            <wp:inline distT="0" distB="0" distL="0" distR="0" wp14:anchorId="5E38F610" wp14:editId="7AA681BD">
              <wp:extent cx="3253563" cy="3216069"/>
              <wp:effectExtent l="0" t="0" r="4445" b="3810"/>
              <wp:docPr id="13" name="図 13"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図 13" descr="カレンダー&#10;&#10;中程度の精度で自動的に生成された説明"/>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281443" cy="3243628"/>
                      </a:xfrm>
                      <a:prstGeom prst="rect">
                        <a:avLst/>
                      </a:prstGeom>
                    </pic:spPr>
                  </pic:pic>
                </a:graphicData>
              </a:graphic>
            </wp:inline>
          </w:drawing>
        </w:r>
      </w:moveFrom>
      <w:moveFromRangeEnd w:id="945"/>
    </w:p>
    <w:p w14:paraId="61314507" w14:textId="7C960374" w:rsidR="0055747D" w:rsidDel="00203EBD" w:rsidRDefault="0055747D">
      <w:pPr>
        <w:spacing w:line="360" w:lineRule="auto"/>
        <w:ind w:firstLineChars="100" w:firstLine="210"/>
        <w:rPr>
          <w:moveFrom w:id="947" w:author="Sano Yuma" w:date="2023-02-13T18:26:00Z"/>
        </w:rPr>
        <w:pPrChange w:id="948" w:author="Sano Yuma" w:date="2023-02-13T18:26:00Z">
          <w:pPr>
            <w:ind w:firstLineChars="100" w:firstLine="210"/>
            <w:jc w:val="center"/>
          </w:pPr>
        </w:pPrChange>
      </w:pPr>
      <w:moveFromRangeStart w:id="949" w:author="Sano Yuma" w:date="2023-02-13T18:26:00Z" w:name="move127205188"/>
      <w:moveFrom w:id="950" w:author="Sano Yuma" w:date="2023-02-13T18:26:00Z">
        <w:r w:rsidDel="00203EBD">
          <w:rPr>
            <w:rFonts w:hint="eastAsia"/>
          </w:rPr>
          <w:t>図1</w:t>
        </w:r>
        <w:r w:rsidDel="00203EBD">
          <w:t>.2</w:t>
        </w:r>
        <w:r w:rsidDel="00203EBD">
          <w:rPr>
            <w:rFonts w:hint="eastAsia"/>
          </w:rPr>
          <w:t xml:space="preserve">　D</w:t>
        </w:r>
        <w:r w:rsidDel="00203EBD">
          <w:t>ata Volley</w:t>
        </w:r>
        <w:r w:rsidDel="00203EBD">
          <w:rPr>
            <w:rFonts w:hint="eastAsia"/>
          </w:rPr>
          <w:t>におけるコートの分割</w:t>
        </w:r>
      </w:moveFrom>
    </w:p>
    <w:p w14:paraId="0AEC4D58" w14:textId="220F852F" w:rsidR="0055747D" w:rsidDel="00203EBD" w:rsidRDefault="0055747D">
      <w:pPr>
        <w:spacing w:line="360" w:lineRule="auto"/>
        <w:ind w:firstLineChars="100" w:firstLine="210"/>
        <w:rPr>
          <w:moveFrom w:id="951" w:author="Sano Yuma" w:date="2023-02-13T18:26:00Z"/>
        </w:rPr>
        <w:pPrChange w:id="952" w:author="Sano Yuma" w:date="2023-02-13T18:26:00Z">
          <w:pPr>
            <w:ind w:firstLineChars="100" w:firstLine="210"/>
            <w:jc w:val="center"/>
          </w:pPr>
        </w:pPrChange>
      </w:pPr>
    </w:p>
    <w:moveFromRangeEnd w:id="949"/>
    <w:p w14:paraId="2BDDD271" w14:textId="3C7CE52F" w:rsidR="00203EBD" w:rsidRDefault="00F6028D">
      <w:pPr>
        <w:spacing w:line="360" w:lineRule="auto"/>
        <w:ind w:firstLineChars="100" w:firstLine="210"/>
        <w:rPr>
          <w:ins w:id="953" w:author="Sano Yuma" w:date="2023-02-13T18:25:00Z"/>
        </w:rPr>
        <w:pPrChange w:id="954" w:author="Sano Yuma" w:date="2023-02-13T18:26:00Z">
          <w:pPr>
            <w:ind w:firstLineChars="100" w:firstLine="210"/>
            <w:jc w:val="center"/>
          </w:pPr>
        </w:pPrChange>
      </w:pPr>
      <w:r>
        <w:t>2</w:t>
      </w:r>
      <w:r w:rsidR="00870C43">
        <w:rPr>
          <w:rFonts w:hint="eastAsia"/>
        </w:rPr>
        <w:t>つ目は「複雑な入力コマンド」である。</w:t>
      </w:r>
      <w:r w:rsidR="0021360D">
        <w:rPr>
          <w:rFonts w:hint="eastAsia"/>
        </w:rPr>
        <w:t>例として「</w:t>
      </w:r>
      <w:r w:rsidR="0021360D" w:rsidRPr="0021360D">
        <w:rPr>
          <w:rStyle w:val="22"/>
          <w:rFonts w:asciiTheme="minorEastAsia" w:hAnsiTheme="minorEastAsia" w:hint="eastAsia"/>
          <w:i w:val="0"/>
          <w:iCs w:val="0"/>
          <w:color w:val="auto"/>
        </w:rPr>
        <w:t>7SQ65.4#</w:t>
      </w:r>
      <w:r w:rsidR="0021360D">
        <w:rPr>
          <w:rFonts w:hint="eastAsia"/>
        </w:rPr>
        <w:t>」というコマンドがあるが、</w:t>
      </w:r>
      <w:r w:rsidR="0037056A">
        <w:rPr>
          <w:rFonts w:hint="eastAsia"/>
        </w:rPr>
        <w:t>このコマンドは「7番がゾーン6から打ったジャンプサーブを相手4番がゾーン5で完璧に返球した」という意味である。</w:t>
      </w:r>
      <w:r w:rsidR="00E66BD7">
        <w:rPr>
          <w:rFonts w:hint="eastAsia"/>
        </w:rPr>
        <w:t>このような複雑なコマンド入力の方法を覚えるだけでなく、選手のプレイを見ながら入力を行う必要があるため、ある程度の練習が必要である。</w:t>
      </w:r>
    </w:p>
    <w:p w14:paraId="5DD3A204" w14:textId="73CD5E1B" w:rsidR="0021360D" w:rsidRDefault="00203EBD" w:rsidP="00203EBD">
      <w:pPr>
        <w:ind w:firstLineChars="100" w:firstLine="210"/>
        <w:jc w:val="center"/>
        <w:rPr>
          <w:ins w:id="955" w:author="Sano Yuma" w:date="2023-02-13T18:26:00Z"/>
        </w:rPr>
      </w:pPr>
      <w:moveToRangeStart w:id="956" w:author="Sano Yuma" w:date="2023-02-13T18:25:00Z" w:name="move127205136"/>
      <w:moveTo w:id="957" w:author="Sano Yuma" w:date="2023-02-13T18:25:00Z">
        <w:r>
          <w:rPr>
            <w:rFonts w:hint="eastAsia"/>
            <w:noProof/>
          </w:rPr>
          <w:lastRenderedPageBreak/>
          <w:drawing>
            <wp:inline distT="0" distB="0" distL="0" distR="0" wp14:anchorId="301E00A4" wp14:editId="0A0B6B66">
              <wp:extent cx="3253563" cy="3216069"/>
              <wp:effectExtent l="0" t="0" r="4445" b="3810"/>
              <wp:docPr id="20" name="図 20"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図 13" descr="カレンダー&#10;&#10;中程度の精度で自動的に生成された説明"/>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281443" cy="3243628"/>
                      </a:xfrm>
                      <a:prstGeom prst="rect">
                        <a:avLst/>
                      </a:prstGeom>
                    </pic:spPr>
                  </pic:pic>
                </a:graphicData>
              </a:graphic>
            </wp:inline>
          </w:drawing>
        </w:r>
      </w:moveTo>
      <w:moveToRangeEnd w:id="956"/>
    </w:p>
    <w:p w14:paraId="567C9A5D" w14:textId="69ACA6A3" w:rsidR="00203EBD" w:rsidDel="00203EBD" w:rsidRDefault="00203EBD">
      <w:pPr>
        <w:spacing w:line="360" w:lineRule="auto"/>
        <w:ind w:firstLineChars="100" w:firstLine="210"/>
        <w:jc w:val="center"/>
        <w:rPr>
          <w:del w:id="958" w:author="Sano Yuma" w:date="2023-02-13T18:26:00Z"/>
        </w:rPr>
        <w:pPrChange w:id="959" w:author="Sano Yuma" w:date="2023-02-13T20:10:00Z">
          <w:pPr>
            <w:ind w:firstLineChars="100" w:firstLine="210"/>
            <w:jc w:val="center"/>
          </w:pPr>
        </w:pPrChange>
      </w:pPr>
      <w:moveToRangeStart w:id="960" w:author="Sano Yuma" w:date="2023-02-13T18:26:00Z" w:name="move127205188"/>
      <w:moveTo w:id="961" w:author="Sano Yuma" w:date="2023-02-13T18:26:00Z">
        <w:r>
          <w:rPr>
            <w:rFonts w:hint="eastAsia"/>
          </w:rPr>
          <w:t>図1</w:t>
        </w:r>
        <w:r>
          <w:t>.2</w:t>
        </w:r>
        <w:r>
          <w:rPr>
            <w:rFonts w:hint="eastAsia"/>
          </w:rPr>
          <w:t xml:space="preserve">　D</w:t>
        </w:r>
        <w:r>
          <w:t>ata Volley</w:t>
        </w:r>
        <w:r>
          <w:rPr>
            <w:rFonts w:hint="eastAsia"/>
          </w:rPr>
          <w:t>におけるコートの分割</w:t>
        </w:r>
      </w:moveTo>
    </w:p>
    <w:p w14:paraId="1F81B13B" w14:textId="77777777" w:rsidR="00203EBD" w:rsidRDefault="00203EBD">
      <w:pPr>
        <w:spacing w:line="360" w:lineRule="auto"/>
        <w:ind w:firstLineChars="100" w:firstLine="210"/>
        <w:jc w:val="center"/>
        <w:rPr>
          <w:ins w:id="962" w:author="Sano Yuma" w:date="2023-02-13T18:26:00Z"/>
          <w:moveTo w:id="963" w:author="Sano Yuma" w:date="2023-02-13T18:26:00Z"/>
        </w:rPr>
        <w:pPrChange w:id="964" w:author="Sano Yuma" w:date="2023-02-13T20:10:00Z">
          <w:pPr>
            <w:ind w:firstLineChars="100" w:firstLine="210"/>
            <w:jc w:val="center"/>
          </w:pPr>
        </w:pPrChange>
      </w:pPr>
    </w:p>
    <w:p w14:paraId="053ABB1B" w14:textId="77777777" w:rsidR="00203EBD" w:rsidRPr="00FB377E" w:rsidDel="00203EBD" w:rsidRDefault="00203EBD">
      <w:pPr>
        <w:rPr>
          <w:del w:id="965" w:author="Sano Yuma" w:date="2023-02-13T18:26:00Z"/>
          <w:moveTo w:id="966" w:author="Sano Yuma" w:date="2023-02-13T18:26:00Z"/>
        </w:rPr>
        <w:pPrChange w:id="967" w:author="Sano Yuma" w:date="2023-02-13T20:10:00Z">
          <w:pPr>
            <w:ind w:firstLineChars="100" w:firstLine="210"/>
            <w:jc w:val="center"/>
          </w:pPr>
        </w:pPrChange>
      </w:pPr>
    </w:p>
    <w:moveToRangeEnd w:id="960"/>
    <w:p w14:paraId="28A025B9" w14:textId="77777777" w:rsidR="00203EBD" w:rsidRPr="00203EBD" w:rsidRDefault="00203EBD"/>
    <w:p w14:paraId="25F4A485" w14:textId="47B91DA4" w:rsidR="00BE2BAA" w:rsidRDefault="00BE2BAA">
      <w:pPr>
        <w:spacing w:line="360" w:lineRule="auto"/>
        <w:pPrChange w:id="968" w:author="Sano Yuma" w:date="2023-02-13T18:26:00Z">
          <w:pPr/>
        </w:pPrChange>
      </w:pPr>
      <w:r>
        <w:rPr>
          <w:rFonts w:hint="eastAsia"/>
        </w:rPr>
        <w:t xml:space="preserve">　3つ目は「瞬間的なプレイの判断の要求」である。</w:t>
      </w:r>
      <w:r w:rsidR="00CA064D">
        <w:rPr>
          <w:rFonts w:hint="eastAsia"/>
        </w:rPr>
        <w:t>D</w:t>
      </w:r>
      <w:r w:rsidR="00CA064D">
        <w:t>ata Volley</w:t>
      </w:r>
      <w:r w:rsidR="00CA064D">
        <w:rPr>
          <w:rFonts w:hint="eastAsia"/>
        </w:rPr>
        <w:t>はバレーボールの試合中のプレイを分析するため、</w:t>
      </w:r>
      <w:r w:rsidR="002D31FD">
        <w:rPr>
          <w:rFonts w:hint="eastAsia"/>
        </w:rPr>
        <w:t>入力を行うユーザーには</w:t>
      </w:r>
      <w:r w:rsidR="00991F04">
        <w:rPr>
          <w:rFonts w:hint="eastAsia"/>
        </w:rPr>
        <w:t>バレーボールの知識が要求される。</w:t>
      </w:r>
      <w:r w:rsidR="00123A75">
        <w:rPr>
          <w:rFonts w:hint="eastAsia"/>
        </w:rPr>
        <w:t>さらに、入力にはプレイの種類だけではなく、</w:t>
      </w:r>
      <w:r w:rsidR="00AD59E1">
        <w:rPr>
          <w:rFonts w:hint="eastAsia"/>
        </w:rPr>
        <w:t>ユーザー</w:t>
      </w:r>
      <w:r w:rsidR="00150558">
        <w:rPr>
          <w:rFonts w:hint="eastAsia"/>
        </w:rPr>
        <w:t>から見たプレイの評価も含まれる</w:t>
      </w:r>
      <w:r w:rsidR="005F50A9">
        <w:rPr>
          <w:rFonts w:hint="eastAsia"/>
        </w:rPr>
        <w:t>。そのため、</w:t>
      </w:r>
      <w:r w:rsidR="00866AC3">
        <w:rPr>
          <w:rFonts w:hint="eastAsia"/>
        </w:rPr>
        <w:t>バレーボールのルールを知っているだけでなく、</w:t>
      </w:r>
      <w:r w:rsidR="00156BD9">
        <w:rPr>
          <w:rFonts w:hint="eastAsia"/>
        </w:rPr>
        <w:t>プレイの評価もできることがユーザーに求められる。これは先述した欠点である「</w:t>
      </w:r>
      <w:r w:rsidR="0040621C">
        <w:rPr>
          <w:rFonts w:hint="eastAsia"/>
        </w:rPr>
        <w:t>複雑な入力コマンド</w:t>
      </w:r>
      <w:r w:rsidR="00156BD9">
        <w:rPr>
          <w:rFonts w:hint="eastAsia"/>
        </w:rPr>
        <w:t>」</w:t>
      </w:r>
      <w:r w:rsidR="0040621C">
        <w:rPr>
          <w:rFonts w:hint="eastAsia"/>
        </w:rPr>
        <w:t>に重ねて、</w:t>
      </w:r>
      <w:r w:rsidR="00045165">
        <w:rPr>
          <w:rFonts w:hint="eastAsia"/>
        </w:rPr>
        <w:t>D</w:t>
      </w:r>
      <w:r w:rsidR="00045165">
        <w:t>ata Volley</w:t>
      </w:r>
      <w:r w:rsidR="00045165">
        <w:rPr>
          <w:rFonts w:hint="eastAsia"/>
        </w:rPr>
        <w:t>の使用の難易度を高めている。</w:t>
      </w:r>
      <w:r w:rsidR="00662D92">
        <w:rPr>
          <w:rFonts w:hint="eastAsia"/>
        </w:rPr>
        <w:t>これによって、</w:t>
      </w:r>
      <w:r w:rsidR="00042223">
        <w:t>Data Voll</w:t>
      </w:r>
      <w:r w:rsidR="00042223">
        <w:rPr>
          <w:rFonts w:hint="eastAsia"/>
        </w:rPr>
        <w:t>e</w:t>
      </w:r>
      <w:r w:rsidR="00042223">
        <w:t>y</w:t>
      </w:r>
      <w:r w:rsidR="00042223">
        <w:rPr>
          <w:rFonts w:hint="eastAsia"/>
        </w:rPr>
        <w:t>のユーザーをアナリストやコーチに限定してしまっている。</w:t>
      </w:r>
    </w:p>
    <w:p w14:paraId="04F7F00E" w14:textId="6E073484" w:rsidR="008126D4" w:rsidRDefault="008126D4">
      <w:pPr>
        <w:spacing w:line="360" w:lineRule="auto"/>
        <w:pPrChange w:id="969" w:author="Sano Yuma" w:date="2023-02-13T18:26:00Z">
          <w:pPr/>
        </w:pPrChange>
      </w:pPr>
      <w:r>
        <w:rPr>
          <w:rFonts w:hint="eastAsia"/>
        </w:rPr>
        <w:t xml:space="preserve">　4つ目に「人的入力ミス」である。</w:t>
      </w:r>
      <w:r w:rsidR="00E05BEA">
        <w:rPr>
          <w:rFonts w:hint="eastAsia"/>
        </w:rPr>
        <w:t>これは、ユーザーがコマンドを入力する際に起こすミスのことである。</w:t>
      </w:r>
      <w:r w:rsidR="00D44D68">
        <w:rPr>
          <w:rFonts w:hint="eastAsia"/>
        </w:rPr>
        <w:t>例えば、背番号の</w:t>
      </w:r>
      <w:r w:rsidR="00D44D68">
        <w:t>4</w:t>
      </w:r>
      <w:r w:rsidR="00D44D68">
        <w:rPr>
          <w:rFonts w:hint="eastAsia"/>
        </w:rPr>
        <w:t>と5や、レシーブの一種を表すDと返球の一種を表すFは、最も一般的なQ</w:t>
      </w:r>
      <w:r w:rsidR="00D44D68">
        <w:t>WERTY</w:t>
      </w:r>
      <w:r w:rsidR="00D44D68">
        <w:rPr>
          <w:rFonts w:hint="eastAsia"/>
        </w:rPr>
        <w:t>配列のキーボード上では隣り合っているが、これらが間違って入力された場合は大きく意味が異なってしまう。</w:t>
      </w:r>
    </w:p>
    <w:p w14:paraId="78E19DAF" w14:textId="2E985542" w:rsidR="009B4692" w:rsidRPr="008C1B09" w:rsidRDefault="009B4692" w:rsidP="008C1B09">
      <w:pPr>
        <w:pStyle w:val="3"/>
        <w:ind w:leftChars="0" w:left="0"/>
        <w:rPr>
          <w:rFonts w:asciiTheme="minorEastAsia" w:eastAsiaTheme="minorEastAsia" w:hAnsiTheme="minorEastAsia"/>
          <w:sz w:val="24"/>
          <w:szCs w:val="28"/>
        </w:rPr>
      </w:pPr>
      <w:bookmarkStart w:id="970" w:name="_Toc127563116"/>
      <w:r w:rsidRPr="008C1B09">
        <w:rPr>
          <w:rFonts w:asciiTheme="minorEastAsia" w:eastAsiaTheme="minorEastAsia" w:hAnsiTheme="minorEastAsia" w:hint="eastAsia"/>
          <w:sz w:val="24"/>
          <w:szCs w:val="28"/>
        </w:rPr>
        <w:lastRenderedPageBreak/>
        <w:t>1</w:t>
      </w:r>
      <w:r w:rsidRPr="008C1B09">
        <w:rPr>
          <w:rFonts w:asciiTheme="minorEastAsia" w:eastAsiaTheme="minorEastAsia" w:hAnsiTheme="minorEastAsia"/>
          <w:sz w:val="24"/>
          <w:szCs w:val="28"/>
        </w:rPr>
        <w:t>.2.2</w:t>
      </w:r>
      <w:r w:rsidRPr="008C1B09">
        <w:rPr>
          <w:rFonts w:asciiTheme="minorEastAsia" w:eastAsiaTheme="minorEastAsia" w:hAnsiTheme="minorEastAsia" w:hint="eastAsia"/>
          <w:sz w:val="24"/>
          <w:szCs w:val="28"/>
        </w:rPr>
        <w:t xml:space="preserve">　</w:t>
      </w:r>
      <w:r w:rsidR="003029FE" w:rsidRPr="008C1B09">
        <w:rPr>
          <w:rFonts w:asciiTheme="minorEastAsia" w:eastAsiaTheme="minorEastAsia" w:hAnsiTheme="minorEastAsia" w:hint="eastAsia"/>
          <w:sz w:val="24"/>
          <w:szCs w:val="28"/>
        </w:rPr>
        <w:t>平田</w:t>
      </w:r>
      <w:ins w:id="971" w:author="茂浩" w:date="2023-02-11T23:18:00Z">
        <w:r w:rsidR="005A1885">
          <w:rPr>
            <w:rFonts w:asciiTheme="minorEastAsia" w:eastAsiaTheme="minorEastAsia" w:hAnsiTheme="minorEastAsia" w:hint="eastAsia"/>
            <w:sz w:val="24"/>
            <w:szCs w:val="28"/>
          </w:rPr>
          <w:t>（</w:t>
        </w:r>
      </w:ins>
      <w:ins w:id="972" w:author="茂浩" w:date="2023-02-11T23:19:00Z">
        <w:r w:rsidR="005A1885">
          <w:rPr>
            <w:rFonts w:asciiTheme="minorEastAsia" w:eastAsiaTheme="minorEastAsia" w:hAnsiTheme="minorEastAsia" w:hint="eastAsia"/>
            <w:sz w:val="24"/>
            <w:szCs w:val="28"/>
          </w:rPr>
          <w:t>2</w:t>
        </w:r>
        <w:r w:rsidR="005A1885">
          <w:rPr>
            <w:rFonts w:asciiTheme="minorEastAsia" w:eastAsiaTheme="minorEastAsia" w:hAnsiTheme="minorEastAsia"/>
            <w:sz w:val="24"/>
            <w:szCs w:val="28"/>
          </w:rPr>
          <w:t>021</w:t>
        </w:r>
      </w:ins>
      <w:ins w:id="973" w:author="茂浩" w:date="2023-02-11T23:18:00Z">
        <w:r w:rsidR="005A1885">
          <w:rPr>
            <w:rFonts w:asciiTheme="minorEastAsia" w:eastAsiaTheme="minorEastAsia" w:hAnsiTheme="minorEastAsia" w:hint="eastAsia"/>
            <w:sz w:val="24"/>
            <w:szCs w:val="28"/>
          </w:rPr>
          <w:t>）</w:t>
        </w:r>
      </w:ins>
      <w:r w:rsidR="003029FE" w:rsidRPr="008C1B09">
        <w:rPr>
          <w:rFonts w:asciiTheme="minorEastAsia" w:eastAsiaTheme="minorEastAsia" w:hAnsiTheme="minorEastAsia" w:hint="eastAsia"/>
          <w:sz w:val="24"/>
          <w:szCs w:val="28"/>
        </w:rPr>
        <w:t>の</w:t>
      </w:r>
      <w:r w:rsidRPr="008C1B09">
        <w:rPr>
          <w:rFonts w:asciiTheme="minorEastAsia" w:eastAsiaTheme="minorEastAsia" w:hAnsiTheme="minorEastAsia" w:hint="eastAsia"/>
          <w:sz w:val="24"/>
          <w:szCs w:val="28"/>
        </w:rPr>
        <w:t>先行研究</w:t>
      </w:r>
      <w:bookmarkEnd w:id="970"/>
    </w:p>
    <w:p w14:paraId="6FA644F5" w14:textId="172F9D7A" w:rsidR="00F61C74" w:rsidRDefault="00FC411B">
      <w:pPr>
        <w:spacing w:line="360" w:lineRule="auto"/>
        <w:pPrChange w:id="974" w:author="Sano Yuma" w:date="2023-02-13T18:26:00Z">
          <w:pPr/>
        </w:pPrChange>
      </w:pPr>
      <w:r>
        <w:rPr>
          <w:rFonts w:hint="eastAsia"/>
        </w:rPr>
        <w:t xml:space="preserve">　</w:t>
      </w:r>
      <w:commentRangeStart w:id="975"/>
      <w:commentRangeStart w:id="976"/>
      <w:r w:rsidR="003029FE">
        <w:rPr>
          <w:rFonts w:hint="eastAsia"/>
        </w:rPr>
        <w:t>平田</w:t>
      </w:r>
      <w:r>
        <w:rPr>
          <w:rFonts w:hint="eastAsia"/>
        </w:rPr>
        <w:t>は、</w:t>
      </w:r>
      <w:r w:rsidR="00B63069">
        <w:rPr>
          <w:rFonts w:hint="eastAsia"/>
        </w:rPr>
        <w:t>1台の</w:t>
      </w:r>
      <w:r>
        <w:rPr>
          <w:rFonts w:hint="eastAsia"/>
        </w:rPr>
        <w:t>カメラを用いて撮影したバレーボールの試合映像から</w:t>
      </w:r>
      <w:r w:rsidR="00B965F9">
        <w:rPr>
          <w:rFonts w:hint="eastAsia"/>
        </w:rPr>
        <w:t>、</w:t>
      </w:r>
      <w:r>
        <w:rPr>
          <w:rFonts w:hint="eastAsia"/>
        </w:rPr>
        <w:t>自動で選手の</w:t>
      </w:r>
      <w:r w:rsidR="00AD14CA">
        <w:rPr>
          <w:rFonts w:hint="eastAsia"/>
        </w:rPr>
        <w:t>コート平面</w:t>
      </w:r>
      <w:r>
        <w:rPr>
          <w:rFonts w:hint="eastAsia"/>
        </w:rPr>
        <w:t>位置を推定</w:t>
      </w:r>
      <w:r w:rsidR="00477BAF">
        <w:rPr>
          <w:rFonts w:hint="eastAsia"/>
        </w:rPr>
        <w:t>するシステムを開発し</w:t>
      </w:r>
      <w:r w:rsidR="00130A5B">
        <w:rPr>
          <w:rFonts w:hint="eastAsia"/>
        </w:rPr>
        <w:t>た</w:t>
      </w:r>
      <w:commentRangeEnd w:id="975"/>
      <w:r w:rsidR="005A1885">
        <w:rPr>
          <w:rStyle w:val="af"/>
        </w:rPr>
        <w:commentReference w:id="975"/>
      </w:r>
      <w:commentRangeEnd w:id="976"/>
      <w:r w:rsidR="008A27BB">
        <w:rPr>
          <w:rStyle w:val="af"/>
        </w:rPr>
        <w:commentReference w:id="976"/>
      </w:r>
      <w:ins w:id="977" w:author="Sano Yuma" w:date="2023-02-13T18:02:00Z">
        <w:r w:rsidR="008A27BB" w:rsidRPr="008A27BB">
          <w:rPr>
            <w:vertAlign w:val="superscript"/>
            <w:rPrChange w:id="978" w:author="Sano Yuma" w:date="2023-02-13T18:06:00Z">
              <w:rPr/>
            </w:rPrChange>
          </w:rPr>
          <w:t>[</w:t>
        </w:r>
      </w:ins>
      <w:ins w:id="979" w:author="Sano Yuma" w:date="2023-02-19T22:22:00Z">
        <w:r w:rsidR="00425DC8">
          <w:rPr>
            <w:vertAlign w:val="superscript"/>
          </w:rPr>
          <w:t>5</w:t>
        </w:r>
      </w:ins>
      <w:ins w:id="980" w:author="Sano Yuma" w:date="2023-02-13T18:02:00Z">
        <w:r w:rsidR="008A27BB" w:rsidRPr="008A27BB">
          <w:rPr>
            <w:vertAlign w:val="superscript"/>
            <w:rPrChange w:id="981" w:author="Sano Yuma" w:date="2023-02-13T18:06:00Z">
              <w:rPr/>
            </w:rPrChange>
          </w:rPr>
          <w:t>]</w:t>
        </w:r>
      </w:ins>
      <w:r>
        <w:rPr>
          <w:rFonts w:hint="eastAsia"/>
        </w:rPr>
        <w:t>。</w:t>
      </w:r>
      <w:r w:rsidR="00997720">
        <w:rPr>
          <w:rFonts w:hint="eastAsia"/>
        </w:rPr>
        <w:t>システムによって得られる推定結果の例を図1</w:t>
      </w:r>
      <w:r w:rsidR="00997720">
        <w:t>.3</w:t>
      </w:r>
      <w:r w:rsidR="00997720">
        <w:rPr>
          <w:rFonts w:hint="eastAsia"/>
        </w:rPr>
        <w:t>に示す。</w:t>
      </w:r>
      <w:r w:rsidR="00DC31DC">
        <w:rPr>
          <w:rFonts w:hint="eastAsia"/>
        </w:rPr>
        <w:t>これにより、</w:t>
      </w:r>
      <w:r w:rsidR="0073672E">
        <w:rPr>
          <w:rFonts w:hint="eastAsia"/>
        </w:rPr>
        <w:t>D</w:t>
      </w:r>
      <w:r w:rsidR="0073672E">
        <w:t>ata Volley</w:t>
      </w:r>
      <w:r w:rsidR="0073672E">
        <w:rPr>
          <w:rFonts w:hint="eastAsia"/>
        </w:rPr>
        <w:t>で挙げた</w:t>
      </w:r>
      <w:r w:rsidR="00EF4614">
        <w:rPr>
          <w:rFonts w:hint="eastAsia"/>
        </w:rPr>
        <w:t>欠点</w:t>
      </w:r>
      <w:r w:rsidR="00DE7FEB">
        <w:rPr>
          <w:rFonts w:hint="eastAsia"/>
        </w:rPr>
        <w:t>である「記録される位置の精度の低さ」、「瞬間的なプレイの判断」、「人的入力ミス」の解決</w:t>
      </w:r>
      <w:r w:rsidR="00DC31DC">
        <w:rPr>
          <w:rFonts w:hint="eastAsia"/>
        </w:rPr>
        <w:t>に取り組んだ。</w:t>
      </w:r>
    </w:p>
    <w:p w14:paraId="648357F1" w14:textId="66AE5BC0" w:rsidR="00F61C74" w:rsidRDefault="00EF4614">
      <w:pPr>
        <w:spacing w:line="360" w:lineRule="auto"/>
        <w:ind w:firstLineChars="100" w:firstLine="210"/>
        <w:pPrChange w:id="982" w:author="Sano Yuma" w:date="2023-02-13T18:26:00Z">
          <w:pPr>
            <w:ind w:firstLineChars="100" w:firstLine="210"/>
          </w:pPr>
        </w:pPrChange>
      </w:pPr>
      <w:r>
        <w:rPr>
          <w:rFonts w:hint="eastAsia"/>
        </w:rPr>
        <w:t>しかし</w:t>
      </w:r>
      <w:r w:rsidR="00FC0951">
        <w:rPr>
          <w:rFonts w:hint="eastAsia"/>
        </w:rPr>
        <w:t>先行研究では、選手が</w:t>
      </w:r>
      <w:r w:rsidR="00F45658">
        <w:rPr>
          <w:rFonts w:hint="eastAsia"/>
        </w:rPr>
        <w:t>床上にいるという前提で選手位置</w:t>
      </w:r>
      <w:r w:rsidR="00F6108F">
        <w:rPr>
          <w:rFonts w:hint="eastAsia"/>
        </w:rPr>
        <w:t>の推定</w:t>
      </w:r>
      <w:r w:rsidR="00F61C74">
        <w:rPr>
          <w:rFonts w:hint="eastAsia"/>
        </w:rPr>
        <w:t>が行われている</w:t>
      </w:r>
      <w:r w:rsidR="00F6108F">
        <w:rPr>
          <w:rFonts w:hint="eastAsia"/>
        </w:rPr>
        <w:t>。</w:t>
      </w:r>
      <w:r w:rsidR="00324825">
        <w:rPr>
          <w:rFonts w:hint="eastAsia"/>
        </w:rPr>
        <w:t>そのため、</w:t>
      </w:r>
      <w:r w:rsidR="00EF63E6">
        <w:rPr>
          <w:rFonts w:hint="eastAsia"/>
        </w:rPr>
        <w:t>選手が</w:t>
      </w:r>
      <w:r w:rsidR="00324825">
        <w:rPr>
          <w:rFonts w:hint="eastAsia"/>
        </w:rPr>
        <w:t>床上から離れ</w:t>
      </w:r>
      <w:r w:rsidR="00EF63E6">
        <w:rPr>
          <w:rFonts w:hint="eastAsia"/>
        </w:rPr>
        <w:t>てしまう</w:t>
      </w:r>
      <w:r w:rsidR="00324825">
        <w:rPr>
          <w:rFonts w:hint="eastAsia"/>
        </w:rPr>
        <w:t>跳躍</w:t>
      </w:r>
      <w:r w:rsidR="00EF63E6">
        <w:rPr>
          <w:rFonts w:hint="eastAsia"/>
        </w:rPr>
        <w:t>時には</w:t>
      </w:r>
      <w:r w:rsidR="00FD6424">
        <w:rPr>
          <w:rFonts w:hint="eastAsia"/>
        </w:rPr>
        <w:t>、映像と比較しても全く異なった位置を推定してしまう。</w:t>
      </w:r>
      <w:r w:rsidR="00A04A96">
        <w:rPr>
          <w:rFonts w:hint="eastAsia"/>
        </w:rPr>
        <w:t>バレーボール競技は、選手が頻繁に跳躍を行うスポーツであ</w:t>
      </w:r>
      <w:r w:rsidR="002F1B0D">
        <w:rPr>
          <w:rFonts w:hint="eastAsia"/>
        </w:rPr>
        <w:t>るため、</w:t>
      </w:r>
      <w:r w:rsidR="004C24A9">
        <w:rPr>
          <w:rFonts w:hint="eastAsia"/>
        </w:rPr>
        <w:t>跳躍時の選手位置を正しく出来ない</w:t>
      </w:r>
      <w:r w:rsidR="00F61C74">
        <w:rPr>
          <w:rFonts w:hint="eastAsia"/>
        </w:rPr>
        <w:t>こと</w:t>
      </w:r>
      <w:r w:rsidR="004C24A9">
        <w:rPr>
          <w:rFonts w:hint="eastAsia"/>
        </w:rPr>
        <w:t>は、重大な欠点である。</w:t>
      </w:r>
    </w:p>
    <w:p w14:paraId="4A02CD76" w14:textId="4FF69FC1" w:rsidR="00E617DB" w:rsidRDefault="00573B38" w:rsidP="00D6434A">
      <w:pPr>
        <w:ind w:firstLineChars="100" w:firstLine="210"/>
        <w:jc w:val="center"/>
      </w:pPr>
      <w:r>
        <w:rPr>
          <w:noProof/>
        </w:rPr>
        <w:drawing>
          <wp:inline distT="0" distB="0" distL="0" distR="0" wp14:anchorId="71821CBB" wp14:editId="58496988">
            <wp:extent cx="2317398" cy="3706465"/>
            <wp:effectExtent l="0" t="8572" r="0" b="0"/>
            <wp:docPr id="16" name="Picture 2" descr="グラフ, 散布図&#10;&#10;自動的に生成された説明">
              <a:extLst xmlns:a="http://schemas.openxmlformats.org/drawingml/2006/main">
                <a:ext uri="{FF2B5EF4-FFF2-40B4-BE49-F238E27FC236}">
                  <a16:creationId xmlns:a16="http://schemas.microsoft.com/office/drawing/2014/main" id="{7325F406-6DB9-CA33-2E92-31E45198B3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2" descr="グラフ, 散布図&#10;&#10;自動的に生成された説明">
                      <a:extLst>
                        <a:ext uri="{FF2B5EF4-FFF2-40B4-BE49-F238E27FC236}">
                          <a16:creationId xmlns:a16="http://schemas.microsoft.com/office/drawing/2014/main" id="{7325F406-6DB9-CA33-2E92-31E45198B3AD}"/>
                        </a:ext>
                      </a:extLst>
                    </pic:cNvPr>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rot="5400000">
                      <a:off x="0" y="0"/>
                      <a:ext cx="2334754" cy="3734225"/>
                    </a:xfrm>
                    <a:prstGeom prst="rect">
                      <a:avLst/>
                    </a:prstGeom>
                    <a:noFill/>
                  </pic:spPr>
                </pic:pic>
              </a:graphicData>
            </a:graphic>
          </wp:inline>
        </w:drawing>
      </w:r>
    </w:p>
    <w:p w14:paraId="435B95C4" w14:textId="0FFD9C69" w:rsidR="00573B38" w:rsidRDefault="00573B38" w:rsidP="00D6434A">
      <w:pPr>
        <w:ind w:firstLineChars="100" w:firstLine="210"/>
        <w:jc w:val="center"/>
      </w:pPr>
      <w:commentRangeStart w:id="983"/>
      <w:commentRangeStart w:id="984"/>
      <w:r>
        <w:rPr>
          <w:rFonts w:hint="eastAsia"/>
        </w:rPr>
        <w:t>図1</w:t>
      </w:r>
      <w:r>
        <w:t>.3</w:t>
      </w:r>
      <w:r>
        <w:rPr>
          <w:rFonts w:hint="eastAsia"/>
        </w:rPr>
        <w:t xml:space="preserve">　先行研究によって得られる選手位置推定結果の例</w:t>
      </w:r>
      <w:commentRangeEnd w:id="983"/>
      <w:commentRangeEnd w:id="984"/>
      <w:ins w:id="985" w:author="Sano Yuma" w:date="2023-02-13T18:07:00Z">
        <w:r w:rsidR="008A27BB" w:rsidRPr="008A27BB">
          <w:rPr>
            <w:vertAlign w:val="superscript"/>
            <w:rPrChange w:id="986" w:author="Sano Yuma" w:date="2023-02-13T18:07:00Z">
              <w:rPr/>
            </w:rPrChange>
          </w:rPr>
          <w:t>[</w:t>
        </w:r>
      </w:ins>
      <w:ins w:id="987" w:author="Sano Yuma" w:date="2023-02-19T22:24:00Z">
        <w:r w:rsidR="003A3A51">
          <w:rPr>
            <w:vertAlign w:val="superscript"/>
          </w:rPr>
          <w:t>5</w:t>
        </w:r>
      </w:ins>
      <w:ins w:id="988" w:author="Sano Yuma" w:date="2023-02-13T18:07:00Z">
        <w:r w:rsidR="008A27BB" w:rsidRPr="008A27BB">
          <w:rPr>
            <w:vertAlign w:val="superscript"/>
            <w:rPrChange w:id="989" w:author="Sano Yuma" w:date="2023-02-13T18:07:00Z">
              <w:rPr/>
            </w:rPrChange>
          </w:rPr>
          <w:t>]</w:t>
        </w:r>
      </w:ins>
      <w:r w:rsidR="005A1885" w:rsidRPr="008A27BB">
        <w:rPr>
          <w:rStyle w:val="af"/>
          <w:vertAlign w:val="superscript"/>
          <w:rPrChange w:id="990" w:author="Sano Yuma" w:date="2023-02-13T18:07:00Z">
            <w:rPr>
              <w:rStyle w:val="af"/>
            </w:rPr>
          </w:rPrChange>
        </w:rPr>
        <w:commentReference w:id="983"/>
      </w:r>
      <w:r w:rsidR="008A27BB">
        <w:rPr>
          <w:rStyle w:val="af"/>
        </w:rPr>
        <w:commentReference w:id="984"/>
      </w:r>
    </w:p>
    <w:p w14:paraId="4822F91B" w14:textId="77777777" w:rsidR="00573B38" w:rsidRDefault="00573B38" w:rsidP="00D6434A">
      <w:pPr>
        <w:ind w:firstLineChars="100" w:firstLine="210"/>
        <w:jc w:val="center"/>
      </w:pPr>
    </w:p>
    <w:p w14:paraId="71E563F7" w14:textId="0D8C0AB7" w:rsidR="009F1E77" w:rsidRPr="008C1B09" w:rsidRDefault="005C79E3" w:rsidP="008C1B09">
      <w:pPr>
        <w:pStyle w:val="2"/>
        <w:rPr>
          <w:rFonts w:asciiTheme="minorEastAsia" w:hAnsiTheme="minorEastAsia"/>
          <w:sz w:val="24"/>
          <w:szCs w:val="28"/>
        </w:rPr>
      </w:pPr>
      <w:bookmarkStart w:id="991" w:name="_Toc127563117"/>
      <w:r w:rsidRPr="008C1B09">
        <w:rPr>
          <w:rFonts w:asciiTheme="minorEastAsia" w:hAnsiTheme="minorEastAsia" w:hint="eastAsia"/>
          <w:sz w:val="24"/>
          <w:szCs w:val="28"/>
        </w:rPr>
        <w:t>1</w:t>
      </w:r>
      <w:r w:rsidRPr="008C1B09">
        <w:rPr>
          <w:rFonts w:asciiTheme="minorEastAsia" w:hAnsiTheme="minorEastAsia"/>
          <w:sz w:val="24"/>
          <w:szCs w:val="28"/>
        </w:rPr>
        <w:t>.3</w:t>
      </w:r>
      <w:r w:rsidRPr="008C1B09">
        <w:rPr>
          <w:rFonts w:asciiTheme="minorEastAsia" w:hAnsiTheme="minorEastAsia" w:hint="eastAsia"/>
          <w:sz w:val="24"/>
          <w:szCs w:val="28"/>
        </w:rPr>
        <w:t xml:space="preserve">　本研究の</w:t>
      </w:r>
      <w:r w:rsidR="008B2A68" w:rsidRPr="008C1B09">
        <w:rPr>
          <w:rFonts w:asciiTheme="minorEastAsia" w:hAnsiTheme="minorEastAsia" w:hint="eastAsia"/>
          <w:sz w:val="24"/>
          <w:szCs w:val="28"/>
        </w:rPr>
        <w:t>内容</w:t>
      </w:r>
      <w:bookmarkEnd w:id="991"/>
    </w:p>
    <w:p w14:paraId="0F3D8203" w14:textId="2E71ADF0" w:rsidR="00127742" w:rsidRDefault="009F1E77">
      <w:pPr>
        <w:spacing w:line="360" w:lineRule="auto"/>
        <w:pPrChange w:id="992" w:author="Sano Yuma" w:date="2023-02-13T18:26:00Z">
          <w:pPr/>
        </w:pPrChange>
      </w:pPr>
      <w:r>
        <w:rPr>
          <w:rFonts w:hint="eastAsia"/>
        </w:rPr>
        <w:t xml:space="preserve">　</w:t>
      </w:r>
      <w:r w:rsidR="00A201CC">
        <w:rPr>
          <w:rFonts w:hint="eastAsia"/>
        </w:rPr>
        <w:t>そこで本研究</w:t>
      </w:r>
      <w:r w:rsidR="00B15A25">
        <w:rPr>
          <w:rFonts w:hint="eastAsia"/>
        </w:rPr>
        <w:t>は</w:t>
      </w:r>
      <w:r w:rsidR="004276AB">
        <w:rPr>
          <w:rFonts w:hint="eastAsia"/>
        </w:rPr>
        <w:t>、</w:t>
      </w:r>
      <w:r w:rsidR="00B15A25">
        <w:rPr>
          <w:rFonts w:hint="eastAsia"/>
        </w:rPr>
        <w:t>先行研究</w:t>
      </w:r>
      <w:ins w:id="993" w:author="Sano Yuma" w:date="2023-02-19T21:57:00Z">
        <w:r w:rsidR="00290C05" w:rsidRPr="006A4700">
          <w:rPr>
            <w:vertAlign w:val="superscript"/>
            <w:rPrChange w:id="994" w:author="Sano Yuma" w:date="2023-02-19T22:22:00Z">
              <w:rPr/>
            </w:rPrChange>
          </w:rPr>
          <w:t>[</w:t>
        </w:r>
      </w:ins>
      <w:ins w:id="995" w:author="Sano Yuma" w:date="2023-02-19T22:22:00Z">
        <w:r w:rsidR="00FB552C" w:rsidRPr="006A4700">
          <w:rPr>
            <w:vertAlign w:val="superscript"/>
            <w:rPrChange w:id="996" w:author="Sano Yuma" w:date="2023-02-19T22:22:00Z">
              <w:rPr/>
            </w:rPrChange>
          </w:rPr>
          <w:t>5</w:t>
        </w:r>
      </w:ins>
      <w:ins w:id="997" w:author="Sano Yuma" w:date="2023-02-19T21:57:00Z">
        <w:r w:rsidR="00290C05" w:rsidRPr="006A4700">
          <w:rPr>
            <w:vertAlign w:val="superscript"/>
            <w:rPrChange w:id="998" w:author="Sano Yuma" w:date="2023-02-19T22:22:00Z">
              <w:rPr/>
            </w:rPrChange>
          </w:rPr>
          <w:t>]</w:t>
        </w:r>
      </w:ins>
      <w:r w:rsidR="00B15A25">
        <w:rPr>
          <w:rFonts w:hint="eastAsia"/>
        </w:rPr>
        <w:t>の発展</w:t>
      </w:r>
      <w:r w:rsidR="001371B1">
        <w:rPr>
          <w:rFonts w:hint="eastAsia"/>
        </w:rPr>
        <w:t>研究と位置づけ</w:t>
      </w:r>
      <w:r w:rsidR="00B15A25">
        <w:rPr>
          <w:rFonts w:hint="eastAsia"/>
        </w:rPr>
        <w:t>、</w:t>
      </w:r>
      <w:r w:rsidR="004276AB">
        <w:rPr>
          <w:rFonts w:hint="eastAsia"/>
        </w:rPr>
        <w:t>バレーボールの試合映像から</w:t>
      </w:r>
      <w:r w:rsidR="00064BC5">
        <w:rPr>
          <w:rFonts w:hint="eastAsia"/>
        </w:rPr>
        <w:t>選手の3次元位置を求めることによ</w:t>
      </w:r>
      <w:r w:rsidR="008D43B3">
        <w:rPr>
          <w:rFonts w:hint="eastAsia"/>
        </w:rPr>
        <w:t>り</w:t>
      </w:r>
      <w:r w:rsidR="00064BC5">
        <w:rPr>
          <w:rFonts w:hint="eastAsia"/>
        </w:rPr>
        <w:t>、</w:t>
      </w:r>
      <w:r w:rsidR="00535CC2">
        <w:rPr>
          <w:rFonts w:hint="eastAsia"/>
        </w:rPr>
        <w:t>先行研究の課題であった</w:t>
      </w:r>
      <w:r w:rsidR="00815DA3">
        <w:rPr>
          <w:rFonts w:hint="eastAsia"/>
        </w:rPr>
        <w:t>跳躍時の推定</w:t>
      </w:r>
      <w:r w:rsidR="00165F12">
        <w:rPr>
          <w:rFonts w:hint="eastAsia"/>
        </w:rPr>
        <w:t>を正しく行う</w:t>
      </w:r>
      <w:r w:rsidR="00B15A25">
        <w:rPr>
          <w:rFonts w:hint="eastAsia"/>
        </w:rPr>
        <w:t>ことを目的とする</w:t>
      </w:r>
      <w:r w:rsidR="00365040">
        <w:rPr>
          <w:rFonts w:hint="eastAsia"/>
        </w:rPr>
        <w:t>。</w:t>
      </w:r>
      <w:r w:rsidR="006C001D">
        <w:rPr>
          <w:rFonts w:hint="eastAsia"/>
        </w:rPr>
        <w:t>また</w:t>
      </w:r>
      <w:r w:rsidR="004837E6">
        <w:rPr>
          <w:rFonts w:hint="eastAsia"/>
        </w:rPr>
        <w:t>、</w:t>
      </w:r>
      <w:r w:rsidR="00192879">
        <w:rPr>
          <w:rFonts w:hint="eastAsia"/>
        </w:rPr>
        <w:t>「（できる限り）人の手を介さない」、さらに「扱いやすい」システムを目指す。</w:t>
      </w:r>
    </w:p>
    <w:p w14:paraId="0BBFB822" w14:textId="463D7907" w:rsidR="00DA57E6" w:rsidRDefault="00195E8F">
      <w:pPr>
        <w:spacing w:line="360" w:lineRule="auto"/>
        <w:ind w:firstLineChars="100" w:firstLine="210"/>
        <w:pPrChange w:id="999" w:author="Sano Yuma" w:date="2023-02-13T18:26:00Z">
          <w:pPr>
            <w:ind w:firstLineChars="100" w:firstLine="210"/>
          </w:pPr>
        </w:pPrChange>
      </w:pPr>
      <w:r>
        <w:rPr>
          <w:rFonts w:hint="eastAsia"/>
        </w:rPr>
        <w:t>ただし、先行研究とは異なり、1台のカメラでの撮影ではなく、複数台のカメラで試合を</w:t>
      </w:r>
      <w:r>
        <w:rPr>
          <w:rFonts w:hint="eastAsia"/>
        </w:rPr>
        <w:lastRenderedPageBreak/>
        <w:t>同時撮影することにより、</w:t>
      </w:r>
      <w:r w:rsidR="008C3F05">
        <w:t>3</w:t>
      </w:r>
      <w:r w:rsidR="008C3F05">
        <w:rPr>
          <w:rFonts w:hint="eastAsia"/>
        </w:rPr>
        <w:t>次元の選手位置を推定する。ま</w:t>
      </w:r>
      <w:r w:rsidR="006D0C6A">
        <w:rPr>
          <w:rFonts w:hint="eastAsia"/>
        </w:rPr>
        <w:t>た、選手位置に関して</w:t>
      </w:r>
      <w:r w:rsidR="00127742">
        <w:rPr>
          <w:rFonts w:hint="eastAsia"/>
        </w:rPr>
        <w:t>、先行研究では両足の中間点としていたが、選手の重心</w:t>
      </w:r>
      <w:r w:rsidR="009922BC">
        <w:rPr>
          <w:rFonts w:hint="eastAsia"/>
        </w:rPr>
        <w:t>位置</w:t>
      </w:r>
      <w:r w:rsidR="00127742">
        <w:rPr>
          <w:rFonts w:hint="eastAsia"/>
        </w:rPr>
        <w:t>を考慮して、本研究では選手の腰の位置を選手位置と設定した。</w:t>
      </w:r>
    </w:p>
    <w:p w14:paraId="622931FC" w14:textId="1EB53423" w:rsidR="00F8596B" w:rsidRDefault="007C4660">
      <w:pPr>
        <w:spacing w:line="360" w:lineRule="auto"/>
        <w:ind w:firstLineChars="100" w:firstLine="210"/>
        <w:pPrChange w:id="1000" w:author="Sano Yuma" w:date="2023-02-13T18:26:00Z">
          <w:pPr>
            <w:ind w:firstLineChars="100" w:firstLine="210"/>
          </w:pPr>
        </w:pPrChange>
      </w:pPr>
      <w:r>
        <w:rPr>
          <w:rFonts w:hint="eastAsia"/>
        </w:rPr>
        <w:t>本論文の構成</w:t>
      </w:r>
      <w:r w:rsidR="009937CE">
        <w:rPr>
          <w:rFonts w:hint="eastAsia"/>
        </w:rPr>
        <w:t>として、第2</w:t>
      </w:r>
      <w:r w:rsidR="009D3417">
        <w:rPr>
          <w:rFonts w:hint="eastAsia"/>
        </w:rPr>
        <w:t>章から第</w:t>
      </w:r>
      <w:r w:rsidR="009D3417">
        <w:t>5</w:t>
      </w:r>
      <w:r w:rsidR="009937CE">
        <w:rPr>
          <w:rFonts w:hint="eastAsia"/>
        </w:rPr>
        <w:t>章では、</w:t>
      </w:r>
      <w:ins w:id="1001" w:author="Sano Yuma" w:date="2023-02-13T18:07:00Z">
        <w:r w:rsidR="008A27BB">
          <w:rPr>
            <w:rFonts w:hint="eastAsia"/>
          </w:rPr>
          <w:t>選手の</w:t>
        </w:r>
      </w:ins>
      <w:ins w:id="1002" w:author="Sano Yuma" w:date="2023-02-13T18:08:00Z">
        <w:r w:rsidR="008A27BB">
          <w:rPr>
            <w:rFonts w:hint="eastAsia"/>
          </w:rPr>
          <w:t>3次元位置を推定するために必要な手順</w:t>
        </w:r>
      </w:ins>
      <w:commentRangeStart w:id="1003"/>
      <w:commentRangeStart w:id="1004"/>
      <w:del w:id="1005" w:author="Sano Yuma" w:date="2023-02-13T18:08:00Z">
        <w:r w:rsidR="009369C2" w:rsidDel="008A27BB">
          <w:rPr>
            <w:rFonts w:hint="eastAsia"/>
          </w:rPr>
          <w:delText>システムを実現</w:delText>
        </w:r>
        <w:r w:rsidR="00EA22F7" w:rsidDel="008A27BB">
          <w:rPr>
            <w:rFonts w:hint="eastAsia"/>
          </w:rPr>
          <w:delText>するためのアルゴリズム</w:delText>
        </w:r>
      </w:del>
      <w:commentRangeEnd w:id="1003"/>
      <w:r w:rsidR="005A1885">
        <w:rPr>
          <w:rStyle w:val="af"/>
        </w:rPr>
        <w:commentReference w:id="1003"/>
      </w:r>
      <w:commentRangeEnd w:id="1004"/>
      <w:r w:rsidR="00060060">
        <w:rPr>
          <w:rStyle w:val="af"/>
        </w:rPr>
        <w:commentReference w:id="1004"/>
      </w:r>
      <w:r w:rsidR="00EA22F7">
        <w:rPr>
          <w:rFonts w:hint="eastAsia"/>
        </w:rPr>
        <w:t>を述べる。</w:t>
      </w:r>
      <w:r w:rsidR="00EE508A">
        <w:rPr>
          <w:rFonts w:hint="eastAsia"/>
        </w:rPr>
        <w:t>そして</w:t>
      </w:r>
      <w:r w:rsidR="00335745">
        <w:rPr>
          <w:rFonts w:hint="eastAsia"/>
        </w:rPr>
        <w:t>、第6章では</w:t>
      </w:r>
      <w:ins w:id="1006" w:author="Sano Yuma" w:date="2023-02-13T18:12:00Z">
        <w:r w:rsidR="00F41BA8">
          <w:rPr>
            <w:rFonts w:hint="eastAsia"/>
          </w:rPr>
          <w:t>本研究の結果として、それぞれの手順にお</w:t>
        </w:r>
        <w:r w:rsidR="00F67F75">
          <w:rPr>
            <w:rFonts w:hint="eastAsia"/>
          </w:rPr>
          <w:t>いて得られる途中の結果、最終的に得られる選手</w:t>
        </w:r>
      </w:ins>
      <w:ins w:id="1007" w:author="Sano Yuma" w:date="2023-02-13T18:13:00Z">
        <w:r w:rsidR="00F67F75">
          <w:rPr>
            <w:rFonts w:hint="eastAsia"/>
          </w:rPr>
          <w:t>位置の推定結果、そして</w:t>
        </w:r>
      </w:ins>
      <w:ins w:id="1008" w:author="Ec5-19 ec30103v(長岡高専)" w:date="2023-02-17T10:26:00Z">
        <w:r w:rsidR="00A4530F">
          <w:rPr>
            <w:rFonts w:hint="eastAsia"/>
          </w:rPr>
          <w:t>それらの</w:t>
        </w:r>
      </w:ins>
      <w:ins w:id="1009" w:author="Sano Yuma" w:date="2023-02-13T18:13:00Z">
        <w:r w:rsidR="00F67F75">
          <w:rPr>
            <w:rFonts w:hint="eastAsia"/>
          </w:rPr>
          <w:t>結果</w:t>
        </w:r>
      </w:ins>
      <w:ins w:id="1010" w:author="Ec5-19 ec30103v(長岡高専)" w:date="2023-02-17T10:26:00Z">
        <w:r w:rsidR="00A4530F">
          <w:rPr>
            <w:rFonts w:hint="eastAsia"/>
          </w:rPr>
          <w:t>に対する</w:t>
        </w:r>
      </w:ins>
      <w:ins w:id="1011" w:author="Sano Yuma" w:date="2023-02-13T18:13:00Z">
        <w:del w:id="1012" w:author="Ec5-19 ec30103v(長岡高専)" w:date="2023-02-17T10:26:00Z">
          <w:r w:rsidR="00F67F75" w:rsidDel="00A4530F">
            <w:rPr>
              <w:rFonts w:hint="eastAsia"/>
            </w:rPr>
            <w:delText>の</w:delText>
          </w:r>
        </w:del>
        <w:r w:rsidR="00F67F75">
          <w:rPr>
            <w:rFonts w:hint="eastAsia"/>
          </w:rPr>
          <w:t>考察</w:t>
        </w:r>
      </w:ins>
      <w:commentRangeStart w:id="1013"/>
      <w:commentRangeStart w:id="1014"/>
      <w:del w:id="1015" w:author="Sano Yuma" w:date="2023-02-13T18:08:00Z">
        <w:r w:rsidR="00EE508A" w:rsidDel="008A27BB">
          <w:rPr>
            <w:rFonts w:hint="eastAsia"/>
          </w:rPr>
          <w:delText>これらのアルゴリズム</w:delText>
        </w:r>
      </w:del>
      <w:del w:id="1016" w:author="Sano Yuma" w:date="2023-02-13T18:12:00Z">
        <w:r w:rsidR="00EE508A" w:rsidDel="00F41BA8">
          <w:rPr>
            <w:rFonts w:hint="eastAsia"/>
          </w:rPr>
          <w:delText>を用いて得られ</w:delText>
        </w:r>
      </w:del>
      <w:del w:id="1017" w:author="Sano Yuma" w:date="2023-02-13T18:11:00Z">
        <w:r w:rsidR="00EE508A" w:rsidDel="00B84D1A">
          <w:rPr>
            <w:rFonts w:hint="eastAsia"/>
          </w:rPr>
          <w:delText>た</w:delText>
        </w:r>
      </w:del>
      <w:del w:id="1018" w:author="Sano Yuma" w:date="2023-02-13T18:12:00Z">
        <w:r w:rsidR="00EE508A" w:rsidDel="00F41BA8">
          <w:rPr>
            <w:rFonts w:hint="eastAsia"/>
          </w:rPr>
          <w:delText>結果</w:delText>
        </w:r>
      </w:del>
      <w:commentRangeEnd w:id="1013"/>
      <w:r w:rsidR="005A1885">
        <w:rPr>
          <w:rStyle w:val="af"/>
        </w:rPr>
        <w:commentReference w:id="1013"/>
      </w:r>
      <w:commentRangeEnd w:id="1014"/>
      <w:r w:rsidR="00290C05">
        <w:rPr>
          <w:rStyle w:val="af"/>
        </w:rPr>
        <w:commentReference w:id="1014"/>
      </w:r>
      <w:r w:rsidR="00EE508A">
        <w:rPr>
          <w:rFonts w:hint="eastAsia"/>
        </w:rPr>
        <w:t>を述べる。</w:t>
      </w:r>
      <w:r w:rsidR="00335745">
        <w:rPr>
          <w:rFonts w:hint="eastAsia"/>
        </w:rPr>
        <w:t>最後に</w:t>
      </w:r>
      <w:ins w:id="1019" w:author="Sano Yuma" w:date="2023-02-13T18:13:00Z">
        <w:r w:rsidR="00F67F75">
          <w:rPr>
            <w:rFonts w:hint="eastAsia"/>
          </w:rPr>
          <w:t>、</w:t>
        </w:r>
      </w:ins>
      <w:r w:rsidR="00335745">
        <w:rPr>
          <w:rFonts w:hint="eastAsia"/>
        </w:rPr>
        <w:t>第7章に本研究のまとめと今後の課題及び発展について述べる。</w:t>
      </w:r>
    </w:p>
    <w:p w14:paraId="2ECBE5FA" w14:textId="77777777" w:rsidR="00F8596B" w:rsidRDefault="00F8596B">
      <w:pPr>
        <w:widowControl/>
        <w:jc w:val="left"/>
      </w:pPr>
      <w:r>
        <w:br w:type="page"/>
      </w:r>
    </w:p>
    <w:p w14:paraId="1D9284EC" w14:textId="77777777" w:rsidR="00683683" w:rsidRDefault="00683683" w:rsidP="008C1B09">
      <w:pPr>
        <w:pStyle w:val="1"/>
        <w:rPr>
          <w:rFonts w:asciiTheme="minorEastAsia" w:eastAsiaTheme="minorEastAsia" w:hAnsiTheme="minorEastAsia"/>
          <w:sz w:val="32"/>
          <w:szCs w:val="36"/>
        </w:rPr>
        <w:sectPr w:rsidR="00683683" w:rsidSect="001349ED">
          <w:headerReference w:type="default" r:id="rId21"/>
          <w:footerReference w:type="default" r:id="rId22"/>
          <w:pgSz w:w="11906" w:h="16838"/>
          <w:pgMar w:top="1985" w:right="1701" w:bottom="1701" w:left="1701" w:header="851" w:footer="992" w:gutter="0"/>
          <w:pgNumType w:start="1"/>
          <w:cols w:space="425"/>
          <w:docGrid w:type="lines" w:linePitch="360"/>
        </w:sectPr>
      </w:pPr>
    </w:p>
    <w:p w14:paraId="5BA217F1" w14:textId="59CB7802" w:rsidR="002B5613" w:rsidRPr="008C1B09" w:rsidRDefault="002B5613" w:rsidP="008C1B09">
      <w:pPr>
        <w:pStyle w:val="1"/>
        <w:rPr>
          <w:rFonts w:asciiTheme="minorEastAsia" w:eastAsiaTheme="minorEastAsia" w:hAnsiTheme="minorEastAsia"/>
          <w:sz w:val="32"/>
          <w:szCs w:val="36"/>
        </w:rPr>
      </w:pPr>
      <w:bookmarkStart w:id="1021" w:name="_Toc127563118"/>
      <w:r w:rsidRPr="008C1B09">
        <w:rPr>
          <w:rFonts w:asciiTheme="minorEastAsia" w:eastAsiaTheme="minorEastAsia" w:hAnsiTheme="minorEastAsia" w:hint="eastAsia"/>
          <w:sz w:val="32"/>
          <w:szCs w:val="36"/>
        </w:rPr>
        <w:lastRenderedPageBreak/>
        <w:t>第</w:t>
      </w:r>
      <w:r w:rsidR="00C66C4E" w:rsidRPr="008C1B09">
        <w:rPr>
          <w:rFonts w:asciiTheme="minorEastAsia" w:eastAsiaTheme="minorEastAsia" w:hAnsiTheme="minorEastAsia"/>
          <w:sz w:val="32"/>
          <w:szCs w:val="36"/>
        </w:rPr>
        <w:t>2</w:t>
      </w:r>
      <w:r w:rsidRPr="008C1B09">
        <w:rPr>
          <w:rFonts w:asciiTheme="minorEastAsia" w:eastAsiaTheme="minorEastAsia" w:hAnsiTheme="minorEastAsia" w:hint="eastAsia"/>
          <w:sz w:val="32"/>
          <w:szCs w:val="36"/>
        </w:rPr>
        <w:t>章</w:t>
      </w:r>
      <w:bookmarkEnd w:id="1021"/>
    </w:p>
    <w:p w14:paraId="747D6A5D" w14:textId="7603E4D3" w:rsidR="002B5613" w:rsidRDefault="00C66C4E" w:rsidP="002B5613">
      <w:pPr>
        <w:rPr>
          <w:sz w:val="40"/>
          <w:szCs w:val="44"/>
        </w:rPr>
      </w:pPr>
      <w:r>
        <w:rPr>
          <w:rFonts w:hint="eastAsia"/>
          <w:sz w:val="40"/>
          <w:szCs w:val="44"/>
        </w:rPr>
        <w:t>カメラキャリブレーション</w:t>
      </w:r>
    </w:p>
    <w:p w14:paraId="16AE6E8E" w14:textId="77777777" w:rsidR="002B5613" w:rsidRDefault="002B5613" w:rsidP="002B5613">
      <w:pPr>
        <w:rPr>
          <w:sz w:val="40"/>
          <w:szCs w:val="44"/>
        </w:rPr>
      </w:pPr>
    </w:p>
    <w:p w14:paraId="25AE23D9" w14:textId="43E5FE91" w:rsidR="00B30AAC" w:rsidRPr="001E5313" w:rsidRDefault="00B30AAC" w:rsidP="001E5313">
      <w:pPr>
        <w:pStyle w:val="2"/>
        <w:rPr>
          <w:rFonts w:asciiTheme="minorEastAsia" w:hAnsiTheme="minorEastAsia"/>
          <w:sz w:val="24"/>
          <w:szCs w:val="28"/>
        </w:rPr>
      </w:pPr>
      <w:bookmarkStart w:id="1022" w:name="_Toc127563119"/>
      <w:r w:rsidRPr="001E5313">
        <w:rPr>
          <w:rFonts w:asciiTheme="minorEastAsia" w:hAnsiTheme="minorEastAsia" w:hint="eastAsia"/>
          <w:sz w:val="24"/>
          <w:szCs w:val="28"/>
        </w:rPr>
        <w:t>2</w:t>
      </w:r>
      <w:r w:rsidRPr="001E5313">
        <w:rPr>
          <w:rFonts w:asciiTheme="minorEastAsia" w:hAnsiTheme="minorEastAsia"/>
          <w:sz w:val="24"/>
          <w:szCs w:val="28"/>
        </w:rPr>
        <w:t>.1</w:t>
      </w:r>
      <w:r w:rsidRPr="001E5313">
        <w:rPr>
          <w:rFonts w:asciiTheme="minorEastAsia" w:hAnsiTheme="minorEastAsia" w:hint="eastAsia"/>
          <w:sz w:val="24"/>
          <w:szCs w:val="28"/>
        </w:rPr>
        <w:t xml:space="preserve">　カメラパラメータ</w:t>
      </w:r>
      <w:bookmarkEnd w:id="1022"/>
    </w:p>
    <w:p w14:paraId="16F8DB4C" w14:textId="22F7D1CC" w:rsidR="007C4660" w:rsidRDefault="00476069">
      <w:pPr>
        <w:spacing w:line="360" w:lineRule="auto"/>
        <w:pPrChange w:id="1023" w:author="Sano Yuma" w:date="2023-02-13T18:27:00Z">
          <w:pPr/>
        </w:pPrChange>
      </w:pPr>
      <w:r>
        <w:rPr>
          <w:rFonts w:hint="eastAsia"/>
        </w:rPr>
        <w:t xml:space="preserve">　</w:t>
      </w:r>
      <w:r w:rsidR="00D51260">
        <w:rPr>
          <w:rFonts w:hint="eastAsia"/>
        </w:rPr>
        <w:t>選手の位置を3次元的に表すためには、実空間上に3次元座標系を設定し、</w:t>
      </w:r>
      <w:r w:rsidR="005F778F">
        <w:rPr>
          <w:rFonts w:hint="eastAsia"/>
        </w:rPr>
        <w:t>時間同期させた複数台のカメラで同時撮影した後、撮影した映像から3次元空間を再構築する。</w:t>
      </w:r>
      <w:r w:rsidR="004F4C09">
        <w:rPr>
          <w:rFonts w:hint="eastAsia"/>
        </w:rPr>
        <w:t>3次元空間を再構築するためには、</w:t>
      </w:r>
      <w:r w:rsidR="00462D2C">
        <w:rPr>
          <w:rFonts w:hint="eastAsia"/>
        </w:rPr>
        <w:t>実空間における物体がどのようにカメラ画面に映るかを知る必要があり、そのためにはカメラパラメータと呼ばれる情報が必要である。</w:t>
      </w:r>
    </w:p>
    <w:p w14:paraId="18383B5B" w14:textId="28434764" w:rsidR="00462D2C" w:rsidRDefault="00462D2C" w:rsidP="009310A0">
      <w:pPr>
        <w:spacing w:line="360" w:lineRule="auto"/>
        <w:rPr>
          <w:ins w:id="1024" w:author="Sano Yuma" w:date="2023-02-13T20:17:00Z"/>
        </w:rPr>
      </w:pPr>
      <w:r>
        <w:rPr>
          <w:rFonts w:hint="eastAsia"/>
        </w:rPr>
        <w:t xml:space="preserve">　カメラパラメータ</w:t>
      </w:r>
      <w:r w:rsidR="00943567">
        <w:rPr>
          <w:rFonts w:hint="eastAsia"/>
        </w:rPr>
        <w:t>は、カメラの焦点距離と</w:t>
      </w:r>
      <w:r w:rsidR="00FE0C8B">
        <w:rPr>
          <w:rFonts w:hint="eastAsia"/>
        </w:rPr>
        <w:t>光学的中心の情報を含む</w:t>
      </w:r>
      <w:r w:rsidR="00943567">
        <w:rPr>
          <w:rFonts w:hint="eastAsia"/>
        </w:rPr>
        <w:t>カメラ内部パラメータ</w:t>
      </w:r>
      <w:r w:rsidR="00FE0C8B">
        <w:rPr>
          <w:rFonts w:hint="eastAsia"/>
        </w:rPr>
        <w:t>と、カメラの位置と姿勢の情報を含むカメラ外部パラメータ</w:t>
      </w:r>
      <w:r w:rsidR="00600E29">
        <w:rPr>
          <w:rFonts w:hint="eastAsia"/>
        </w:rPr>
        <w:t>に分けられ、これらを求めることをカメラキャリブレーションと呼ぶ</w:t>
      </w:r>
      <w:r w:rsidR="00C55021">
        <w:rPr>
          <w:rFonts w:hint="eastAsia"/>
        </w:rPr>
        <w:t>。</w:t>
      </w:r>
    </w:p>
    <w:p w14:paraId="381694E1" w14:textId="77777777" w:rsidR="006553D1" w:rsidRDefault="006553D1">
      <w:pPr>
        <w:spacing w:line="360" w:lineRule="auto"/>
        <w:pPrChange w:id="1025" w:author="Sano Yuma" w:date="2023-02-13T18:27:00Z">
          <w:pPr/>
        </w:pPrChange>
      </w:pPr>
    </w:p>
    <w:p w14:paraId="43E58BF2" w14:textId="4AEBF6C5" w:rsidR="000277AB" w:rsidRPr="001E5313" w:rsidRDefault="005F01B4" w:rsidP="001E5313">
      <w:pPr>
        <w:pStyle w:val="2"/>
        <w:rPr>
          <w:rFonts w:asciiTheme="minorEastAsia" w:hAnsiTheme="minorEastAsia"/>
          <w:sz w:val="24"/>
          <w:szCs w:val="28"/>
        </w:rPr>
      </w:pPr>
      <w:bookmarkStart w:id="1026" w:name="_Toc127563120"/>
      <w:r w:rsidRPr="001E5313">
        <w:rPr>
          <w:rFonts w:asciiTheme="minorEastAsia" w:hAnsiTheme="minorEastAsia" w:hint="eastAsia"/>
          <w:sz w:val="24"/>
          <w:szCs w:val="28"/>
        </w:rPr>
        <w:t>2</w:t>
      </w:r>
      <w:r w:rsidRPr="001E5313">
        <w:rPr>
          <w:rFonts w:asciiTheme="minorEastAsia" w:hAnsiTheme="minorEastAsia"/>
          <w:sz w:val="24"/>
          <w:szCs w:val="28"/>
        </w:rPr>
        <w:t>.2</w:t>
      </w:r>
      <w:r w:rsidRPr="001E5313">
        <w:rPr>
          <w:rFonts w:asciiTheme="minorEastAsia" w:hAnsiTheme="minorEastAsia" w:hint="eastAsia"/>
          <w:sz w:val="24"/>
          <w:szCs w:val="28"/>
        </w:rPr>
        <w:t xml:space="preserve">　カメラ内部パラメータの</w:t>
      </w:r>
      <w:r w:rsidR="002002F7" w:rsidRPr="001E5313">
        <w:rPr>
          <w:rFonts w:asciiTheme="minorEastAsia" w:hAnsiTheme="minorEastAsia" w:hint="eastAsia"/>
          <w:sz w:val="24"/>
          <w:szCs w:val="28"/>
        </w:rPr>
        <w:t>推定</w:t>
      </w:r>
      <w:bookmarkEnd w:id="1026"/>
    </w:p>
    <w:p w14:paraId="5EDC7380" w14:textId="370B59D3" w:rsidR="00426CB3" w:rsidDel="009310A0" w:rsidRDefault="00F9341E">
      <w:pPr>
        <w:spacing w:line="360" w:lineRule="auto"/>
        <w:rPr>
          <w:del w:id="1027" w:author="Sano Yuma" w:date="2023-02-13T18:28:00Z"/>
          <w:szCs w:val="21"/>
        </w:rPr>
        <w:pPrChange w:id="1028" w:author="Sano Yuma" w:date="2023-02-13T18:27:00Z">
          <w:pPr/>
        </w:pPrChange>
      </w:pPr>
      <w:r>
        <w:rPr>
          <w:rFonts w:hint="eastAsia"/>
          <w:szCs w:val="21"/>
        </w:rPr>
        <w:t xml:space="preserve">　カメラ内部パラメータは、キャリブレーションパターン</w:t>
      </w:r>
      <w:r w:rsidR="006B0677">
        <w:rPr>
          <w:rFonts w:hint="eastAsia"/>
          <w:szCs w:val="21"/>
        </w:rPr>
        <w:t>を様々な画角から撮影することによって推定する。</w:t>
      </w:r>
      <w:r w:rsidR="00D44526">
        <w:rPr>
          <w:rFonts w:hint="eastAsia"/>
          <w:szCs w:val="21"/>
        </w:rPr>
        <w:t>キャリブレーションパターンとは、</w:t>
      </w:r>
      <w:r w:rsidR="002A1411">
        <w:rPr>
          <w:rFonts w:hint="eastAsia"/>
          <w:szCs w:val="21"/>
        </w:rPr>
        <w:t>既知のサイズの円や正方形が並んでいるパターンのことである。</w:t>
      </w:r>
      <w:r w:rsidR="000F519E">
        <w:rPr>
          <w:rFonts w:hint="eastAsia"/>
          <w:szCs w:val="21"/>
        </w:rPr>
        <w:t>図</w:t>
      </w:r>
      <w:r w:rsidR="00107C47">
        <w:rPr>
          <w:rFonts w:hint="eastAsia"/>
          <w:szCs w:val="21"/>
        </w:rPr>
        <w:t>2</w:t>
      </w:r>
      <w:r w:rsidR="00107C47">
        <w:rPr>
          <w:szCs w:val="21"/>
        </w:rPr>
        <w:t>.1</w:t>
      </w:r>
      <w:r w:rsidR="000F519E">
        <w:rPr>
          <w:rFonts w:hint="eastAsia"/>
          <w:szCs w:val="21"/>
        </w:rPr>
        <w:t>にチェッカーボードと呼ばれるキャリブレーションパターンの一種を示す。</w:t>
      </w:r>
      <w:r w:rsidR="00426CB3">
        <w:rPr>
          <w:rFonts w:hint="eastAsia"/>
          <w:szCs w:val="21"/>
        </w:rPr>
        <w:t>本研究では、チェッカーボードを利用してカメラ内部パラメータを推定した。</w:t>
      </w:r>
    </w:p>
    <w:p w14:paraId="42A00310" w14:textId="10DB494F" w:rsidR="00424E26" w:rsidDel="009310A0" w:rsidRDefault="00424E26">
      <w:pPr>
        <w:spacing w:line="360" w:lineRule="auto"/>
        <w:rPr>
          <w:del w:id="1029" w:author="Sano Yuma" w:date="2023-02-13T18:28:00Z"/>
        </w:rPr>
        <w:pPrChange w:id="1030" w:author="Sano Yuma" w:date="2023-02-13T18:28:00Z">
          <w:pPr>
            <w:keepNext/>
            <w:jc w:val="center"/>
          </w:pPr>
        </w:pPrChange>
      </w:pPr>
      <w:moveFromRangeStart w:id="1031" w:author="Sano Yuma" w:date="2023-02-13T18:27:00Z" w:name="move127205287"/>
      <w:moveFrom w:id="1032" w:author="Sano Yuma" w:date="2023-02-13T18:27:00Z">
        <w:r w:rsidDel="009310A0">
          <w:rPr>
            <w:rFonts w:hint="eastAsia"/>
            <w:noProof/>
            <w:szCs w:val="21"/>
          </w:rPr>
          <w:drawing>
            <wp:inline distT="0" distB="0" distL="0" distR="0" wp14:anchorId="0784BEFB" wp14:editId="656FC1E4">
              <wp:extent cx="3287844" cy="2558979"/>
              <wp:effectExtent l="0" t="0" r="8255" b="0"/>
              <wp:docPr id="1" name="図 1" descr="背景パター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図 1" descr="背景パターン&#10;&#10;自動的に生成された説明"/>
                      <pic:cNvPicPr/>
                    </pic:nvPicPr>
                    <pic:blipFill rotWithShape="1">
                      <a:blip r:embed="rId23" cstate="print">
                        <a:extLst>
                          <a:ext uri="{28A0092B-C50C-407E-A947-70E740481C1C}">
                            <a14:useLocalDpi xmlns:a14="http://schemas.microsoft.com/office/drawing/2010/main" val="0"/>
                          </a:ext>
                        </a:extLst>
                      </a:blip>
                      <a:srcRect l="1371" r="7796"/>
                      <a:stretch/>
                    </pic:blipFill>
                    <pic:spPr bwMode="auto">
                      <a:xfrm>
                        <a:off x="0" y="0"/>
                        <a:ext cx="3292080" cy="2562276"/>
                      </a:xfrm>
                      <a:prstGeom prst="rect">
                        <a:avLst/>
                      </a:prstGeom>
                      <a:ln>
                        <a:noFill/>
                      </a:ln>
                      <a:extLst>
                        <a:ext uri="{53640926-AAD7-44D8-BBD7-CCE9431645EC}">
                          <a14:shadowObscured xmlns:a14="http://schemas.microsoft.com/office/drawing/2010/main"/>
                        </a:ext>
                      </a:extLst>
                    </pic:spPr>
                  </pic:pic>
                </a:graphicData>
              </a:graphic>
            </wp:inline>
          </w:drawing>
        </w:r>
      </w:moveFrom>
      <w:moveFromRangeEnd w:id="1031"/>
    </w:p>
    <w:p w14:paraId="0EE9D3A2" w14:textId="19AADC2C" w:rsidR="00426CB3" w:rsidDel="009310A0" w:rsidRDefault="00424E26" w:rsidP="00424E26">
      <w:pPr>
        <w:pStyle w:val="a6"/>
        <w:jc w:val="center"/>
        <w:rPr>
          <w:moveFrom w:id="1033" w:author="Sano Yuma" w:date="2023-02-13T18:28:00Z"/>
          <w:b w:val="0"/>
          <w:bCs w:val="0"/>
        </w:rPr>
      </w:pPr>
      <w:moveFromRangeStart w:id="1034" w:author="Sano Yuma" w:date="2023-02-13T18:28:00Z" w:name="move127205312"/>
      <w:moveFrom w:id="1035" w:author="Sano Yuma" w:date="2023-02-13T18:28:00Z">
        <w:r w:rsidRPr="00424E26" w:rsidDel="009310A0">
          <w:rPr>
            <w:rFonts w:hint="eastAsia"/>
            <w:b w:val="0"/>
            <w:bCs w:val="0"/>
          </w:rPr>
          <w:t>図2</w:t>
        </w:r>
        <w:r w:rsidRPr="00424E26" w:rsidDel="009310A0">
          <w:rPr>
            <w:b w:val="0"/>
            <w:bCs w:val="0"/>
          </w:rPr>
          <w:t>.1</w:t>
        </w:r>
        <w:r w:rsidRPr="00424E26" w:rsidDel="009310A0">
          <w:rPr>
            <w:rFonts w:hint="eastAsia"/>
            <w:b w:val="0"/>
            <w:bCs w:val="0"/>
          </w:rPr>
          <w:t xml:space="preserve">　チェッカーボード</w:t>
        </w:r>
      </w:moveFrom>
    </w:p>
    <w:moveFromRangeEnd w:id="1034"/>
    <w:p w14:paraId="29D4CF12" w14:textId="6418A8D3" w:rsidR="00107C47" w:rsidRDefault="00107C47">
      <w:pPr>
        <w:spacing w:line="360" w:lineRule="auto"/>
        <w:pPrChange w:id="1036" w:author="Sano Yuma" w:date="2023-02-13T18:28:00Z">
          <w:pPr/>
        </w:pPrChange>
      </w:pPr>
    </w:p>
    <w:p w14:paraId="47D754A9" w14:textId="7265EA6F" w:rsidR="008B4103" w:rsidRDefault="00321A69">
      <w:pPr>
        <w:spacing w:line="360" w:lineRule="auto"/>
        <w:pPrChange w:id="1037" w:author="Sano Yuma" w:date="2023-02-13T18:27:00Z">
          <w:pPr/>
        </w:pPrChange>
      </w:pPr>
      <w:r>
        <w:rPr>
          <w:rFonts w:hint="eastAsia"/>
        </w:rPr>
        <w:t xml:space="preserve">　</w:t>
      </w:r>
      <w:r w:rsidR="00024719">
        <w:rPr>
          <w:rFonts w:hint="eastAsia"/>
        </w:rPr>
        <w:t>カメラ内部パラメータ</w:t>
      </w:r>
      <w:r w:rsidR="003364DE">
        <w:rPr>
          <w:rFonts w:hint="eastAsia"/>
        </w:rPr>
        <w:t>の</w:t>
      </w:r>
      <w:r w:rsidR="00024719">
        <w:rPr>
          <w:rFonts w:hint="eastAsia"/>
        </w:rPr>
        <w:t>推定について</w:t>
      </w:r>
      <w:r w:rsidR="003364DE">
        <w:rPr>
          <w:rFonts w:hint="eastAsia"/>
        </w:rPr>
        <w:t>、本研究ではO</w:t>
      </w:r>
      <w:r w:rsidR="003364DE">
        <w:t>penCV</w:t>
      </w:r>
      <w:ins w:id="1038" w:author="Sano Yuma" w:date="2023-02-19T21:58:00Z">
        <w:r w:rsidR="00290C05" w:rsidRPr="00691182">
          <w:rPr>
            <w:vertAlign w:val="superscript"/>
            <w:rPrChange w:id="1039" w:author="Sano Yuma" w:date="2023-02-19T22:25:00Z">
              <w:rPr/>
            </w:rPrChange>
          </w:rPr>
          <w:t>[</w:t>
        </w:r>
      </w:ins>
      <w:ins w:id="1040" w:author="Sano Yuma" w:date="2023-02-19T22:25:00Z">
        <w:r w:rsidR="00691182" w:rsidRPr="00691182">
          <w:rPr>
            <w:vertAlign w:val="superscript"/>
            <w:rPrChange w:id="1041" w:author="Sano Yuma" w:date="2023-02-19T22:25:00Z">
              <w:rPr/>
            </w:rPrChange>
          </w:rPr>
          <w:t>6</w:t>
        </w:r>
      </w:ins>
      <w:ins w:id="1042" w:author="Sano Yuma" w:date="2023-02-19T21:58:00Z">
        <w:r w:rsidR="00290C05" w:rsidRPr="00691182">
          <w:rPr>
            <w:vertAlign w:val="superscript"/>
            <w:rPrChange w:id="1043" w:author="Sano Yuma" w:date="2023-02-19T22:25:00Z">
              <w:rPr/>
            </w:rPrChange>
          </w:rPr>
          <w:t>]</w:t>
        </w:r>
      </w:ins>
      <w:r w:rsidR="003364DE">
        <w:rPr>
          <w:rFonts w:hint="eastAsia"/>
        </w:rPr>
        <w:t>のc</w:t>
      </w:r>
      <w:r w:rsidR="003364DE">
        <w:t>alibrateCamera</w:t>
      </w:r>
      <w:r w:rsidR="003364DE">
        <w:rPr>
          <w:rFonts w:hint="eastAsia"/>
        </w:rPr>
        <w:t>関数を用いた。</w:t>
      </w:r>
      <w:r w:rsidR="004948F7">
        <w:rPr>
          <w:rFonts w:hint="eastAsia"/>
        </w:rPr>
        <w:t>この関数は</w:t>
      </w:r>
      <w:r w:rsidR="00487A96">
        <w:rPr>
          <w:rFonts w:hint="eastAsia"/>
        </w:rPr>
        <w:t>複数の点について、実空間上での3次元位置と、その点の映像上での画像位置の対応を</w:t>
      </w:r>
      <w:r w:rsidR="00B36616">
        <w:rPr>
          <w:rFonts w:hint="eastAsia"/>
        </w:rPr>
        <w:t>撮影した画像の枚数分、</w:t>
      </w:r>
      <w:r w:rsidR="00487A96">
        <w:rPr>
          <w:rFonts w:hint="eastAsia"/>
        </w:rPr>
        <w:t>引数として渡す</w:t>
      </w:r>
      <w:r w:rsidR="002A14AC">
        <w:rPr>
          <w:rFonts w:hint="eastAsia"/>
        </w:rPr>
        <w:t>ことでカメラ内部パラメータ</w:t>
      </w:r>
      <w:r w:rsidR="000D5189">
        <w:rPr>
          <w:rFonts w:hint="eastAsia"/>
        </w:rPr>
        <w:t>であるカメラ行列</w:t>
      </w:r>
      <w:r w:rsidR="002A14AC">
        <w:rPr>
          <w:rFonts w:hint="eastAsia"/>
        </w:rPr>
        <w:t>の推定を行う</w:t>
      </w:r>
      <w:r w:rsidR="00D30630">
        <w:rPr>
          <w:rFonts w:hint="eastAsia"/>
        </w:rPr>
        <w:t>ことができる</w:t>
      </w:r>
      <w:r w:rsidR="002A14AC">
        <w:rPr>
          <w:rFonts w:hint="eastAsia"/>
        </w:rPr>
        <w:t>。</w:t>
      </w:r>
      <w:r w:rsidR="00175DD8">
        <w:rPr>
          <w:rFonts w:hint="eastAsia"/>
        </w:rPr>
        <w:t>関数</w:t>
      </w:r>
      <w:r w:rsidR="00D42697">
        <w:rPr>
          <w:rFonts w:hint="eastAsia"/>
        </w:rPr>
        <w:t>のアルゴリズムについて以下に示す。</w:t>
      </w:r>
    </w:p>
    <w:p w14:paraId="137E1AFF" w14:textId="77777777" w:rsidR="009310A0" w:rsidRDefault="009310A0" w:rsidP="009310A0">
      <w:pPr>
        <w:spacing w:line="360" w:lineRule="auto"/>
        <w:jc w:val="center"/>
        <w:rPr>
          <w:ins w:id="1044" w:author="Sano Yuma" w:date="2023-02-13T18:28:00Z"/>
        </w:rPr>
      </w:pPr>
      <w:moveToRangeStart w:id="1045" w:author="Sano Yuma" w:date="2023-02-13T18:27:00Z" w:name="move127205287"/>
      <w:moveTo w:id="1046" w:author="Sano Yuma" w:date="2023-02-13T18:27:00Z">
        <w:r>
          <w:rPr>
            <w:rFonts w:hint="eastAsia"/>
            <w:noProof/>
            <w:szCs w:val="21"/>
          </w:rPr>
          <w:lastRenderedPageBreak/>
          <w:drawing>
            <wp:inline distT="0" distB="0" distL="0" distR="0" wp14:anchorId="300E3562" wp14:editId="2C22D036">
              <wp:extent cx="3287844" cy="2558979"/>
              <wp:effectExtent l="0" t="0" r="8255" b="0"/>
              <wp:docPr id="25" name="図 25" descr="背景パター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図 1" descr="背景パターン&#10;&#10;自動的に生成された説明"/>
                      <pic:cNvPicPr/>
                    </pic:nvPicPr>
                    <pic:blipFill rotWithShape="1">
                      <a:blip r:embed="rId23" cstate="print">
                        <a:extLst>
                          <a:ext uri="{28A0092B-C50C-407E-A947-70E740481C1C}">
                            <a14:useLocalDpi xmlns:a14="http://schemas.microsoft.com/office/drawing/2010/main" val="0"/>
                          </a:ext>
                        </a:extLst>
                      </a:blip>
                      <a:srcRect l="1371" r="7796"/>
                      <a:stretch/>
                    </pic:blipFill>
                    <pic:spPr bwMode="auto">
                      <a:xfrm>
                        <a:off x="0" y="0"/>
                        <a:ext cx="3292080" cy="2562276"/>
                      </a:xfrm>
                      <a:prstGeom prst="rect">
                        <a:avLst/>
                      </a:prstGeom>
                      <a:ln>
                        <a:noFill/>
                      </a:ln>
                      <a:extLst>
                        <a:ext uri="{53640926-AAD7-44D8-BBD7-CCE9431645EC}">
                          <a14:shadowObscured xmlns:a14="http://schemas.microsoft.com/office/drawing/2010/main"/>
                        </a:ext>
                      </a:extLst>
                    </pic:spPr>
                  </pic:pic>
                </a:graphicData>
              </a:graphic>
            </wp:inline>
          </w:drawing>
        </w:r>
      </w:moveTo>
      <w:moveToRangeEnd w:id="1045"/>
    </w:p>
    <w:p w14:paraId="6E987378" w14:textId="77777777" w:rsidR="009310A0" w:rsidRDefault="009310A0" w:rsidP="009310A0">
      <w:pPr>
        <w:pStyle w:val="a6"/>
        <w:jc w:val="center"/>
        <w:rPr>
          <w:moveTo w:id="1047" w:author="Sano Yuma" w:date="2023-02-13T18:28:00Z"/>
          <w:b w:val="0"/>
          <w:bCs w:val="0"/>
        </w:rPr>
      </w:pPr>
      <w:moveToRangeStart w:id="1048" w:author="Sano Yuma" w:date="2023-02-13T18:28:00Z" w:name="move127205312"/>
      <w:moveTo w:id="1049" w:author="Sano Yuma" w:date="2023-02-13T18:28:00Z">
        <w:r w:rsidRPr="00424E26">
          <w:rPr>
            <w:rFonts w:hint="eastAsia"/>
            <w:b w:val="0"/>
            <w:bCs w:val="0"/>
          </w:rPr>
          <w:t>図2</w:t>
        </w:r>
        <w:r w:rsidRPr="00424E26">
          <w:rPr>
            <w:b w:val="0"/>
            <w:bCs w:val="0"/>
          </w:rPr>
          <w:t>.1</w:t>
        </w:r>
        <w:r w:rsidRPr="00424E26">
          <w:rPr>
            <w:rFonts w:hint="eastAsia"/>
            <w:b w:val="0"/>
            <w:bCs w:val="0"/>
          </w:rPr>
          <w:t xml:space="preserve">　チェッカーボード</w:t>
        </w:r>
      </w:moveTo>
    </w:p>
    <w:moveToRangeEnd w:id="1048"/>
    <w:p w14:paraId="211184D7" w14:textId="22B84D67" w:rsidR="00107C47" w:rsidRDefault="00D42697">
      <w:pPr>
        <w:spacing w:line="360" w:lineRule="auto"/>
        <w:jc w:val="center"/>
        <w:pPrChange w:id="1050" w:author="Sano Yuma" w:date="2023-02-13T18:28:00Z">
          <w:pPr/>
        </w:pPrChange>
      </w:pPr>
      <w:r>
        <w:br/>
      </w:r>
      <w:r>
        <w:rPr>
          <w:rFonts w:hint="eastAsia"/>
        </w:rPr>
        <w:t xml:space="preserve">　①まず、カメラ内部パラメータ</w:t>
      </w:r>
      <w:r w:rsidR="000D5189">
        <w:rPr>
          <w:rFonts w:hint="eastAsia"/>
        </w:rPr>
        <w:t>（カメラ行列）</w:t>
      </w:r>
      <w:r>
        <w:rPr>
          <w:rFonts w:hint="eastAsia"/>
        </w:rPr>
        <w:t>の初期値を設定する。また、カメラの歪み係数を全て0に設定する。歪み係数についても、0でない値を設定することができる。</w:t>
      </w:r>
    </w:p>
    <w:p w14:paraId="338E2955" w14:textId="35F8F075" w:rsidR="00D42697" w:rsidRDefault="00D42697">
      <w:pPr>
        <w:spacing w:line="360" w:lineRule="auto"/>
        <w:pPrChange w:id="1051" w:author="Sano Yuma" w:date="2023-02-13T18:27:00Z">
          <w:pPr/>
        </w:pPrChange>
      </w:pPr>
      <w:r>
        <w:rPr>
          <w:rFonts w:hint="eastAsia"/>
        </w:rPr>
        <w:t xml:space="preserve">　②カメラ内部パラメータが既知であるかのようにカメラの初期姿勢を推定する。</w:t>
      </w:r>
    </w:p>
    <w:p w14:paraId="2A2D9724" w14:textId="4DB258B1" w:rsidR="00D42697" w:rsidRDefault="00D42697">
      <w:pPr>
        <w:spacing w:line="360" w:lineRule="auto"/>
        <w:pPrChange w:id="1052" w:author="Sano Yuma" w:date="2023-02-13T18:27:00Z">
          <w:pPr/>
        </w:pPrChange>
      </w:pPr>
      <w:r>
        <w:rPr>
          <w:rFonts w:hint="eastAsia"/>
        </w:rPr>
        <w:t xml:space="preserve">　③再投影誤差を最小にするように、大域的なL</w:t>
      </w:r>
      <w:r>
        <w:t>evenberg-Marquardt</w:t>
      </w:r>
      <w:r w:rsidR="00424F4C">
        <w:rPr>
          <w:rFonts w:hint="eastAsia"/>
        </w:rPr>
        <w:t>法</w:t>
      </w:r>
      <w:r>
        <w:rPr>
          <w:rFonts w:hint="eastAsia"/>
        </w:rPr>
        <w:t>を実行する。再投影誤差は、</w:t>
      </w:r>
      <w:r w:rsidR="00647990">
        <w:rPr>
          <w:rFonts w:hint="eastAsia"/>
        </w:rPr>
        <w:t>全ての点に対して、計算によって求められる画像上の位置と実際の画像上の位置の距離の二乗和である。</w:t>
      </w:r>
    </w:p>
    <w:p w14:paraId="2F7ABF30" w14:textId="13055148" w:rsidR="008B4103" w:rsidRDefault="008B4103">
      <w:pPr>
        <w:spacing w:line="360" w:lineRule="auto"/>
        <w:pPrChange w:id="1053" w:author="Sano Yuma" w:date="2023-02-13T18:27:00Z">
          <w:pPr/>
        </w:pPrChange>
      </w:pPr>
    </w:p>
    <w:p w14:paraId="76A7DEA9" w14:textId="77777777" w:rsidR="00A65E4B" w:rsidDel="006819E8" w:rsidRDefault="008B4103">
      <w:pPr>
        <w:spacing w:line="360" w:lineRule="auto"/>
        <w:rPr>
          <w:del w:id="1054" w:author="Sano Yuma" w:date="2023-02-13T18:17:00Z"/>
        </w:rPr>
        <w:pPrChange w:id="1055" w:author="Sano Yuma" w:date="2023-02-13T18:27:00Z">
          <w:pPr/>
        </w:pPrChange>
      </w:pPr>
      <w:r>
        <w:rPr>
          <w:rFonts w:hint="eastAsia"/>
        </w:rPr>
        <w:t xml:space="preserve">　</w:t>
      </w:r>
      <w:r w:rsidR="00B33295">
        <w:rPr>
          <w:rFonts w:hint="eastAsia"/>
        </w:rPr>
        <w:t>この関数を実行することによって、カメラ内部パラメータと撮影画像</w:t>
      </w:r>
      <w:r w:rsidR="00DD4096">
        <w:rPr>
          <w:rFonts w:hint="eastAsia"/>
        </w:rPr>
        <w:t>分のカメラ外部パラメータ、</w:t>
      </w:r>
      <w:r w:rsidR="00D30630">
        <w:rPr>
          <w:rFonts w:hint="eastAsia"/>
        </w:rPr>
        <w:t>そしてカメラの</w:t>
      </w:r>
      <w:r w:rsidR="00DD4096">
        <w:rPr>
          <w:rFonts w:hint="eastAsia"/>
        </w:rPr>
        <w:t>歪み係数を</w:t>
      </w:r>
      <w:r w:rsidR="00D30630">
        <w:rPr>
          <w:rFonts w:hint="eastAsia"/>
        </w:rPr>
        <w:t>推定することができる</w:t>
      </w:r>
      <w:r w:rsidR="00DD4096">
        <w:rPr>
          <w:rFonts w:hint="eastAsia"/>
        </w:rPr>
        <w:t>。</w:t>
      </w:r>
      <w:r w:rsidR="0052694E">
        <w:rPr>
          <w:rFonts w:hint="eastAsia"/>
        </w:rPr>
        <w:t>ここで得られるカメラ外部パラメータ</w:t>
      </w:r>
      <w:r w:rsidR="00163FE7">
        <w:rPr>
          <w:rFonts w:hint="eastAsia"/>
        </w:rPr>
        <w:t>は、</w:t>
      </w:r>
      <w:r w:rsidR="00740C67">
        <w:rPr>
          <w:rFonts w:hint="eastAsia"/>
        </w:rPr>
        <w:t>チェッカーボード平面にX</w:t>
      </w:r>
      <w:r w:rsidR="00740C67">
        <w:t>,Y</w:t>
      </w:r>
      <w:r w:rsidR="00740C67">
        <w:rPr>
          <w:rFonts w:hint="eastAsia"/>
        </w:rPr>
        <w:t>軸、そしてそれらに垂直なZ軸で構成される実空間座標系であ</w:t>
      </w:r>
      <w:r w:rsidR="005B39E2">
        <w:rPr>
          <w:rFonts w:hint="eastAsia"/>
        </w:rPr>
        <w:t>るため、</w:t>
      </w:r>
      <w:r w:rsidR="009D0A7D">
        <w:rPr>
          <w:rFonts w:hint="eastAsia"/>
        </w:rPr>
        <w:t>選手位置を求めるためには使用しない。</w:t>
      </w:r>
    </w:p>
    <w:p w14:paraId="01860F5D" w14:textId="690E3CFB" w:rsidR="00747EE5" w:rsidRDefault="009D7C29">
      <w:pPr>
        <w:spacing w:line="360" w:lineRule="auto"/>
        <w:pPrChange w:id="1056" w:author="Sano Yuma" w:date="2023-02-13T18:27:00Z">
          <w:pPr/>
        </w:pPrChange>
      </w:pPr>
      <w:commentRangeStart w:id="1057"/>
      <w:commentRangeStart w:id="1058"/>
      <w:del w:id="1059" w:author="Sano Yuma" w:date="2023-02-13T18:17:00Z">
        <w:r w:rsidDel="006819E8">
          <w:rPr>
            <w:rFonts w:hint="eastAsia"/>
          </w:rPr>
          <w:delText>(</w:delText>
        </w:r>
        <w:r w:rsidR="00A65E4B" w:rsidRPr="00A65E4B" w:rsidDel="006819E8">
          <w:delText>https://www.qoosky.io/techs/67a3d876c4</w:delText>
        </w:r>
        <w:r w:rsidDel="006819E8">
          <w:delText>)</w:delText>
        </w:r>
        <w:commentRangeEnd w:id="1057"/>
        <w:r w:rsidR="00250885" w:rsidDel="006819E8">
          <w:rPr>
            <w:rStyle w:val="af"/>
          </w:rPr>
          <w:commentReference w:id="1057"/>
        </w:r>
      </w:del>
      <w:commentRangeEnd w:id="1058"/>
      <w:r w:rsidR="00290C05">
        <w:rPr>
          <w:rStyle w:val="af"/>
        </w:rPr>
        <w:commentReference w:id="1058"/>
      </w:r>
      <w:r w:rsidR="007152E6">
        <w:br/>
      </w:r>
      <w:r w:rsidR="007152E6">
        <w:rPr>
          <w:rFonts w:hint="eastAsia"/>
        </w:rPr>
        <w:t xml:space="preserve">　カメラ内部パラメータの推定を行うと、</w:t>
      </w:r>
      <w:r w:rsidR="003A7F6A">
        <w:rPr>
          <w:rFonts w:hint="eastAsia"/>
        </w:rPr>
        <w:t>先ほど示した通り、カメラの歪み係数も同時に推定することができる。</w:t>
      </w:r>
      <w:r w:rsidR="009C21E8">
        <w:t>OpenCV</w:t>
      </w:r>
      <w:r w:rsidR="009C21E8">
        <w:rPr>
          <w:rFonts w:hint="eastAsia"/>
        </w:rPr>
        <w:t>では、「半径方向歪み」と「円周方向歪み」の二つに関して実装が</w:t>
      </w:r>
      <w:r w:rsidR="00CB1E4C">
        <w:rPr>
          <w:rFonts w:hint="eastAsia"/>
        </w:rPr>
        <w:t>成されている</w:t>
      </w:r>
      <w:ins w:id="1060" w:author="Sano Yuma" w:date="2023-02-13T18:16:00Z">
        <w:r w:rsidR="00102F51" w:rsidRPr="00787066">
          <w:rPr>
            <w:vertAlign w:val="superscript"/>
            <w:rPrChange w:id="1061" w:author="Sano Yuma" w:date="2023-02-19T22:26:00Z">
              <w:rPr/>
            </w:rPrChange>
          </w:rPr>
          <w:t>[</w:t>
        </w:r>
      </w:ins>
      <w:ins w:id="1062" w:author="Sano Yuma" w:date="2023-02-19T22:26:00Z">
        <w:r w:rsidR="00165FC1" w:rsidRPr="00787066">
          <w:rPr>
            <w:vertAlign w:val="superscript"/>
            <w:rPrChange w:id="1063" w:author="Sano Yuma" w:date="2023-02-19T22:26:00Z">
              <w:rPr/>
            </w:rPrChange>
          </w:rPr>
          <w:t>7</w:t>
        </w:r>
      </w:ins>
      <w:ins w:id="1064" w:author="Sano Yuma" w:date="2023-02-13T18:16:00Z">
        <w:r w:rsidR="00102F51" w:rsidRPr="00787066">
          <w:rPr>
            <w:vertAlign w:val="superscript"/>
            <w:rPrChange w:id="1065" w:author="Sano Yuma" w:date="2023-02-19T22:26:00Z">
              <w:rPr/>
            </w:rPrChange>
          </w:rPr>
          <w:t>]</w:t>
        </w:r>
      </w:ins>
      <w:r w:rsidR="008735E3">
        <w:rPr>
          <w:rFonts w:hint="eastAsia"/>
        </w:rPr>
        <w:t>。</w:t>
      </w:r>
    </w:p>
    <w:p w14:paraId="626B2A5B" w14:textId="682DCAE1" w:rsidR="003A7F6A" w:rsidRDefault="008735E3">
      <w:pPr>
        <w:spacing w:line="360" w:lineRule="auto"/>
        <w:ind w:firstLineChars="100" w:firstLine="210"/>
        <w:pPrChange w:id="1066" w:author="Sano Yuma" w:date="2023-02-13T18:27:00Z">
          <w:pPr>
            <w:ind w:firstLineChars="100" w:firstLine="210"/>
          </w:pPr>
        </w:pPrChange>
      </w:pPr>
      <w:r>
        <w:rPr>
          <w:rFonts w:hint="eastAsia"/>
        </w:rPr>
        <w:lastRenderedPageBreak/>
        <w:t>「半径方向歪み」とはレンズの形状に起因し、レンズの中心から離れた場所を通過する光は中心付近を通過する光よりも大きく曲げられることによる歪みである。</w:t>
      </w:r>
      <w:r w:rsidR="007A7CB0">
        <w:rPr>
          <w:rFonts w:hint="eastAsia"/>
        </w:rPr>
        <w:t>この補正パラメータはテイラー級数で表されるが、</w:t>
      </w:r>
      <w:r w:rsidR="00F440F5">
        <w:rPr>
          <w:rFonts w:hint="eastAsia"/>
        </w:rPr>
        <w:t>最初の</w:t>
      </w:r>
      <w:r w:rsidR="00A21629">
        <w:rPr>
          <w:rFonts w:hint="eastAsia"/>
        </w:rPr>
        <w:t>3</w:t>
      </w:r>
      <w:r w:rsidR="00F440F5">
        <w:rPr>
          <w:rFonts w:hint="eastAsia"/>
        </w:rPr>
        <w:t>項程度を考えると十分な場合が多い。</w:t>
      </w:r>
    </w:p>
    <w:p w14:paraId="42AAF99E" w14:textId="06DC4EDC" w:rsidR="0095358F" w:rsidRDefault="00747EE5">
      <w:pPr>
        <w:spacing w:line="360" w:lineRule="auto"/>
        <w:ind w:firstLineChars="100" w:firstLine="210"/>
        <w:pPrChange w:id="1067" w:author="Sano Yuma" w:date="2023-02-13T18:28:00Z">
          <w:pPr>
            <w:ind w:firstLineChars="100" w:firstLine="210"/>
          </w:pPr>
        </w:pPrChange>
      </w:pPr>
      <w:r>
        <w:rPr>
          <w:rFonts w:hint="eastAsia"/>
        </w:rPr>
        <w:t>「円周方向歪み」は、撮像素子がピンホールの平面に対して平行になっていないことに起因</w:t>
      </w:r>
      <w:r w:rsidR="002C7AE9">
        <w:rPr>
          <w:rFonts w:hint="eastAsia"/>
        </w:rPr>
        <w:t>する</w:t>
      </w:r>
      <w:r>
        <w:rPr>
          <w:rFonts w:hint="eastAsia"/>
        </w:rPr>
        <w:t>。この補正パラメータは2つの変数で表現することができる。</w:t>
      </w:r>
    </w:p>
    <w:p w14:paraId="30F3C2F8" w14:textId="33D49C32" w:rsidR="00C82F2C" w:rsidRPr="00662283" w:rsidRDefault="006668FA">
      <w:pPr>
        <w:spacing w:line="360" w:lineRule="auto"/>
        <w:ind w:firstLineChars="100" w:firstLine="210"/>
        <w:pPrChange w:id="1068" w:author="Sano Yuma" w:date="2023-02-13T18:29:00Z">
          <w:pPr>
            <w:ind w:firstLineChars="100" w:firstLine="210"/>
          </w:pPr>
        </w:pPrChange>
      </w:pPr>
      <w:r>
        <w:rPr>
          <w:noProof/>
        </w:rPr>
        <mc:AlternateContent>
          <mc:Choice Requires="wpg">
            <w:drawing>
              <wp:anchor distT="0" distB="0" distL="114300" distR="114300" simplePos="0" relativeHeight="251668480" behindDoc="0" locked="0" layoutInCell="1" allowOverlap="1" wp14:anchorId="0A61DB9C" wp14:editId="0B315461">
                <wp:simplePos x="0" y="0"/>
                <wp:positionH relativeFrom="column">
                  <wp:posOffset>3192145</wp:posOffset>
                </wp:positionH>
                <wp:positionV relativeFrom="paragraph">
                  <wp:posOffset>727710</wp:posOffset>
                </wp:positionV>
                <wp:extent cx="2282190" cy="2272030"/>
                <wp:effectExtent l="0" t="0" r="3810" b="0"/>
                <wp:wrapTopAndBottom/>
                <wp:docPr id="24" name="グループ化 24"/>
                <wp:cNvGraphicFramePr/>
                <a:graphic xmlns:a="http://schemas.openxmlformats.org/drawingml/2006/main">
                  <a:graphicData uri="http://schemas.microsoft.com/office/word/2010/wordprocessingGroup">
                    <wpg:wgp>
                      <wpg:cNvGrpSpPr/>
                      <wpg:grpSpPr>
                        <a:xfrm>
                          <a:off x="0" y="0"/>
                          <a:ext cx="2282190" cy="2272030"/>
                          <a:chOff x="0" y="0"/>
                          <a:chExt cx="2282190" cy="2272030"/>
                        </a:xfrm>
                      </wpg:grpSpPr>
                      <pic:pic xmlns:pic="http://schemas.openxmlformats.org/drawingml/2006/picture">
                        <pic:nvPicPr>
                          <pic:cNvPr id="7" name="図 7" descr="背景パターン&#10;&#10;中程度の精度で自動的に生成された説明"/>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282190" cy="1759585"/>
                          </a:xfrm>
                          <a:prstGeom prst="rect">
                            <a:avLst/>
                          </a:prstGeom>
                        </pic:spPr>
                      </pic:pic>
                      <wps:wsp>
                        <wps:cNvPr id="22" name="テキスト ボックス 22"/>
                        <wps:cNvSpPr txBox="1"/>
                        <wps:spPr>
                          <a:xfrm>
                            <a:off x="0" y="1814830"/>
                            <a:ext cx="2282190" cy="457200"/>
                          </a:xfrm>
                          <a:prstGeom prst="rect">
                            <a:avLst/>
                          </a:prstGeom>
                          <a:solidFill>
                            <a:prstClr val="white"/>
                          </a:solidFill>
                          <a:ln>
                            <a:noFill/>
                          </a:ln>
                        </wps:spPr>
                        <wps:txbx>
                          <w:txbxContent>
                            <w:p w14:paraId="50A9D135" w14:textId="45794266" w:rsidR="0026233B" w:rsidRDefault="0026233B" w:rsidP="003A21FD">
                              <w:pPr>
                                <w:pStyle w:val="a6"/>
                                <w:jc w:val="center"/>
                                <w:rPr>
                                  <w:ins w:id="1069" w:author="Sano Yuma" w:date="2023-02-13T20:10:00Z"/>
                                  <w:b w:val="0"/>
                                  <w:bCs w:val="0"/>
                                </w:rPr>
                              </w:pPr>
                              <w:r w:rsidRPr="003A21FD">
                                <w:rPr>
                                  <w:rFonts w:hint="eastAsia"/>
                                  <w:b w:val="0"/>
                                  <w:bCs w:val="0"/>
                                </w:rPr>
                                <w:t>図2</w:t>
                              </w:r>
                              <w:r w:rsidRPr="003A21FD">
                                <w:rPr>
                                  <w:b w:val="0"/>
                                  <w:bCs w:val="0"/>
                                </w:rPr>
                                <w:t>.3</w:t>
                              </w:r>
                              <w:r w:rsidRPr="003A21FD">
                                <w:rPr>
                                  <w:rFonts w:hint="eastAsia"/>
                                  <w:b w:val="0"/>
                                  <w:bCs w:val="0"/>
                                </w:rPr>
                                <w:t xml:space="preserve">　歪み除去後の画像</w:t>
                              </w:r>
                            </w:p>
                            <w:p w14:paraId="57F5134D" w14:textId="77777777" w:rsidR="006668FA" w:rsidRPr="006668FA" w:rsidRDefault="006668FA">
                              <w:pPr>
                                <w:rPr>
                                  <w:b/>
                                  <w:bCs/>
                                  <w:rPrChange w:id="1070" w:author="Sano Yuma" w:date="2023-02-13T20:10:00Z">
                                    <w:rPr>
                                      <w:b w:val="0"/>
                                      <w:bCs w:val="0"/>
                                      <w:noProof/>
                                    </w:rPr>
                                  </w:rPrChange>
                                </w:rPr>
                                <w:pPrChange w:id="1071" w:author="Sano Yuma" w:date="2023-02-13T20:10:00Z">
                                  <w:pPr>
                                    <w:pStyle w:val="a6"/>
                                    <w:jc w:val="center"/>
                                  </w:pPr>
                                </w:pPrChange>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A61DB9C" id="グループ化 24" o:spid="_x0000_s1026" style="position:absolute;left:0;text-align:left;margin-left:251.35pt;margin-top:57.3pt;width:179.7pt;height:178.9pt;z-index:251668480" coordsize="22821,227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図 7" o:spid="_x0000_s1027" type="#_x0000_t75" alt="背景パターン&#10;&#10;中程度の精度で自動的に生成された説明" style="position:absolute;width:22821;height:17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">
                  <v:imagedata r:id="rId25" o:title="背景パターン&#10;&#10;中程度の精度で自動的に生成された説明"/>
                </v:shape>
                <v:shapetype id="_x0000_t202" coordsize="21600,21600" o:spt="202" path="m,l,21600r21600,l21600,xe">
                  <v:stroke joinstyle="miter"/>
                  <v:path gradientshapeok="t" o:connecttype="rect"/>
                </v:shapetype>
                <v:shape id="テキスト ボックス 22" o:spid="_x0000_s1028" type="#_x0000_t202" style="position:absolute;top:18148;width:22821;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" stroked="f">
                  <v:textbox style="mso-fit-shape-to-text:t" inset="0,0,0,0">
                    <w:txbxContent>
                      <w:p w14:paraId="50A9D135" w14:textId="45794266" w:rsidR="0026233B" w:rsidRDefault="0026233B" w:rsidP="003A21FD">
                        <w:pPr>
                          <w:pStyle w:val="a6"/>
                          <w:jc w:val="center"/>
                          <w:rPr>
                            <w:ins w:id="1072" w:author="Sano Yuma" w:date="2023-02-13T20:10:00Z"/>
                            <w:b w:val="0"/>
                            <w:bCs w:val="0"/>
                          </w:rPr>
                        </w:pPr>
                        <w:r w:rsidRPr="003A21FD">
                          <w:rPr>
                            <w:rFonts w:hint="eastAsia"/>
                            <w:b w:val="0"/>
                            <w:bCs w:val="0"/>
                          </w:rPr>
                          <w:t>図2</w:t>
                        </w:r>
                        <w:r w:rsidRPr="003A21FD">
                          <w:rPr>
                            <w:b w:val="0"/>
                            <w:bCs w:val="0"/>
                          </w:rPr>
                          <w:t>.3</w:t>
                        </w:r>
                        <w:r w:rsidRPr="003A21FD">
                          <w:rPr>
                            <w:rFonts w:hint="eastAsia"/>
                            <w:b w:val="0"/>
                            <w:bCs w:val="0"/>
                          </w:rPr>
                          <w:t xml:space="preserve">　歪み除去後の画像</w:t>
                        </w:r>
                      </w:p>
                      <w:p w14:paraId="57F5134D" w14:textId="77777777" w:rsidR="006668FA" w:rsidRPr="006668FA" w:rsidRDefault="006668FA">
                        <w:pPr>
                          <w:rPr>
                            <w:b/>
                            <w:bCs/>
                            <w:rPrChange w:id="1073" w:author="Sano Yuma" w:date="2023-02-13T20:10:00Z">
                              <w:rPr>
                                <w:b w:val="0"/>
                                <w:bCs w:val="0"/>
                                <w:noProof/>
                              </w:rPr>
                            </w:rPrChange>
                          </w:rPr>
                          <w:pPrChange w:id="1074" w:author="Sano Yuma" w:date="2023-02-13T20:10:00Z">
                            <w:pPr>
                              <w:pStyle w:val="a6"/>
                              <w:jc w:val="center"/>
                            </w:pPr>
                          </w:pPrChange>
                        </w:pPr>
                      </w:p>
                    </w:txbxContent>
                  </v:textbox>
                </v:shape>
                <w10:wrap type="topAndBottom"/>
              </v:group>
            </w:pict>
          </mc:Fallback>
        </mc:AlternateContent>
      </w:r>
      <w:r>
        <w:rPr>
          <w:noProof/>
        </w:rPr>
        <mc:AlternateContent>
          <mc:Choice Requires="wpg">
            <w:drawing>
              <wp:anchor distT="0" distB="0" distL="114300" distR="114300" simplePos="0" relativeHeight="251665408" behindDoc="0" locked="0" layoutInCell="1" allowOverlap="1" wp14:anchorId="3BAF696C" wp14:editId="2FD1FF53">
                <wp:simplePos x="0" y="0"/>
                <wp:positionH relativeFrom="column">
                  <wp:posOffset>-74930</wp:posOffset>
                </wp:positionH>
                <wp:positionV relativeFrom="paragraph">
                  <wp:posOffset>735000</wp:posOffset>
                </wp:positionV>
                <wp:extent cx="2258695" cy="2258695"/>
                <wp:effectExtent l="0" t="0" r="8255" b="8255"/>
                <wp:wrapTopAndBottom/>
                <wp:docPr id="23" name="グループ化 23"/>
                <wp:cNvGraphicFramePr/>
                <a:graphic xmlns:a="http://schemas.openxmlformats.org/drawingml/2006/main">
                  <a:graphicData uri="http://schemas.microsoft.com/office/word/2010/wordprocessingGroup">
                    <wpg:wgp>
                      <wpg:cNvGrpSpPr/>
                      <wpg:grpSpPr>
                        <a:xfrm>
                          <a:off x="0" y="0"/>
                          <a:ext cx="2258695" cy="2258695"/>
                          <a:chOff x="0" y="0"/>
                          <a:chExt cx="2258695" cy="2258695"/>
                        </a:xfrm>
                      </wpg:grpSpPr>
                      <pic:pic xmlns:pic="http://schemas.openxmlformats.org/drawingml/2006/picture">
                        <pic:nvPicPr>
                          <pic:cNvPr id="6" name="図 6" descr="クロスワードパズル, テキスト, フルーツ, 挿絵 が含まれている画像&#10;&#10;自動的に生成された説明"/>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258695" cy="1742440"/>
                          </a:xfrm>
                          <a:prstGeom prst="rect">
                            <a:avLst/>
                          </a:prstGeom>
                        </pic:spPr>
                      </pic:pic>
                      <wps:wsp>
                        <wps:cNvPr id="21" name="テキスト ボックス 21"/>
                        <wps:cNvSpPr txBox="1"/>
                        <wps:spPr>
                          <a:xfrm>
                            <a:off x="0" y="1801495"/>
                            <a:ext cx="2258695" cy="457200"/>
                          </a:xfrm>
                          <a:prstGeom prst="rect">
                            <a:avLst/>
                          </a:prstGeom>
                          <a:solidFill>
                            <a:prstClr val="white"/>
                          </a:solidFill>
                          <a:ln>
                            <a:noFill/>
                          </a:ln>
                        </wps:spPr>
                        <wps:txbx>
                          <w:txbxContent>
                            <w:p w14:paraId="00D79E57" w14:textId="142CD164" w:rsidR="0026233B" w:rsidRDefault="0026233B" w:rsidP="0026233B">
                              <w:pPr>
                                <w:pStyle w:val="a6"/>
                                <w:jc w:val="center"/>
                                <w:rPr>
                                  <w:ins w:id="1075" w:author="Sano Yuma" w:date="2023-02-13T20:10:00Z"/>
                                  <w:b w:val="0"/>
                                  <w:bCs w:val="0"/>
                                </w:rPr>
                              </w:pPr>
                              <w:r w:rsidRPr="0026233B">
                                <w:rPr>
                                  <w:rFonts w:hint="eastAsia"/>
                                  <w:b w:val="0"/>
                                  <w:bCs w:val="0"/>
                                </w:rPr>
                                <w:t>図2</w:t>
                              </w:r>
                              <w:r w:rsidRPr="0026233B">
                                <w:rPr>
                                  <w:b w:val="0"/>
                                  <w:bCs w:val="0"/>
                                </w:rPr>
                                <w:t>.2</w:t>
                              </w:r>
                              <w:r w:rsidRPr="0026233B">
                                <w:rPr>
                                  <w:rFonts w:hint="eastAsia"/>
                                  <w:b w:val="0"/>
                                  <w:bCs w:val="0"/>
                                </w:rPr>
                                <w:t xml:space="preserve">　歪み除去前の画像</w:t>
                              </w:r>
                            </w:p>
                            <w:p w14:paraId="1669B89B" w14:textId="77777777" w:rsidR="006668FA" w:rsidRPr="006668FA" w:rsidRDefault="006668FA">
                              <w:pPr>
                                <w:rPr>
                                  <w:b/>
                                  <w:bCs/>
                                  <w:rPrChange w:id="1076" w:author="Sano Yuma" w:date="2023-02-13T20:10:00Z">
                                    <w:rPr>
                                      <w:b w:val="0"/>
                                      <w:bCs w:val="0"/>
                                      <w:noProof/>
                                    </w:rPr>
                                  </w:rPrChange>
                                </w:rPr>
                                <w:pPrChange w:id="1077" w:author="Sano Yuma" w:date="2023-02-13T20:10:00Z">
                                  <w:pPr>
                                    <w:pStyle w:val="a6"/>
                                    <w:jc w:val="center"/>
                                  </w:pPr>
                                </w:pPrChange>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BAF696C" id="グループ化 23" o:spid="_x0000_s1029" style="position:absolute;left:0;text-align:left;margin-left:-5.9pt;margin-top:57.85pt;width:177.85pt;height:177.85pt;z-index:251665408" coordsize="22586,225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">
                <v:shape id="図 6" o:spid="_x0000_s1030" type="#_x0000_t75" alt="クロスワードパズル, テキスト, フルーツ, 挿絵 が含まれている画像&#10;&#10;自動的に生成された説明" style="position:absolute;width:22586;height:174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">
                  <v:imagedata r:id="rId27" o:title="クロスワードパズル, テキスト, フルーツ, 挿絵 が含まれている画像&#10;&#10;自動的に生成された説明"/>
                </v:shape>
                <v:shape id="テキスト ボックス 21" o:spid="_x0000_s1031" type="#_x0000_t202" style="position:absolute;top:18014;width:22586;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14:paraId="00D79E57" w14:textId="142CD164" w:rsidR="0026233B" w:rsidRDefault="0026233B" w:rsidP="0026233B">
                        <w:pPr>
                          <w:pStyle w:val="a6"/>
                          <w:jc w:val="center"/>
                          <w:rPr>
                            <w:ins w:id="1078" w:author="Sano Yuma" w:date="2023-02-13T20:10:00Z"/>
                            <w:b w:val="0"/>
                            <w:bCs w:val="0"/>
                          </w:rPr>
                        </w:pPr>
                        <w:r w:rsidRPr="0026233B">
                          <w:rPr>
                            <w:rFonts w:hint="eastAsia"/>
                            <w:b w:val="0"/>
                            <w:bCs w:val="0"/>
                          </w:rPr>
                          <w:t>図2</w:t>
                        </w:r>
                        <w:r w:rsidRPr="0026233B">
                          <w:rPr>
                            <w:b w:val="0"/>
                            <w:bCs w:val="0"/>
                          </w:rPr>
                          <w:t>.2</w:t>
                        </w:r>
                        <w:r w:rsidRPr="0026233B">
                          <w:rPr>
                            <w:rFonts w:hint="eastAsia"/>
                            <w:b w:val="0"/>
                            <w:bCs w:val="0"/>
                          </w:rPr>
                          <w:t xml:space="preserve">　歪み除去前の画像</w:t>
                        </w:r>
                      </w:p>
                      <w:p w14:paraId="1669B89B" w14:textId="77777777" w:rsidR="006668FA" w:rsidRPr="006668FA" w:rsidRDefault="006668FA">
                        <w:pPr>
                          <w:rPr>
                            <w:b/>
                            <w:bCs/>
                            <w:rPrChange w:id="1079" w:author="Sano Yuma" w:date="2023-02-13T20:10:00Z">
                              <w:rPr>
                                <w:b w:val="0"/>
                                <w:bCs w:val="0"/>
                                <w:noProof/>
                              </w:rPr>
                            </w:rPrChange>
                          </w:rPr>
                          <w:pPrChange w:id="1080" w:author="Sano Yuma" w:date="2023-02-13T20:10:00Z">
                            <w:pPr>
                              <w:pStyle w:val="a6"/>
                              <w:jc w:val="center"/>
                            </w:pPr>
                          </w:pPrChange>
                        </w:pPr>
                      </w:p>
                    </w:txbxContent>
                  </v:textbox>
                </v:shape>
                <w10:wrap type="topAndBottom"/>
              </v:group>
            </w:pict>
          </mc:Fallback>
        </mc:AlternateContent>
      </w:r>
      <w:r w:rsidR="009C17BD">
        <w:rPr>
          <w:rFonts w:hint="eastAsia"/>
        </w:rPr>
        <w:t>これらの歪み係数を</w:t>
      </w:r>
      <w:r w:rsidR="00C82F2C">
        <w:rPr>
          <w:rFonts w:hint="eastAsia"/>
        </w:rPr>
        <w:t>用いると、図2</w:t>
      </w:r>
      <w:r w:rsidR="00C82F2C">
        <w:t>.2</w:t>
      </w:r>
      <w:r w:rsidR="0026233B">
        <w:rPr>
          <w:rFonts w:hint="eastAsia"/>
        </w:rPr>
        <w:t>と図2</w:t>
      </w:r>
      <w:r w:rsidR="0026233B">
        <w:t>.3</w:t>
      </w:r>
      <w:r w:rsidR="00C82F2C">
        <w:rPr>
          <w:rFonts w:hint="eastAsia"/>
        </w:rPr>
        <w:t>に示すように画像の歪みを除去することができる。</w:t>
      </w:r>
    </w:p>
    <w:p w14:paraId="26BB39D8" w14:textId="0B6F9CFB" w:rsidR="005C491D" w:rsidRPr="001E5313" w:rsidRDefault="005C491D" w:rsidP="001E5313">
      <w:pPr>
        <w:pStyle w:val="2"/>
        <w:rPr>
          <w:rFonts w:asciiTheme="minorEastAsia" w:hAnsiTheme="minorEastAsia"/>
          <w:sz w:val="24"/>
          <w:szCs w:val="28"/>
        </w:rPr>
      </w:pPr>
      <w:bookmarkStart w:id="1081" w:name="_Toc127563121"/>
      <w:r w:rsidRPr="001E5313">
        <w:rPr>
          <w:rFonts w:asciiTheme="minorEastAsia" w:hAnsiTheme="minorEastAsia" w:hint="eastAsia"/>
          <w:sz w:val="24"/>
          <w:szCs w:val="28"/>
        </w:rPr>
        <w:t>2</w:t>
      </w:r>
      <w:r w:rsidRPr="001E5313">
        <w:rPr>
          <w:rFonts w:asciiTheme="minorEastAsia" w:hAnsiTheme="minorEastAsia"/>
          <w:sz w:val="24"/>
          <w:szCs w:val="28"/>
        </w:rPr>
        <w:t>.3</w:t>
      </w:r>
      <w:r w:rsidRPr="001E5313">
        <w:rPr>
          <w:rFonts w:asciiTheme="minorEastAsia" w:hAnsiTheme="minorEastAsia" w:hint="eastAsia"/>
          <w:sz w:val="24"/>
          <w:szCs w:val="28"/>
        </w:rPr>
        <w:t xml:space="preserve">　カメラ外部パラメータの推定</w:t>
      </w:r>
      <w:bookmarkEnd w:id="1081"/>
    </w:p>
    <w:p w14:paraId="6671E6CB" w14:textId="2ABB17C1" w:rsidR="005C491D" w:rsidRDefault="00E22737">
      <w:pPr>
        <w:spacing w:line="360" w:lineRule="auto"/>
        <w:ind w:firstLineChars="100" w:firstLine="210"/>
        <w:pPrChange w:id="1082" w:author="Sano Yuma" w:date="2023-02-13T18:30:00Z">
          <w:pPr>
            <w:ind w:firstLineChars="100" w:firstLine="210"/>
          </w:pPr>
        </w:pPrChange>
      </w:pPr>
      <w:r>
        <w:rPr>
          <w:rFonts w:hint="eastAsia"/>
        </w:rPr>
        <w:t>カメラ外部パラメータは、</w:t>
      </w:r>
      <w:r w:rsidR="00424282">
        <w:rPr>
          <w:rFonts w:hint="eastAsia"/>
        </w:rPr>
        <w:t>バレーボールコートの既知点と、その映像上での画像位置を対応付けることによって推定する。</w:t>
      </w:r>
      <w:commentRangeStart w:id="1083"/>
      <w:commentRangeStart w:id="1084"/>
      <w:r w:rsidR="00CA6E80">
        <w:rPr>
          <w:rFonts w:hint="eastAsia"/>
        </w:rPr>
        <w:t>中井らの研究</w:t>
      </w:r>
      <w:commentRangeEnd w:id="1083"/>
      <w:r w:rsidR="00250885">
        <w:rPr>
          <w:rStyle w:val="af"/>
        </w:rPr>
        <w:commentReference w:id="1083"/>
      </w:r>
      <w:commentRangeEnd w:id="1084"/>
      <w:r w:rsidR="00303417">
        <w:rPr>
          <w:rStyle w:val="af"/>
        </w:rPr>
        <w:commentReference w:id="1084"/>
      </w:r>
      <w:ins w:id="1085" w:author="Sano Yuma" w:date="2023-02-13T18:17:00Z">
        <w:r w:rsidR="00303417" w:rsidRPr="00872A66">
          <w:rPr>
            <w:vertAlign w:val="superscript"/>
            <w:rPrChange w:id="1086" w:author="Sano Yuma" w:date="2023-02-19T22:27:00Z">
              <w:rPr/>
            </w:rPrChange>
          </w:rPr>
          <w:t>[</w:t>
        </w:r>
      </w:ins>
      <w:ins w:id="1087" w:author="Sano Yuma" w:date="2023-02-19T22:27:00Z">
        <w:r w:rsidR="002E0BED" w:rsidRPr="00872A66">
          <w:rPr>
            <w:vertAlign w:val="superscript"/>
            <w:rPrChange w:id="1088" w:author="Sano Yuma" w:date="2023-02-19T22:27:00Z">
              <w:rPr/>
            </w:rPrChange>
          </w:rPr>
          <w:t>8</w:t>
        </w:r>
      </w:ins>
      <w:ins w:id="1089" w:author="Sano Yuma" w:date="2023-02-13T18:17:00Z">
        <w:r w:rsidR="00303417" w:rsidRPr="00872A66">
          <w:rPr>
            <w:vertAlign w:val="superscript"/>
            <w:rPrChange w:id="1090" w:author="Sano Yuma" w:date="2023-02-19T22:27:00Z">
              <w:rPr/>
            </w:rPrChange>
          </w:rPr>
          <w:t>]</w:t>
        </w:r>
      </w:ins>
      <w:r w:rsidR="00CA6E80">
        <w:rPr>
          <w:rFonts w:hint="eastAsia"/>
        </w:rPr>
        <w:t>では、</w:t>
      </w:r>
      <w:r w:rsidR="006475A3">
        <w:rPr>
          <w:rFonts w:hint="eastAsia"/>
        </w:rPr>
        <w:t>バレーボールコートの既知点として1</w:t>
      </w:r>
      <w:r w:rsidR="006475A3">
        <w:t>4</w:t>
      </w:r>
      <w:r w:rsidR="006475A3">
        <w:rPr>
          <w:rFonts w:hint="eastAsia"/>
        </w:rPr>
        <w:t>点が紹介されており、本研究でも同様の既知点を</w:t>
      </w:r>
      <w:r w:rsidR="00F155DF">
        <w:rPr>
          <w:rFonts w:hint="eastAsia"/>
        </w:rPr>
        <w:t>用いた。</w:t>
      </w:r>
      <w:r w:rsidR="00683584">
        <w:rPr>
          <w:rFonts w:hint="eastAsia"/>
        </w:rPr>
        <w:t>用いた</w:t>
      </w:r>
      <w:r w:rsidR="00F155DF">
        <w:rPr>
          <w:rFonts w:hint="eastAsia"/>
        </w:rPr>
        <w:t>コートの既知点を図2</w:t>
      </w:r>
      <w:r w:rsidR="00F155DF">
        <w:t>.</w:t>
      </w:r>
      <w:r w:rsidR="005405F9">
        <w:t>4</w:t>
      </w:r>
      <w:r w:rsidR="00F155DF">
        <w:rPr>
          <w:rFonts w:hint="eastAsia"/>
        </w:rPr>
        <w:t>に示す。</w:t>
      </w:r>
      <w:r w:rsidR="00DE7C35">
        <w:rPr>
          <w:rFonts w:hint="eastAsia"/>
        </w:rPr>
        <w:t>本研究では、実空間座標系を図2</w:t>
      </w:r>
      <w:r w:rsidR="00DE7C35">
        <w:t>.4</w:t>
      </w:r>
      <w:r w:rsidR="00DE7C35">
        <w:rPr>
          <w:rFonts w:hint="eastAsia"/>
        </w:rPr>
        <w:t>のように設定した。</w:t>
      </w:r>
    </w:p>
    <w:p w14:paraId="4175563B" w14:textId="6608134A" w:rsidR="00B51C8E" w:rsidRDefault="005D777F">
      <w:pPr>
        <w:spacing w:line="360" w:lineRule="auto"/>
        <w:ind w:firstLineChars="100" w:firstLine="210"/>
        <w:pPrChange w:id="1091" w:author="Sano Yuma" w:date="2023-02-13T18:30:00Z">
          <w:pPr>
            <w:ind w:firstLineChars="100" w:firstLine="210"/>
          </w:pPr>
        </w:pPrChange>
      </w:pPr>
      <w:r>
        <w:rPr>
          <w:rFonts w:hint="eastAsia"/>
        </w:rPr>
        <w:t>カメラ外部パラメータの推定について、本研究ではO</w:t>
      </w:r>
      <w:r>
        <w:t>penCV</w:t>
      </w:r>
      <w:r>
        <w:rPr>
          <w:rFonts w:hint="eastAsia"/>
        </w:rPr>
        <w:t>のs</w:t>
      </w:r>
      <w:r>
        <w:t>olvePnP</w:t>
      </w:r>
      <w:r>
        <w:rPr>
          <w:rFonts w:hint="eastAsia"/>
        </w:rPr>
        <w:t>関数を用いた。</w:t>
      </w:r>
      <w:r w:rsidR="00165069">
        <w:rPr>
          <w:rFonts w:hint="eastAsia"/>
        </w:rPr>
        <w:t>この関数</w:t>
      </w:r>
      <w:r w:rsidR="005F09F3">
        <w:rPr>
          <w:rFonts w:hint="eastAsia"/>
        </w:rPr>
        <w:t>に</w:t>
      </w:r>
      <w:r w:rsidR="00165069">
        <w:rPr>
          <w:rFonts w:hint="eastAsia"/>
        </w:rPr>
        <w:t>は、</w:t>
      </w:r>
      <w:r w:rsidR="00B51C8E">
        <w:rPr>
          <w:rFonts w:hint="eastAsia"/>
        </w:rPr>
        <w:t>c</w:t>
      </w:r>
      <w:r w:rsidR="00B51C8E">
        <w:t>alibrateCamera</w:t>
      </w:r>
      <w:r w:rsidR="00B51C8E">
        <w:rPr>
          <w:rFonts w:hint="eastAsia"/>
        </w:rPr>
        <w:t>関数と同様に、実空間上の物体の位置と、それらの映像上での画像位置の対応を渡す</w:t>
      </w:r>
      <w:r w:rsidR="005F09F3">
        <w:rPr>
          <w:rFonts w:hint="eastAsia"/>
        </w:rPr>
        <w:t>。また、</w:t>
      </w:r>
      <w:r w:rsidR="00C876C9">
        <w:rPr>
          <w:rFonts w:hint="eastAsia"/>
        </w:rPr>
        <w:t>2</w:t>
      </w:r>
      <w:r w:rsidR="00C876C9">
        <w:t>.2</w:t>
      </w:r>
      <w:r w:rsidR="00C876C9">
        <w:rPr>
          <w:rFonts w:hint="eastAsia"/>
        </w:rPr>
        <w:t>節で推定したカメラ行列と歪み係数も渡すことによって</w:t>
      </w:r>
      <w:r w:rsidR="0052406E">
        <w:rPr>
          <w:rFonts w:hint="eastAsia"/>
        </w:rPr>
        <w:t>、</w:t>
      </w:r>
      <w:r w:rsidR="00C876C9">
        <w:rPr>
          <w:rFonts w:hint="eastAsia"/>
        </w:rPr>
        <w:t>カメラ外部パラメータを推定する。</w:t>
      </w:r>
    </w:p>
    <w:p w14:paraId="6836A979" w14:textId="4F6688BF" w:rsidR="0024465E" w:rsidRDefault="00371CBB">
      <w:pPr>
        <w:spacing w:line="360" w:lineRule="auto"/>
        <w:ind w:firstLineChars="100" w:firstLine="210"/>
        <w:pPrChange w:id="1092" w:author="Sano Yuma" w:date="2023-02-13T18:30:00Z">
          <w:pPr>
            <w:ind w:firstLineChars="100" w:firstLine="210"/>
          </w:pPr>
        </w:pPrChange>
      </w:pPr>
      <w:r>
        <w:rPr>
          <w:rFonts w:hint="eastAsia"/>
        </w:rPr>
        <w:t>得られる外部パラメータは</w:t>
      </w:r>
      <w:r w:rsidR="00A94346">
        <w:rPr>
          <w:rFonts w:hint="eastAsia"/>
        </w:rPr>
        <w:t>、カメラ位置を示す並進ベクトルとカメラ姿勢を示す回転ベ</w:t>
      </w:r>
      <w:r w:rsidR="00A94346">
        <w:rPr>
          <w:rFonts w:hint="eastAsia"/>
        </w:rPr>
        <w:lastRenderedPageBreak/>
        <w:t>クトルである。</w:t>
      </w:r>
      <w:r w:rsidR="006227BD">
        <w:rPr>
          <w:rFonts w:hint="eastAsia"/>
        </w:rPr>
        <w:t>しかし、ここで得られるパラメータは</w:t>
      </w:r>
      <w:r w:rsidR="006110DF">
        <w:rPr>
          <w:rFonts w:hint="eastAsia"/>
        </w:rPr>
        <w:t>カメラ外部パラメータを示しているが、</w:t>
      </w:r>
      <w:r w:rsidR="0024465E">
        <w:rPr>
          <w:rFonts w:hint="eastAsia"/>
        </w:rPr>
        <w:t>直接的にカメラ位置や姿勢を表していない。そのため、</w:t>
      </w:r>
      <w:r w:rsidR="006F0ADB">
        <w:rPr>
          <w:rFonts w:hint="eastAsia"/>
        </w:rPr>
        <w:t>以下のように変換を行う。</w:t>
      </w:r>
    </w:p>
    <w:p w14:paraId="3310A2C1" w14:textId="5376B8CB" w:rsidR="006F0ADB" w:rsidRDefault="00833BB5">
      <w:pPr>
        <w:spacing w:line="360" w:lineRule="auto"/>
        <w:ind w:firstLineChars="100" w:firstLine="210"/>
        <w:pPrChange w:id="1093" w:author="Sano Yuma" w:date="2023-02-13T18:30:00Z">
          <w:pPr>
            <w:ind w:firstLineChars="100" w:firstLine="210"/>
          </w:pPr>
        </w:pPrChange>
      </w:pPr>
      <w:r>
        <w:rPr>
          <w:rFonts w:hint="eastAsia"/>
        </w:rPr>
        <w:t>まず、</w:t>
      </w:r>
      <w:r w:rsidR="00E86178">
        <w:rPr>
          <w:rFonts w:hint="eastAsia"/>
        </w:rPr>
        <w:t>カメラ姿勢</w:t>
      </w:r>
      <w:r w:rsidR="00BC2CB7">
        <w:rPr>
          <w:rFonts w:hint="eastAsia"/>
        </w:rPr>
        <w:t>を示す回転ベクトルに対して、O</w:t>
      </w:r>
      <w:r w:rsidR="00BC2CB7">
        <w:t>penCV</w:t>
      </w:r>
      <w:r w:rsidR="00BC2CB7">
        <w:rPr>
          <w:rFonts w:hint="eastAsia"/>
        </w:rPr>
        <w:t>のR</w:t>
      </w:r>
      <w:r w:rsidR="00BC2CB7">
        <w:t>odrigues</w:t>
      </w:r>
      <w:r w:rsidR="00BC2CB7">
        <w:rPr>
          <w:rFonts w:hint="eastAsia"/>
        </w:rPr>
        <w:t>関数を用いて、3行1列の回転ベクトルを、3行3列の回転行列に変換する。そして、その回転行列の転置を取ることによって、カメラ座標系から実空間座標系へと変換する行列となる。</w:t>
      </w:r>
    </w:p>
    <w:p w14:paraId="519836D3" w14:textId="2B98E19A" w:rsidR="00D87897" w:rsidRDefault="000C3D1C">
      <w:pPr>
        <w:spacing w:line="360" w:lineRule="auto"/>
        <w:ind w:firstLineChars="100" w:firstLine="210"/>
        <w:pPrChange w:id="1094" w:author="Sano Yuma" w:date="2023-02-13T18:30:00Z">
          <w:pPr>
            <w:ind w:firstLineChars="100" w:firstLine="210"/>
          </w:pPr>
        </w:pPrChange>
      </w:pPr>
      <w:r>
        <w:rPr>
          <w:rFonts w:hint="eastAsia"/>
          <w:noProof/>
        </w:rPr>
        <mc:AlternateContent>
          <mc:Choice Requires="wpg">
            <w:drawing>
              <wp:anchor distT="0" distB="0" distL="114300" distR="114300" simplePos="0" relativeHeight="251653120" behindDoc="0" locked="0" layoutInCell="1" allowOverlap="1" wp14:anchorId="54CB1759" wp14:editId="6C84EF07">
                <wp:simplePos x="0" y="0"/>
                <wp:positionH relativeFrom="margin">
                  <wp:posOffset>852170</wp:posOffset>
                </wp:positionH>
                <wp:positionV relativeFrom="paragraph">
                  <wp:posOffset>1136181</wp:posOffset>
                </wp:positionV>
                <wp:extent cx="3689350" cy="2842260"/>
                <wp:effectExtent l="0" t="0" r="6350" b="0"/>
                <wp:wrapTopAndBottom/>
                <wp:docPr id="4" name="グループ化 4"/>
                <wp:cNvGraphicFramePr/>
                <a:graphic xmlns:a="http://schemas.openxmlformats.org/drawingml/2006/main">
                  <a:graphicData uri="http://schemas.microsoft.com/office/word/2010/wordprocessingGroup">
                    <wpg:wgp>
                      <wpg:cNvGrpSpPr/>
                      <wpg:grpSpPr>
                        <a:xfrm>
                          <a:off x="0" y="0"/>
                          <a:ext cx="3689350" cy="2842260"/>
                          <a:chOff x="0" y="0"/>
                          <a:chExt cx="3689350" cy="2842260"/>
                        </a:xfrm>
                      </wpg:grpSpPr>
                      <pic:pic xmlns:pic="http://schemas.openxmlformats.org/drawingml/2006/picture">
                        <pic:nvPicPr>
                          <pic:cNvPr id="2" name="図 2" descr="グラフ, 折れ線グラフ&#10;&#10;自動的に生成された説明"/>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689350" cy="2330450"/>
                          </a:xfrm>
                          <a:prstGeom prst="rect">
                            <a:avLst/>
                          </a:prstGeom>
                        </pic:spPr>
                      </pic:pic>
                      <wps:wsp>
                        <wps:cNvPr id="3" name="テキスト ボックス 3"/>
                        <wps:cNvSpPr txBox="1"/>
                        <wps:spPr>
                          <a:xfrm>
                            <a:off x="0" y="2385060"/>
                            <a:ext cx="3689350" cy="457200"/>
                          </a:xfrm>
                          <a:prstGeom prst="rect">
                            <a:avLst/>
                          </a:prstGeom>
                          <a:solidFill>
                            <a:prstClr val="white"/>
                          </a:solidFill>
                          <a:ln>
                            <a:noFill/>
                          </a:ln>
                        </wps:spPr>
                        <wps:txbx>
                          <w:txbxContent>
                            <w:p w14:paraId="69D2D375" w14:textId="7F89D224" w:rsidR="008B3C21" w:rsidRPr="008B3C21" w:rsidRDefault="008B3C21" w:rsidP="008B3C21">
                              <w:pPr>
                                <w:pStyle w:val="a6"/>
                                <w:jc w:val="center"/>
                                <w:rPr>
                                  <w:b w:val="0"/>
                                  <w:bCs w:val="0"/>
                                </w:rPr>
                              </w:pPr>
                              <w:r w:rsidRPr="008B3C21">
                                <w:rPr>
                                  <w:rFonts w:hint="eastAsia"/>
                                  <w:b w:val="0"/>
                                  <w:bCs w:val="0"/>
                                </w:rPr>
                                <w:t>図2</w:t>
                              </w:r>
                              <w:r w:rsidRPr="008B3C21">
                                <w:rPr>
                                  <w:b w:val="0"/>
                                  <w:bCs w:val="0"/>
                                </w:rPr>
                                <w:t>.</w:t>
                              </w:r>
                              <w:r w:rsidR="004513F4">
                                <w:rPr>
                                  <w:b w:val="0"/>
                                  <w:bCs w:val="0"/>
                                </w:rPr>
                                <w:t>4</w:t>
                              </w:r>
                              <w:r w:rsidRPr="008B3C21">
                                <w:rPr>
                                  <w:rFonts w:hint="eastAsia"/>
                                  <w:b w:val="0"/>
                                  <w:bCs w:val="0"/>
                                </w:rPr>
                                <w:t xml:space="preserve">　バレーボールコートの既知点1</w:t>
                              </w:r>
                              <w:r w:rsidRPr="008B3C21">
                                <w:rPr>
                                  <w:b w:val="0"/>
                                  <w:bCs w:val="0"/>
                                </w:rPr>
                                <w:t>4</w:t>
                              </w:r>
                              <w:r w:rsidRPr="008B3C21">
                                <w:rPr>
                                  <w:rFonts w:hint="eastAsia"/>
                                  <w:b w:val="0"/>
                                  <w:bCs w:val="0"/>
                                </w:rPr>
                                <w:t>点</w:t>
                              </w:r>
                            </w:p>
                            <w:p w14:paraId="0856903D" w14:textId="77777777" w:rsidR="008B3C21" w:rsidRPr="008B3C21" w:rsidRDefault="008B3C21" w:rsidP="008B3C21"/>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4CB1759" id="グループ化 4" o:spid="_x0000_s1032" style="position:absolute;left:0;text-align:left;margin-left:67.1pt;margin-top:89.45pt;width:290.5pt;height:223.8pt;z-index:251653120;mso-position-horizontal-relative:margin" coordsize="36893,284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">
                <v:shape id="図 2" o:spid="_x0000_s1033" type="#_x0000_t75" alt="グラフ, 折れ線グラフ&#10;&#10;自動的に生成された説明" style="position:absolute;width:36893;height:233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">
                  <v:imagedata r:id="rId29" o:title="グラフ, 折れ線グラフ&#10;&#10;自動的に生成された説明"/>
                </v:shape>
                <v:shape id="テキスト ボックス 3" o:spid="_x0000_s1034" type="#_x0000_t202" style="position:absolute;top:23850;width:36893;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" stroked="f">
                  <v:textbox style="mso-fit-shape-to-text:t" inset="0,0,0,0">
                    <w:txbxContent>
                      <w:p w14:paraId="69D2D375" w14:textId="7F89D224" w:rsidR="008B3C21" w:rsidRPr="008B3C21" w:rsidRDefault="008B3C21" w:rsidP="008B3C21">
                        <w:pPr>
                          <w:pStyle w:val="a6"/>
                          <w:jc w:val="center"/>
                          <w:rPr>
                            <w:b w:val="0"/>
                            <w:bCs w:val="0"/>
                          </w:rPr>
                        </w:pPr>
                        <w:r w:rsidRPr="008B3C21">
                          <w:rPr>
                            <w:rFonts w:hint="eastAsia"/>
                            <w:b w:val="0"/>
                            <w:bCs w:val="0"/>
                          </w:rPr>
                          <w:t>図2</w:t>
                        </w:r>
                        <w:r w:rsidRPr="008B3C21">
                          <w:rPr>
                            <w:b w:val="0"/>
                            <w:bCs w:val="0"/>
                          </w:rPr>
                          <w:t>.</w:t>
                        </w:r>
                        <w:r w:rsidR="004513F4">
                          <w:rPr>
                            <w:b w:val="0"/>
                            <w:bCs w:val="0"/>
                          </w:rPr>
                          <w:t>4</w:t>
                        </w:r>
                        <w:r w:rsidRPr="008B3C21">
                          <w:rPr>
                            <w:rFonts w:hint="eastAsia"/>
                            <w:b w:val="0"/>
                            <w:bCs w:val="0"/>
                          </w:rPr>
                          <w:t xml:space="preserve">　バレーボールコートの既知点1</w:t>
                        </w:r>
                        <w:r w:rsidRPr="008B3C21">
                          <w:rPr>
                            <w:b w:val="0"/>
                            <w:bCs w:val="0"/>
                          </w:rPr>
                          <w:t>4</w:t>
                        </w:r>
                        <w:r w:rsidRPr="008B3C21">
                          <w:rPr>
                            <w:rFonts w:hint="eastAsia"/>
                            <w:b w:val="0"/>
                            <w:bCs w:val="0"/>
                          </w:rPr>
                          <w:t>点</w:t>
                        </w:r>
                      </w:p>
                      <w:p w14:paraId="0856903D" w14:textId="77777777" w:rsidR="008B3C21" w:rsidRPr="008B3C21" w:rsidRDefault="008B3C21" w:rsidP="008B3C21"/>
                    </w:txbxContent>
                  </v:textbox>
                </v:shape>
                <w10:wrap type="topAndBottom" anchorx="margin"/>
              </v:group>
            </w:pict>
          </mc:Fallback>
        </mc:AlternateContent>
      </w:r>
      <w:r w:rsidR="000B53D3">
        <w:rPr>
          <w:rFonts w:hint="eastAsia"/>
        </w:rPr>
        <w:t>続いて、カメラ位置を示す並進ベクトルに対して、</w:t>
      </w:r>
      <w:r w:rsidR="003F4B11">
        <w:rPr>
          <w:rFonts w:hint="eastAsia"/>
        </w:rPr>
        <w:t>カメラ座標系から実空間座標系へと変換する行列との積を取ることによって、実空間座標系でのカメラ位置を示すベクトルとなる。</w:t>
      </w:r>
    </w:p>
    <w:p w14:paraId="0DA89BF6" w14:textId="5FE98E25" w:rsidR="00D87897" w:rsidRDefault="00D87897">
      <w:pPr>
        <w:widowControl/>
        <w:jc w:val="left"/>
      </w:pPr>
      <w:r>
        <w:br w:type="page"/>
      </w:r>
    </w:p>
    <w:p w14:paraId="19CE6270" w14:textId="77777777" w:rsidR="00683683" w:rsidRDefault="00683683" w:rsidP="001E5313">
      <w:pPr>
        <w:pStyle w:val="1"/>
        <w:rPr>
          <w:rFonts w:asciiTheme="minorHAnsi" w:eastAsiaTheme="minorHAnsi" w:hAnsiTheme="minorHAnsi"/>
          <w:sz w:val="32"/>
          <w:szCs w:val="36"/>
        </w:rPr>
        <w:sectPr w:rsidR="00683683" w:rsidSect="000E4B45">
          <w:headerReference w:type="default" r:id="rId30"/>
          <w:footerReference w:type="default" r:id="rId31"/>
          <w:type w:val="continuous"/>
          <w:pgSz w:w="11906" w:h="16838"/>
          <w:pgMar w:top="1985" w:right="1701" w:bottom="1701" w:left="1701" w:header="851" w:footer="992" w:gutter="0"/>
          <w:cols w:space="425"/>
          <w:docGrid w:type="lines" w:linePitch="360"/>
        </w:sectPr>
      </w:pPr>
    </w:p>
    <w:p w14:paraId="7BA98E19" w14:textId="65128ACC" w:rsidR="006E2E4B" w:rsidRPr="001E5313" w:rsidRDefault="006E2E4B" w:rsidP="001E5313">
      <w:pPr>
        <w:pStyle w:val="1"/>
        <w:rPr>
          <w:rFonts w:asciiTheme="minorHAnsi" w:eastAsiaTheme="minorHAnsi" w:hAnsiTheme="minorHAnsi"/>
          <w:sz w:val="32"/>
          <w:szCs w:val="36"/>
        </w:rPr>
      </w:pPr>
      <w:bookmarkStart w:id="1096" w:name="_Toc127563122"/>
      <w:r w:rsidRPr="001E5313">
        <w:rPr>
          <w:rFonts w:asciiTheme="minorHAnsi" w:eastAsiaTheme="minorHAnsi" w:hAnsiTheme="minorHAnsi" w:hint="eastAsia"/>
          <w:sz w:val="32"/>
          <w:szCs w:val="36"/>
        </w:rPr>
        <w:lastRenderedPageBreak/>
        <w:t>第</w:t>
      </w:r>
      <w:r w:rsidRPr="001E5313">
        <w:rPr>
          <w:rFonts w:asciiTheme="minorHAnsi" w:eastAsiaTheme="minorHAnsi" w:hAnsiTheme="minorHAnsi"/>
          <w:sz w:val="32"/>
          <w:szCs w:val="36"/>
        </w:rPr>
        <w:t>3</w:t>
      </w:r>
      <w:r w:rsidRPr="001E5313">
        <w:rPr>
          <w:rFonts w:asciiTheme="minorHAnsi" w:eastAsiaTheme="minorHAnsi" w:hAnsiTheme="minorHAnsi" w:hint="eastAsia"/>
          <w:sz w:val="32"/>
          <w:szCs w:val="36"/>
        </w:rPr>
        <w:t>章</w:t>
      </w:r>
      <w:bookmarkEnd w:id="1096"/>
    </w:p>
    <w:p w14:paraId="214DD9FA" w14:textId="77405CFE" w:rsidR="00A32146" w:rsidRDefault="006E2E4B" w:rsidP="00A32146">
      <w:pPr>
        <w:rPr>
          <w:sz w:val="40"/>
          <w:szCs w:val="44"/>
        </w:rPr>
      </w:pPr>
      <w:r>
        <w:rPr>
          <w:rFonts w:hint="eastAsia"/>
          <w:sz w:val="40"/>
          <w:szCs w:val="44"/>
        </w:rPr>
        <w:t>選手に対する姿勢推定と追跡</w:t>
      </w:r>
    </w:p>
    <w:p w14:paraId="7B3C6279" w14:textId="569AB2DE" w:rsidR="00A32146" w:rsidRDefault="00A32146" w:rsidP="00A32146">
      <w:pPr>
        <w:rPr>
          <w:sz w:val="40"/>
          <w:szCs w:val="44"/>
        </w:rPr>
      </w:pPr>
    </w:p>
    <w:p w14:paraId="07CCD2AE" w14:textId="077D7634" w:rsidR="00A32146" w:rsidRPr="001E5313" w:rsidRDefault="007C10B3" w:rsidP="001E5313">
      <w:pPr>
        <w:pStyle w:val="2"/>
        <w:rPr>
          <w:rFonts w:asciiTheme="minorHAnsi" w:eastAsiaTheme="minorHAnsi" w:hAnsiTheme="minorHAnsi"/>
          <w:sz w:val="24"/>
          <w:szCs w:val="28"/>
        </w:rPr>
      </w:pPr>
      <w:bookmarkStart w:id="1097" w:name="_Toc127563123"/>
      <w:r w:rsidRPr="001E5313">
        <w:rPr>
          <w:rFonts w:asciiTheme="minorHAnsi" w:eastAsiaTheme="minorHAnsi" w:hAnsiTheme="minorHAnsi" w:hint="eastAsia"/>
          <w:sz w:val="24"/>
          <w:szCs w:val="28"/>
        </w:rPr>
        <w:t>3</w:t>
      </w:r>
      <w:r w:rsidRPr="001E5313">
        <w:rPr>
          <w:rFonts w:asciiTheme="minorHAnsi" w:eastAsiaTheme="minorHAnsi" w:hAnsiTheme="minorHAnsi"/>
          <w:sz w:val="24"/>
          <w:szCs w:val="28"/>
        </w:rPr>
        <w:t>.1</w:t>
      </w:r>
      <w:r w:rsidRPr="001E5313">
        <w:rPr>
          <w:rFonts w:asciiTheme="minorHAnsi" w:eastAsiaTheme="minorHAnsi" w:hAnsiTheme="minorHAnsi" w:hint="eastAsia"/>
          <w:sz w:val="24"/>
          <w:szCs w:val="28"/>
        </w:rPr>
        <w:t xml:space="preserve">　</w:t>
      </w:r>
      <w:r w:rsidR="00AE1A5B" w:rsidRPr="001E5313">
        <w:rPr>
          <w:rFonts w:asciiTheme="minorHAnsi" w:eastAsiaTheme="minorHAnsi" w:hAnsiTheme="minorHAnsi" w:hint="eastAsia"/>
          <w:sz w:val="24"/>
          <w:szCs w:val="28"/>
        </w:rPr>
        <w:t>姿勢推定</w:t>
      </w:r>
      <w:bookmarkEnd w:id="1097"/>
    </w:p>
    <w:p w14:paraId="732C4B34" w14:textId="1874CE85" w:rsidR="009543F3" w:rsidRDefault="00E928C2" w:rsidP="00EF1485">
      <w:pPr>
        <w:spacing w:line="360" w:lineRule="auto"/>
        <w:rPr>
          <w:ins w:id="1098" w:author="Sano Yuma" w:date="2023-02-13T20:18:00Z"/>
        </w:rPr>
      </w:pPr>
      <w:r>
        <w:rPr>
          <w:rFonts w:hint="eastAsia"/>
        </w:rPr>
        <w:t xml:space="preserve">　</w:t>
      </w:r>
      <w:del w:id="1099" w:author="茂浩" w:date="2023-02-11T23:28:00Z">
        <w:r w:rsidR="00B85893" w:rsidDel="00250885">
          <w:rPr>
            <w:rFonts w:hint="eastAsia"/>
          </w:rPr>
          <w:delText>以前</w:delText>
        </w:r>
      </w:del>
      <w:ins w:id="1100" w:author="茂浩" w:date="2023-02-11T23:28:00Z">
        <w:r w:rsidR="00250885">
          <w:rPr>
            <w:rFonts w:hint="eastAsia"/>
          </w:rPr>
          <w:t>従来の姿勢推定に関する研究</w:t>
        </w:r>
      </w:ins>
      <w:r w:rsidR="00B85893">
        <w:rPr>
          <w:rFonts w:hint="eastAsia"/>
        </w:rPr>
        <w:t>は</w:t>
      </w:r>
      <w:ins w:id="1101" w:author="茂浩" w:date="2023-02-11T23:28:00Z">
        <w:r w:rsidR="00250885">
          <w:rPr>
            <w:rFonts w:hint="eastAsia"/>
          </w:rPr>
          <w:t>，</w:t>
        </w:r>
      </w:ins>
      <w:r w:rsidR="00B85893">
        <w:rPr>
          <w:rFonts w:hint="eastAsia"/>
        </w:rPr>
        <w:t>身体にマーカーを取り付け</w:t>
      </w:r>
      <w:r w:rsidR="00344F7D">
        <w:rPr>
          <w:rFonts w:hint="eastAsia"/>
        </w:rPr>
        <w:t>て撮影を行う</w:t>
      </w:r>
      <w:ins w:id="1102" w:author="茂浩" w:date="2023-02-11T23:28:00Z">
        <w:r w:rsidR="00250885">
          <w:rPr>
            <w:rFonts w:hint="eastAsia"/>
          </w:rPr>
          <w:t>モーションキャプチャシステムの利用が大半で合った</w:t>
        </w:r>
      </w:ins>
      <w:del w:id="1103" w:author="茂浩" w:date="2023-02-11T23:28:00Z">
        <w:r w:rsidR="00344F7D" w:rsidDel="00250885">
          <w:rPr>
            <w:rFonts w:hint="eastAsia"/>
          </w:rPr>
          <w:delText>ことで、姿勢推定を行っていた</w:delText>
        </w:r>
      </w:del>
      <w:r w:rsidR="00344F7D">
        <w:rPr>
          <w:rFonts w:hint="eastAsia"/>
        </w:rPr>
        <w:t>。しか</w:t>
      </w:r>
      <w:r w:rsidR="00EA6814">
        <w:rPr>
          <w:rFonts w:hint="eastAsia"/>
        </w:rPr>
        <w:t>し</w:t>
      </w:r>
      <w:r w:rsidR="00344F7D">
        <w:rPr>
          <w:rFonts w:hint="eastAsia"/>
        </w:rPr>
        <w:t>近年</w:t>
      </w:r>
      <w:r w:rsidR="00EA6814">
        <w:rPr>
          <w:rFonts w:hint="eastAsia"/>
        </w:rPr>
        <w:t>では、マーカーを使用せずに、カメラで撮影した映像から、人工知能技術を用いて姿勢を推定する技術が確立されている。</w:t>
      </w:r>
      <w:r w:rsidR="00053E45">
        <w:rPr>
          <w:rFonts w:hint="eastAsia"/>
        </w:rPr>
        <w:t>本研究では、その例として</w:t>
      </w:r>
      <w:r w:rsidR="00B54890">
        <w:rPr>
          <w:rFonts w:hint="eastAsia"/>
        </w:rPr>
        <w:t>O</w:t>
      </w:r>
      <w:r w:rsidR="00B54890">
        <w:t>penPose</w:t>
      </w:r>
      <w:ins w:id="1104" w:author="Sano Yuma" w:date="2023-02-19T22:27:00Z">
        <w:r w:rsidR="00487702" w:rsidRPr="009C5988">
          <w:rPr>
            <w:vertAlign w:val="superscript"/>
            <w:rPrChange w:id="1105" w:author="Sano Yuma" w:date="2023-02-19T22:33:00Z">
              <w:rPr/>
            </w:rPrChange>
          </w:rPr>
          <w:t>[</w:t>
        </w:r>
      </w:ins>
      <w:ins w:id="1106" w:author="Sano Yuma" w:date="2023-02-19T22:33:00Z">
        <w:r w:rsidR="009C5988" w:rsidRPr="009C5988">
          <w:rPr>
            <w:vertAlign w:val="superscript"/>
            <w:rPrChange w:id="1107" w:author="Sano Yuma" w:date="2023-02-19T22:33:00Z">
              <w:rPr/>
            </w:rPrChange>
          </w:rPr>
          <w:t>9</w:t>
        </w:r>
      </w:ins>
      <w:ins w:id="1108" w:author="Sano Yuma" w:date="2023-02-19T22:27:00Z">
        <w:r w:rsidR="00487702" w:rsidRPr="009C5988">
          <w:rPr>
            <w:vertAlign w:val="superscript"/>
            <w:rPrChange w:id="1109" w:author="Sano Yuma" w:date="2023-02-19T22:33:00Z">
              <w:rPr/>
            </w:rPrChange>
          </w:rPr>
          <w:t>][</w:t>
        </w:r>
      </w:ins>
      <w:ins w:id="1110" w:author="Sano Yuma" w:date="2023-02-19T22:33:00Z">
        <w:r w:rsidR="009C5988" w:rsidRPr="009C5988">
          <w:rPr>
            <w:vertAlign w:val="superscript"/>
            <w:rPrChange w:id="1111" w:author="Sano Yuma" w:date="2023-02-19T22:33:00Z">
              <w:rPr/>
            </w:rPrChange>
          </w:rPr>
          <w:t>10</w:t>
        </w:r>
      </w:ins>
      <w:ins w:id="1112" w:author="Sano Yuma" w:date="2023-02-19T22:27:00Z">
        <w:r w:rsidR="00487702" w:rsidRPr="009C5988">
          <w:rPr>
            <w:vertAlign w:val="superscript"/>
            <w:rPrChange w:id="1113" w:author="Sano Yuma" w:date="2023-02-19T22:33:00Z">
              <w:rPr/>
            </w:rPrChange>
          </w:rPr>
          <w:t>][</w:t>
        </w:r>
      </w:ins>
      <w:ins w:id="1114" w:author="Sano Yuma" w:date="2023-02-19T22:33:00Z">
        <w:r w:rsidR="009C5988" w:rsidRPr="009C5988">
          <w:rPr>
            <w:vertAlign w:val="superscript"/>
            <w:rPrChange w:id="1115" w:author="Sano Yuma" w:date="2023-02-19T22:33:00Z">
              <w:rPr/>
            </w:rPrChange>
          </w:rPr>
          <w:t>11</w:t>
        </w:r>
      </w:ins>
      <w:ins w:id="1116" w:author="Sano Yuma" w:date="2023-02-19T22:27:00Z">
        <w:r w:rsidR="00487702" w:rsidRPr="009C5988">
          <w:rPr>
            <w:vertAlign w:val="superscript"/>
            <w:rPrChange w:id="1117" w:author="Sano Yuma" w:date="2023-02-19T22:33:00Z">
              <w:rPr/>
            </w:rPrChange>
          </w:rPr>
          <w:t>]</w:t>
        </w:r>
      </w:ins>
      <w:ins w:id="1118" w:author="Sano Yuma" w:date="2023-02-19T22:33:00Z">
        <w:r w:rsidR="009C5988" w:rsidRPr="009C5988">
          <w:rPr>
            <w:vertAlign w:val="superscript"/>
            <w:rPrChange w:id="1119" w:author="Sano Yuma" w:date="2023-02-19T22:33:00Z">
              <w:rPr/>
            </w:rPrChange>
          </w:rPr>
          <w:t>[12]</w:t>
        </w:r>
      </w:ins>
      <w:r w:rsidR="00B54890">
        <w:rPr>
          <w:rFonts w:hint="eastAsia"/>
        </w:rPr>
        <w:t>と</w:t>
      </w:r>
      <w:r w:rsidR="009C1E64">
        <w:rPr>
          <w:rFonts w:hint="eastAsia"/>
        </w:rPr>
        <w:t>、本研究で使用した</w:t>
      </w:r>
      <w:r w:rsidR="00B54890">
        <w:rPr>
          <w:rFonts w:hint="eastAsia"/>
        </w:rPr>
        <w:t>A</w:t>
      </w:r>
      <w:r w:rsidR="00B54890">
        <w:t>lphaPose</w:t>
      </w:r>
      <w:ins w:id="1120" w:author="Sano Yuma" w:date="2023-02-19T22:27:00Z">
        <w:r w:rsidR="00487702" w:rsidRPr="009C5988">
          <w:rPr>
            <w:vertAlign w:val="superscript"/>
            <w:rPrChange w:id="1121" w:author="Sano Yuma" w:date="2023-02-19T22:33:00Z">
              <w:rPr/>
            </w:rPrChange>
          </w:rPr>
          <w:t>[</w:t>
        </w:r>
      </w:ins>
      <w:ins w:id="1122" w:author="Sano Yuma" w:date="2023-02-19T22:33:00Z">
        <w:r w:rsidR="009C5988" w:rsidRPr="009C5988">
          <w:rPr>
            <w:vertAlign w:val="superscript"/>
            <w:rPrChange w:id="1123" w:author="Sano Yuma" w:date="2023-02-19T22:33:00Z">
              <w:rPr/>
            </w:rPrChange>
          </w:rPr>
          <w:t>1</w:t>
        </w:r>
      </w:ins>
      <w:ins w:id="1124" w:author="Sano Yuma" w:date="2023-02-19T22:36:00Z">
        <w:r w:rsidR="00590FAD">
          <w:rPr>
            <w:vertAlign w:val="superscript"/>
          </w:rPr>
          <w:t>4</w:t>
        </w:r>
      </w:ins>
      <w:ins w:id="1125" w:author="Sano Yuma" w:date="2023-02-19T22:27:00Z">
        <w:r w:rsidR="00487702" w:rsidRPr="009C5988">
          <w:rPr>
            <w:vertAlign w:val="superscript"/>
            <w:rPrChange w:id="1126" w:author="Sano Yuma" w:date="2023-02-19T22:33:00Z">
              <w:rPr/>
            </w:rPrChange>
          </w:rPr>
          <w:t>][</w:t>
        </w:r>
      </w:ins>
      <w:ins w:id="1127" w:author="Sano Yuma" w:date="2023-02-19T22:33:00Z">
        <w:r w:rsidR="009C5988" w:rsidRPr="009C5988">
          <w:rPr>
            <w:vertAlign w:val="superscript"/>
            <w:rPrChange w:id="1128" w:author="Sano Yuma" w:date="2023-02-19T22:33:00Z">
              <w:rPr/>
            </w:rPrChange>
          </w:rPr>
          <w:t>1</w:t>
        </w:r>
      </w:ins>
      <w:ins w:id="1129" w:author="Sano Yuma" w:date="2023-02-19T22:36:00Z">
        <w:r w:rsidR="00590FAD">
          <w:rPr>
            <w:vertAlign w:val="superscript"/>
          </w:rPr>
          <w:t>5</w:t>
        </w:r>
      </w:ins>
      <w:ins w:id="1130" w:author="Sano Yuma" w:date="2023-02-19T22:27:00Z">
        <w:r w:rsidR="00487702" w:rsidRPr="009C5988">
          <w:rPr>
            <w:vertAlign w:val="superscript"/>
            <w:rPrChange w:id="1131" w:author="Sano Yuma" w:date="2023-02-19T22:33:00Z">
              <w:rPr/>
            </w:rPrChange>
          </w:rPr>
          <w:t>][</w:t>
        </w:r>
      </w:ins>
      <w:ins w:id="1132" w:author="Sano Yuma" w:date="2023-02-19T22:33:00Z">
        <w:r w:rsidR="009C5988" w:rsidRPr="009C5988">
          <w:rPr>
            <w:vertAlign w:val="superscript"/>
            <w:rPrChange w:id="1133" w:author="Sano Yuma" w:date="2023-02-19T22:33:00Z">
              <w:rPr/>
            </w:rPrChange>
          </w:rPr>
          <w:t>1</w:t>
        </w:r>
      </w:ins>
      <w:ins w:id="1134" w:author="Sano Yuma" w:date="2023-02-19T22:36:00Z">
        <w:r w:rsidR="00590FAD">
          <w:rPr>
            <w:vertAlign w:val="superscript"/>
          </w:rPr>
          <w:t>6</w:t>
        </w:r>
      </w:ins>
      <w:ins w:id="1135" w:author="Sano Yuma" w:date="2023-02-19T22:27:00Z">
        <w:r w:rsidR="00487702" w:rsidRPr="009C5988">
          <w:rPr>
            <w:vertAlign w:val="superscript"/>
            <w:rPrChange w:id="1136" w:author="Sano Yuma" w:date="2023-02-19T22:33:00Z">
              <w:rPr/>
            </w:rPrChange>
          </w:rPr>
          <w:t>]</w:t>
        </w:r>
      </w:ins>
      <w:ins w:id="1137" w:author="Sano Yuma" w:date="2023-02-19T22:34:00Z">
        <w:r w:rsidR="00352FD1">
          <w:rPr>
            <w:vertAlign w:val="superscript"/>
          </w:rPr>
          <w:t>[1</w:t>
        </w:r>
      </w:ins>
      <w:ins w:id="1138" w:author="Sano Yuma" w:date="2023-02-19T22:36:00Z">
        <w:r w:rsidR="00590FAD">
          <w:rPr>
            <w:vertAlign w:val="superscript"/>
          </w:rPr>
          <w:t>7</w:t>
        </w:r>
      </w:ins>
      <w:ins w:id="1139" w:author="Sano Yuma" w:date="2023-02-19T22:34:00Z">
        <w:r w:rsidR="00352FD1">
          <w:rPr>
            <w:vertAlign w:val="superscript"/>
          </w:rPr>
          <w:t>]</w:t>
        </w:r>
      </w:ins>
      <w:r w:rsidR="00B54890">
        <w:rPr>
          <w:rFonts w:hint="eastAsia"/>
        </w:rPr>
        <w:t>を紹介する。</w:t>
      </w:r>
    </w:p>
    <w:p w14:paraId="3CE693F8" w14:textId="77777777" w:rsidR="0018084E" w:rsidRDefault="0018084E">
      <w:pPr>
        <w:spacing w:line="360" w:lineRule="auto"/>
        <w:pPrChange w:id="1140" w:author="Sano Yuma" w:date="2023-02-13T18:30:00Z">
          <w:pPr/>
        </w:pPrChange>
      </w:pPr>
    </w:p>
    <w:p w14:paraId="407EA212" w14:textId="279F2126" w:rsidR="00B54890" w:rsidRPr="001E5313" w:rsidRDefault="00B54890" w:rsidP="001E5313">
      <w:pPr>
        <w:pStyle w:val="3"/>
        <w:ind w:leftChars="0" w:left="0"/>
        <w:rPr>
          <w:rFonts w:asciiTheme="minorEastAsia" w:eastAsiaTheme="minorEastAsia" w:hAnsiTheme="minorEastAsia"/>
          <w:sz w:val="24"/>
          <w:szCs w:val="28"/>
        </w:rPr>
      </w:pPr>
      <w:bookmarkStart w:id="1141" w:name="_Toc127563124"/>
      <w:r w:rsidRPr="001E5313">
        <w:rPr>
          <w:rFonts w:asciiTheme="minorEastAsia" w:eastAsiaTheme="minorEastAsia" w:hAnsiTheme="minorEastAsia"/>
          <w:sz w:val="24"/>
          <w:szCs w:val="28"/>
        </w:rPr>
        <w:t>3.1.1</w:t>
      </w:r>
      <w:r w:rsidRPr="001E5313">
        <w:rPr>
          <w:rFonts w:asciiTheme="minorEastAsia" w:eastAsiaTheme="minorEastAsia" w:hAnsiTheme="minorEastAsia" w:hint="eastAsia"/>
          <w:sz w:val="24"/>
          <w:szCs w:val="28"/>
        </w:rPr>
        <w:t xml:space="preserve">　O</w:t>
      </w:r>
      <w:r w:rsidRPr="001E5313">
        <w:rPr>
          <w:rFonts w:asciiTheme="minorEastAsia" w:eastAsiaTheme="minorEastAsia" w:hAnsiTheme="minorEastAsia"/>
          <w:sz w:val="24"/>
          <w:szCs w:val="28"/>
        </w:rPr>
        <w:t>penPose</w:t>
      </w:r>
      <w:bookmarkEnd w:id="1141"/>
    </w:p>
    <w:p w14:paraId="07196B6B" w14:textId="772807D0" w:rsidR="00EC44A9" w:rsidRDefault="00033549">
      <w:pPr>
        <w:spacing w:line="360" w:lineRule="auto"/>
        <w:ind w:firstLineChars="100" w:firstLine="210"/>
        <w:pPrChange w:id="1142" w:author="Sano Yuma" w:date="2023-02-13T18:30:00Z">
          <w:pPr>
            <w:ind w:firstLineChars="100" w:firstLine="210"/>
          </w:pPr>
        </w:pPrChange>
      </w:pPr>
      <w:r>
        <w:rPr>
          <w:rFonts w:hint="eastAsia"/>
        </w:rPr>
        <w:t>O</w:t>
      </w:r>
      <w:r>
        <w:t>penPose</w:t>
      </w:r>
      <w:r>
        <w:rPr>
          <w:rFonts w:hint="eastAsia"/>
        </w:rPr>
        <w:t>とは、複数人の</w:t>
      </w:r>
      <w:r w:rsidR="00027AD0">
        <w:rPr>
          <w:rFonts w:hint="eastAsia"/>
        </w:rPr>
        <w:t>キーポイント</w:t>
      </w:r>
      <w:r>
        <w:rPr>
          <w:rFonts w:hint="eastAsia"/>
        </w:rPr>
        <w:t>を同時に推定することが出来る姿勢推定アルゴリズムであり、姿勢推定アルゴリズムの中で最も有名なアルゴリズムの</w:t>
      </w:r>
      <w:r w:rsidR="00D823A3">
        <w:rPr>
          <w:rFonts w:hint="eastAsia"/>
        </w:rPr>
        <w:t>1</w:t>
      </w:r>
      <w:r>
        <w:rPr>
          <w:rFonts w:hint="eastAsia"/>
        </w:rPr>
        <w:t>つである。</w:t>
      </w:r>
    </w:p>
    <w:p w14:paraId="19FDCFE9" w14:textId="1FAB9BF4" w:rsidR="00656415" w:rsidRDefault="008F73C7">
      <w:pPr>
        <w:spacing w:line="360" w:lineRule="auto"/>
        <w:ind w:firstLineChars="100" w:firstLine="210"/>
        <w:pPrChange w:id="1143" w:author="Sano Yuma" w:date="2023-02-13T18:31:00Z">
          <w:pPr>
            <w:ind w:firstLineChars="100" w:firstLine="210"/>
          </w:pPr>
        </w:pPrChange>
      </w:pPr>
      <w:del w:id="1144" w:author="Sano Yuma" w:date="2023-02-13T18:31:00Z">
        <w:r w:rsidDel="00EF1485">
          <w:rPr>
            <w:noProof/>
          </w:rPr>
          <mc:AlternateContent>
            <mc:Choice Requires="wps">
              <w:drawing>
                <wp:anchor distT="0" distB="0" distL="114300" distR="114300" simplePos="0" relativeHeight="251671552" behindDoc="0" locked="0" layoutInCell="1" allowOverlap="1" wp14:anchorId="3B8CC6D9" wp14:editId="3D87274A">
                  <wp:simplePos x="0" y="0"/>
                  <wp:positionH relativeFrom="margin">
                    <wp:align>center</wp:align>
                  </wp:positionH>
                  <wp:positionV relativeFrom="paragraph">
                    <wp:posOffset>4186100</wp:posOffset>
                  </wp:positionV>
                  <wp:extent cx="3488570" cy="635"/>
                  <wp:effectExtent l="0" t="0" r="0" b="0"/>
                  <wp:wrapTopAndBottom/>
                  <wp:docPr id="10" name="テキスト ボックス 10"/>
                  <wp:cNvGraphicFramePr/>
                  <a:graphic xmlns:a="http://schemas.openxmlformats.org/drawingml/2006/main">
                    <a:graphicData uri="http://schemas.microsoft.com/office/word/2010/wordprocessingShape">
                      <wps:wsp>
                        <wps:cNvSpPr txBox="1"/>
                        <wps:spPr>
                          <a:xfrm>
                            <a:off x="0" y="0"/>
                            <a:ext cx="3488570" cy="635"/>
                          </a:xfrm>
                          <a:prstGeom prst="rect">
                            <a:avLst/>
                          </a:prstGeom>
                          <a:solidFill>
                            <a:prstClr val="white"/>
                          </a:solidFill>
                          <a:ln>
                            <a:noFill/>
                          </a:ln>
                        </wps:spPr>
                        <wps:txbx>
                          <w:txbxContent>
                            <w:p w14:paraId="2F75AE60" w14:textId="1CCD01EB" w:rsidR="00C24E99" w:rsidRDefault="00C24E99" w:rsidP="00C24E99">
                              <w:pPr>
                                <w:pStyle w:val="a6"/>
                                <w:jc w:val="center"/>
                                <w:rPr>
                                  <w:b w:val="0"/>
                                  <w:bCs w:val="0"/>
                                </w:rPr>
                              </w:pPr>
                              <w:r w:rsidRPr="008F73C7">
                                <w:rPr>
                                  <w:rFonts w:hint="eastAsia"/>
                                  <w:b w:val="0"/>
                                  <w:bCs w:val="0"/>
                                </w:rPr>
                                <w:t>図3</w:t>
                              </w:r>
                              <w:r w:rsidRPr="008F73C7">
                                <w:rPr>
                                  <w:b w:val="0"/>
                                  <w:bCs w:val="0"/>
                                </w:rPr>
                                <w:t>.1</w:t>
                              </w:r>
                              <w:r w:rsidRPr="008F73C7">
                                <w:rPr>
                                  <w:rFonts w:hint="eastAsia"/>
                                  <w:b w:val="0"/>
                                  <w:bCs w:val="0"/>
                                </w:rPr>
                                <w:t xml:space="preserve">　C</w:t>
                              </w:r>
                              <w:r w:rsidRPr="008F73C7">
                                <w:rPr>
                                  <w:b w:val="0"/>
                                  <w:bCs w:val="0"/>
                                </w:rPr>
                                <w:t>OCO</w:t>
                              </w:r>
                              <w:r w:rsidRPr="008F73C7">
                                <w:rPr>
                                  <w:rFonts w:hint="eastAsia"/>
                                  <w:b w:val="0"/>
                                  <w:bCs w:val="0"/>
                                </w:rPr>
                                <w:t>の</w:t>
                              </w:r>
                              <w:r w:rsidR="003925B0">
                                <w:rPr>
                                  <w:rFonts w:hint="eastAsia"/>
                                  <w:b w:val="0"/>
                                  <w:bCs w:val="0"/>
                                </w:rPr>
                                <w:t>キーポイント</w:t>
                              </w:r>
                            </w:p>
                            <w:p w14:paraId="4F5D43E9" w14:textId="7F017602" w:rsidR="008F73C7" w:rsidRPr="00C24E99" w:rsidRDefault="008F73C7" w:rsidP="008F73C7">
                              <w:pPr>
                                <w:pStyle w:val="a6"/>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B8CC6D9" id="テキスト ボックス 10" o:spid="_x0000_s1035" type="#_x0000_t202" style="position:absolute;left:0;text-align:left;margin-left:0;margin-top:329.6pt;width:274.7pt;height:.05pt;z-index:25167155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" stroked="f">
                  <v:textbox style="mso-fit-shape-to-text:t" inset="0,0,0,0">
                    <w:txbxContent>
                      <w:p w14:paraId="2F75AE60" w14:textId="1CCD01EB" w:rsidR="00C24E99" w:rsidRDefault="00C24E99" w:rsidP="00C24E99">
                        <w:pPr>
                          <w:pStyle w:val="a6"/>
                          <w:jc w:val="center"/>
                          <w:rPr>
                            <w:b w:val="0"/>
                            <w:bCs w:val="0"/>
                          </w:rPr>
                        </w:pPr>
                        <w:r w:rsidRPr="008F73C7">
                          <w:rPr>
                            <w:rFonts w:hint="eastAsia"/>
                            <w:b w:val="0"/>
                            <w:bCs w:val="0"/>
                          </w:rPr>
                          <w:t>図3</w:t>
                        </w:r>
                        <w:r w:rsidRPr="008F73C7">
                          <w:rPr>
                            <w:b w:val="0"/>
                            <w:bCs w:val="0"/>
                          </w:rPr>
                          <w:t>.1</w:t>
                        </w:r>
                        <w:r w:rsidRPr="008F73C7">
                          <w:rPr>
                            <w:rFonts w:hint="eastAsia"/>
                            <w:b w:val="0"/>
                            <w:bCs w:val="0"/>
                          </w:rPr>
                          <w:t xml:space="preserve">　C</w:t>
                        </w:r>
                        <w:r w:rsidRPr="008F73C7">
                          <w:rPr>
                            <w:b w:val="0"/>
                            <w:bCs w:val="0"/>
                          </w:rPr>
                          <w:t>OCO</w:t>
                        </w:r>
                        <w:r w:rsidRPr="008F73C7">
                          <w:rPr>
                            <w:rFonts w:hint="eastAsia"/>
                            <w:b w:val="0"/>
                            <w:bCs w:val="0"/>
                          </w:rPr>
                          <w:t>の</w:t>
                        </w:r>
                        <w:r w:rsidR="003925B0">
                          <w:rPr>
                            <w:rFonts w:hint="eastAsia"/>
                            <w:b w:val="0"/>
                            <w:bCs w:val="0"/>
                          </w:rPr>
                          <w:t>キーポイント</w:t>
                        </w:r>
                      </w:p>
                      <w:p w14:paraId="4F5D43E9" w14:textId="7F017602" w:rsidR="008F73C7" w:rsidRPr="00C24E99" w:rsidRDefault="008F73C7" w:rsidP="008F73C7">
                        <w:pPr>
                          <w:pStyle w:val="a6"/>
                          <w:rPr>
                            <w:noProof/>
                          </w:rPr>
                        </w:pPr>
                      </w:p>
                    </w:txbxContent>
                  </v:textbox>
                  <w10:wrap type="topAndBottom" anchorx="margin"/>
                </v:shape>
              </w:pict>
            </mc:Fallback>
          </mc:AlternateContent>
        </w:r>
      </w:del>
      <w:r w:rsidR="005C3EE8">
        <w:rPr>
          <w:rFonts w:hint="eastAsia"/>
        </w:rPr>
        <w:t>推定できるキーポイント</w:t>
      </w:r>
      <w:r w:rsidR="00692A25">
        <w:rPr>
          <w:rFonts w:hint="eastAsia"/>
        </w:rPr>
        <w:t>は、</w:t>
      </w:r>
      <w:r w:rsidR="00656415">
        <w:rPr>
          <w:rFonts w:hint="eastAsia"/>
        </w:rPr>
        <w:t>モデルによって異なるが、例としてC</w:t>
      </w:r>
      <w:r w:rsidR="00656415">
        <w:t>OCO</w:t>
      </w:r>
      <w:r w:rsidR="006256F2">
        <w:rPr>
          <w:rFonts w:hint="eastAsia"/>
        </w:rPr>
        <w:t>の</w:t>
      </w:r>
      <w:r w:rsidR="00656415">
        <w:rPr>
          <w:rFonts w:hint="eastAsia"/>
        </w:rPr>
        <w:t>キーポイントを図3</w:t>
      </w:r>
      <w:r w:rsidR="00656415">
        <w:t>.1</w:t>
      </w:r>
      <w:r w:rsidR="00656415">
        <w:rPr>
          <w:rFonts w:hint="eastAsia"/>
        </w:rPr>
        <w:t>に示す。</w:t>
      </w:r>
    </w:p>
    <w:p w14:paraId="5F200C81" w14:textId="77777777" w:rsidR="00AF0E46" w:rsidRDefault="000A69A9" w:rsidP="00EF1485">
      <w:pPr>
        <w:spacing w:line="360" w:lineRule="auto"/>
        <w:ind w:firstLineChars="100" w:firstLine="210"/>
        <w:rPr>
          <w:ins w:id="1145" w:author="Sano Yuma" w:date="2023-02-13T20:12:00Z"/>
        </w:rPr>
      </w:pPr>
      <w:r>
        <w:rPr>
          <w:rFonts w:hint="eastAsia"/>
        </w:rPr>
        <w:t>O</w:t>
      </w:r>
      <w:r>
        <w:t>penPose</w:t>
      </w:r>
      <w:r w:rsidR="006A104A">
        <w:rPr>
          <w:rFonts w:hint="eastAsia"/>
        </w:rPr>
        <w:t>で</w:t>
      </w:r>
      <w:r>
        <w:rPr>
          <w:rFonts w:hint="eastAsia"/>
        </w:rPr>
        <w:t>は、</w:t>
      </w:r>
      <w:r w:rsidR="004221C5">
        <w:rPr>
          <w:rFonts w:hint="eastAsia"/>
        </w:rPr>
        <w:t>姿勢推定を行う際に、</w:t>
      </w:r>
      <w:r w:rsidR="00784B54">
        <w:rPr>
          <w:rFonts w:hint="eastAsia"/>
        </w:rPr>
        <w:t>「</w:t>
      </w:r>
      <w:r>
        <w:rPr>
          <w:rFonts w:hint="eastAsia"/>
        </w:rPr>
        <w:t>ボトムアップ型</w:t>
      </w:r>
      <w:r w:rsidR="00784B54">
        <w:rPr>
          <w:rFonts w:hint="eastAsia"/>
        </w:rPr>
        <w:t>」</w:t>
      </w:r>
      <w:r>
        <w:rPr>
          <w:rFonts w:hint="eastAsia"/>
        </w:rPr>
        <w:t>の姿勢推定モデルを用いている。ボトムアップ型とは、</w:t>
      </w:r>
      <w:r w:rsidR="00784B54">
        <w:rPr>
          <w:rFonts w:hint="eastAsia"/>
        </w:rPr>
        <w:t>画像中の</w:t>
      </w:r>
      <w:r w:rsidR="00886AD0">
        <w:rPr>
          <w:rFonts w:hint="eastAsia"/>
        </w:rPr>
        <w:t>キーポイント</w:t>
      </w:r>
      <w:r w:rsidR="00784B54">
        <w:rPr>
          <w:rFonts w:hint="eastAsia"/>
        </w:rPr>
        <w:t>を全て抽出した後、人物ごとにそれらをマッチングさせて繋ぎ合わせていく方法である。ボトムアップ型と異なるモデルとして「トップダウン型」があるが</w:t>
      </w:r>
      <w:r w:rsidR="00F702FE">
        <w:rPr>
          <w:rFonts w:hint="eastAsia"/>
        </w:rPr>
        <w:t>、その手法と比べて計算量を抑えられる</w:t>
      </w:r>
      <w:r w:rsidR="001041B7">
        <w:rPr>
          <w:rFonts w:hint="eastAsia"/>
        </w:rPr>
        <w:t>という</w:t>
      </w:r>
      <w:r w:rsidR="00F702FE">
        <w:rPr>
          <w:rFonts w:hint="eastAsia"/>
        </w:rPr>
        <w:t>利点がある。しかし、</w:t>
      </w:r>
      <w:r w:rsidR="00F70944">
        <w:rPr>
          <w:rFonts w:hint="eastAsia"/>
        </w:rPr>
        <w:t>一人に対して姿勢推定を行っているわけではないため、</w:t>
      </w:r>
      <w:r w:rsidR="00F702FE">
        <w:rPr>
          <w:rFonts w:hint="eastAsia"/>
        </w:rPr>
        <w:t>部位間の繋ぎ合わせの精度が低</w:t>
      </w:r>
      <w:r w:rsidR="00F70944">
        <w:rPr>
          <w:rFonts w:hint="eastAsia"/>
        </w:rPr>
        <w:t>く、</w:t>
      </w:r>
      <w:r w:rsidR="00D9033B">
        <w:rPr>
          <w:rFonts w:hint="eastAsia"/>
        </w:rPr>
        <w:t>異なる人物の部位を繋いでしまう</w:t>
      </w:r>
      <w:r w:rsidR="00F702FE">
        <w:rPr>
          <w:rFonts w:hint="eastAsia"/>
        </w:rPr>
        <w:t>という欠点もある。</w:t>
      </w:r>
    </w:p>
    <w:p w14:paraId="7DBCC0C4" w14:textId="4DA9E011" w:rsidR="000A69A9" w:rsidRDefault="00AF0E46" w:rsidP="00AF0E46">
      <w:pPr>
        <w:spacing w:line="360" w:lineRule="auto"/>
        <w:ind w:firstLineChars="100" w:firstLine="210"/>
        <w:jc w:val="center"/>
        <w:rPr>
          <w:ins w:id="1146" w:author="Sano Yuma" w:date="2023-02-13T20:12:00Z"/>
        </w:rPr>
      </w:pPr>
      <w:moveToRangeStart w:id="1147" w:author="Sano Yuma" w:date="2023-02-13T20:12:00Z" w:name="move127211552"/>
      <w:moveTo w:id="1148" w:author="Sano Yuma" w:date="2023-02-13T20:12:00Z">
        <w:r>
          <w:rPr>
            <w:noProof/>
          </w:rPr>
          <w:lastRenderedPageBreak/>
          <w:drawing>
            <wp:inline distT="0" distB="0" distL="0" distR="0" wp14:anchorId="274A5045" wp14:editId="68F62D0C">
              <wp:extent cx="2694940" cy="3578860"/>
              <wp:effectExtent l="0" t="0" r="0" b="2540"/>
              <wp:docPr id="34" name="図 34" descr="レーダー チャー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図 8" descr="レーダー チャート&#10;&#10;自動的に生成された説明"/>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694940" cy="3578860"/>
                      </a:xfrm>
                      <a:prstGeom prst="rect">
                        <a:avLst/>
                      </a:prstGeom>
                      <a:noFill/>
                      <a:ln>
                        <a:noFill/>
                      </a:ln>
                    </pic:spPr>
                  </pic:pic>
                </a:graphicData>
              </a:graphic>
            </wp:inline>
          </w:drawing>
        </w:r>
      </w:moveTo>
      <w:moveToRangeEnd w:id="1147"/>
    </w:p>
    <w:p w14:paraId="0905D1C8" w14:textId="0F005A4F" w:rsidR="00AF0E46" w:rsidRDefault="00AF0E46">
      <w:pPr>
        <w:ind w:firstLineChars="100" w:firstLine="210"/>
        <w:jc w:val="center"/>
        <w:rPr>
          <w:ins w:id="1149" w:author="Sano Yuma" w:date="2023-02-13T20:12:00Z"/>
        </w:rPr>
        <w:pPrChange w:id="1150" w:author="Sano Yuma" w:date="2023-02-13T20:12:00Z">
          <w:pPr>
            <w:spacing w:line="360" w:lineRule="auto"/>
            <w:ind w:firstLineChars="100" w:firstLine="210"/>
            <w:jc w:val="center"/>
          </w:pPr>
        </w:pPrChange>
      </w:pPr>
      <w:ins w:id="1151" w:author="Sano Yuma" w:date="2023-02-13T20:12:00Z">
        <w:r>
          <w:rPr>
            <w:rFonts w:hint="eastAsia"/>
          </w:rPr>
          <w:t>図3</w:t>
        </w:r>
        <w:r>
          <w:t>.1</w:t>
        </w:r>
        <w:r>
          <w:rPr>
            <w:rFonts w:hint="eastAsia"/>
          </w:rPr>
          <w:t xml:space="preserve">　C</w:t>
        </w:r>
        <w:r>
          <w:t>OCO</w:t>
        </w:r>
        <w:r>
          <w:rPr>
            <w:rFonts w:hint="eastAsia"/>
          </w:rPr>
          <w:t>のキーポイント</w:t>
        </w:r>
      </w:ins>
      <w:ins w:id="1152" w:author="Sano Yuma" w:date="2023-02-19T22:35:00Z">
        <w:r w:rsidR="00761A28" w:rsidRPr="008D62BF">
          <w:rPr>
            <w:vertAlign w:val="superscript"/>
            <w:rPrChange w:id="1153" w:author="Sano Yuma" w:date="2023-02-19T22:37:00Z">
              <w:rPr/>
            </w:rPrChange>
          </w:rPr>
          <w:t>[</w:t>
        </w:r>
      </w:ins>
      <w:ins w:id="1154" w:author="Sano Yuma" w:date="2023-02-19T22:36:00Z">
        <w:r w:rsidR="008D62BF" w:rsidRPr="008D62BF">
          <w:rPr>
            <w:vertAlign w:val="superscript"/>
            <w:rPrChange w:id="1155" w:author="Sano Yuma" w:date="2023-02-19T22:37:00Z">
              <w:rPr/>
            </w:rPrChange>
          </w:rPr>
          <w:t>13</w:t>
        </w:r>
      </w:ins>
      <w:ins w:id="1156" w:author="Sano Yuma" w:date="2023-02-19T22:35:00Z">
        <w:r w:rsidR="00761A28" w:rsidRPr="008D62BF">
          <w:rPr>
            <w:vertAlign w:val="superscript"/>
            <w:rPrChange w:id="1157" w:author="Sano Yuma" w:date="2023-02-19T22:37:00Z">
              <w:rPr/>
            </w:rPrChange>
          </w:rPr>
          <w:t>]</w:t>
        </w:r>
      </w:ins>
    </w:p>
    <w:p w14:paraId="04E14430" w14:textId="77777777" w:rsidR="00AF0E46" w:rsidRDefault="00AF0E46">
      <w:pPr>
        <w:spacing w:line="360" w:lineRule="auto"/>
        <w:ind w:firstLineChars="100" w:firstLine="210"/>
        <w:jc w:val="center"/>
        <w:pPrChange w:id="1158" w:author="Sano Yuma" w:date="2023-02-13T20:12:00Z">
          <w:pPr>
            <w:ind w:firstLineChars="100" w:firstLine="210"/>
          </w:pPr>
        </w:pPrChange>
      </w:pPr>
    </w:p>
    <w:p w14:paraId="74127B7C" w14:textId="368ABB1F" w:rsidR="005164F8" w:rsidRPr="004A58E6" w:rsidRDefault="005164F8" w:rsidP="004A58E6">
      <w:pPr>
        <w:pStyle w:val="3"/>
        <w:ind w:leftChars="0" w:left="0"/>
        <w:rPr>
          <w:rFonts w:asciiTheme="minorHAnsi" w:eastAsiaTheme="minorHAnsi" w:hAnsiTheme="minorHAnsi"/>
          <w:sz w:val="24"/>
          <w:szCs w:val="28"/>
        </w:rPr>
      </w:pPr>
      <w:bookmarkStart w:id="1159" w:name="_Toc127563125"/>
      <w:r w:rsidRPr="004A58E6">
        <w:rPr>
          <w:rFonts w:asciiTheme="minorHAnsi" w:eastAsiaTheme="minorHAnsi" w:hAnsiTheme="minorHAnsi"/>
          <w:sz w:val="24"/>
          <w:szCs w:val="28"/>
        </w:rPr>
        <w:t>3.1.2</w:t>
      </w:r>
      <w:r w:rsidRPr="004A58E6">
        <w:rPr>
          <w:rFonts w:asciiTheme="minorHAnsi" w:eastAsiaTheme="minorHAnsi" w:hAnsiTheme="minorHAnsi" w:hint="eastAsia"/>
          <w:sz w:val="24"/>
          <w:szCs w:val="28"/>
        </w:rPr>
        <w:t xml:space="preserve">　</w:t>
      </w:r>
      <w:r w:rsidRPr="004A58E6">
        <w:rPr>
          <w:rFonts w:asciiTheme="minorHAnsi" w:eastAsiaTheme="minorHAnsi" w:hAnsiTheme="minorHAnsi"/>
          <w:sz w:val="24"/>
          <w:szCs w:val="28"/>
        </w:rPr>
        <w:t>AlphaPose</w:t>
      </w:r>
      <w:bookmarkEnd w:id="1159"/>
    </w:p>
    <w:p w14:paraId="6138FAB8" w14:textId="650FD28A" w:rsidR="003014D0" w:rsidDel="00AF0E46" w:rsidRDefault="00ED31F5">
      <w:pPr>
        <w:spacing w:line="360" w:lineRule="auto"/>
        <w:ind w:firstLineChars="100" w:firstLine="210"/>
        <w:rPr>
          <w:del w:id="1160" w:author="Sano Yuma" w:date="2023-02-13T20:12:00Z"/>
        </w:rPr>
        <w:pPrChange w:id="1161" w:author="Sano Yuma" w:date="2023-02-13T18:31:00Z">
          <w:pPr>
            <w:ind w:firstLineChars="100" w:firstLine="210"/>
          </w:pPr>
        </w:pPrChange>
      </w:pPr>
      <w:r>
        <w:rPr>
          <w:rFonts w:hint="eastAsia"/>
        </w:rPr>
        <w:t>A</w:t>
      </w:r>
      <w:r>
        <w:t>lphaPose</w:t>
      </w:r>
      <w:r>
        <w:rPr>
          <w:rFonts w:hint="eastAsia"/>
        </w:rPr>
        <w:t>とは、上海交通大学の研究チームが公開している人物追跡機能も持つ高精度姿勢推定ライブラリである。</w:t>
      </w:r>
      <w:r w:rsidR="003014D0">
        <w:rPr>
          <w:rFonts w:hint="eastAsia"/>
        </w:rPr>
        <w:t>Open</w:t>
      </w:r>
      <w:r w:rsidR="003014D0">
        <w:t>Pose</w:t>
      </w:r>
      <w:r w:rsidR="003014D0">
        <w:rPr>
          <w:rFonts w:hint="eastAsia"/>
        </w:rPr>
        <w:t>と比較したA</w:t>
      </w:r>
      <w:r w:rsidR="003014D0">
        <w:t>lphaPose</w:t>
      </w:r>
      <w:r w:rsidR="003014D0">
        <w:rPr>
          <w:rFonts w:hint="eastAsia"/>
        </w:rPr>
        <w:t>の特徴を以下に示す。</w:t>
      </w:r>
    </w:p>
    <w:p w14:paraId="78AB0E4D" w14:textId="3E79E157" w:rsidR="00EF1485" w:rsidRDefault="00EF1485">
      <w:pPr>
        <w:spacing w:line="360" w:lineRule="auto"/>
        <w:ind w:firstLineChars="100" w:firstLine="210"/>
        <w:rPr>
          <w:ins w:id="1162" w:author="Sano Yuma" w:date="2023-02-13T18:32:00Z"/>
        </w:rPr>
        <w:pPrChange w:id="1163" w:author="Sano Yuma" w:date="2023-02-13T20:12:00Z">
          <w:pPr>
            <w:spacing w:line="360" w:lineRule="auto"/>
          </w:pPr>
        </w:pPrChange>
      </w:pPr>
      <w:moveFromRangeStart w:id="1164" w:author="Sano Yuma" w:date="2023-02-13T20:12:00Z" w:name="move127211552"/>
      <w:moveFrom w:id="1165" w:author="Sano Yuma" w:date="2023-02-13T20:12:00Z">
        <w:del w:id="1166" w:author="Sano Yuma" w:date="2023-02-13T20:12:00Z">
          <w:r w:rsidDel="00AF0E46">
            <w:rPr>
              <w:noProof/>
            </w:rPr>
            <w:drawing>
              <wp:inline distT="0" distB="0" distL="0" distR="0" wp14:anchorId="1B206F88" wp14:editId="6D777916">
                <wp:extent cx="2694940" cy="3578860"/>
                <wp:effectExtent l="0" t="0" r="0" b="2540"/>
                <wp:docPr id="8" name="図 8" descr="レーダー チャー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図 8" descr="レーダー チャート&#10;&#10;自動的に生成された説明"/>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694940" cy="3578860"/>
                        </a:xfrm>
                        <a:prstGeom prst="rect">
                          <a:avLst/>
                        </a:prstGeom>
                        <a:noFill/>
                        <a:ln>
                          <a:noFill/>
                        </a:ln>
                      </pic:spPr>
                    </pic:pic>
                  </a:graphicData>
                </a:graphic>
              </wp:inline>
            </w:drawing>
          </w:r>
        </w:del>
      </w:moveFrom>
      <w:moveFromRangeEnd w:id="1164"/>
    </w:p>
    <w:p w14:paraId="60E27538" w14:textId="14821B42" w:rsidR="003014D0" w:rsidRDefault="003014D0">
      <w:pPr>
        <w:spacing w:line="360" w:lineRule="auto"/>
        <w:ind w:firstLineChars="100" w:firstLine="210"/>
        <w:pPrChange w:id="1167" w:author="Sano Yuma" w:date="2023-02-13T18:32:00Z">
          <w:pPr>
            <w:spacing w:line="360" w:lineRule="auto"/>
          </w:pPr>
        </w:pPrChange>
      </w:pPr>
      <w:r>
        <w:rPr>
          <w:rFonts w:hint="eastAsia"/>
        </w:rPr>
        <w:t>①トップダウン型の姿勢推定モデル</w:t>
      </w:r>
    </w:p>
    <w:p w14:paraId="4988DB8A" w14:textId="57AD08EA" w:rsidR="003014D0" w:rsidRDefault="003014D0" w:rsidP="00660A8C">
      <w:pPr>
        <w:spacing w:line="360" w:lineRule="auto"/>
      </w:pPr>
      <w:r>
        <w:rPr>
          <w:rFonts w:hint="eastAsia"/>
        </w:rPr>
        <w:t xml:space="preserve">　➁</w:t>
      </w:r>
      <w:r w:rsidR="0014530A">
        <w:rPr>
          <w:rFonts w:hint="eastAsia"/>
        </w:rPr>
        <w:t>人物追跡機能</w:t>
      </w:r>
    </w:p>
    <w:p w14:paraId="7E7F26B5" w14:textId="5581DE43" w:rsidR="00F96298" w:rsidRDefault="00F96298">
      <w:pPr>
        <w:spacing w:line="360" w:lineRule="auto"/>
        <w:pPrChange w:id="1168" w:author="Sano Yuma" w:date="2023-02-13T18:32:00Z">
          <w:pPr/>
        </w:pPrChange>
      </w:pPr>
      <w:r>
        <w:rPr>
          <w:rFonts w:hint="eastAsia"/>
        </w:rPr>
        <w:t xml:space="preserve">　</w:t>
      </w:r>
      <w:r w:rsidR="0069333E">
        <w:rPr>
          <w:rFonts w:hint="eastAsia"/>
        </w:rPr>
        <w:t>1つ目</w:t>
      </w:r>
      <w:r w:rsidR="004B2681">
        <w:rPr>
          <w:rFonts w:hint="eastAsia"/>
        </w:rPr>
        <w:t>は</w:t>
      </w:r>
      <w:r w:rsidR="00170BAB">
        <w:rPr>
          <w:rFonts w:hint="eastAsia"/>
        </w:rPr>
        <w:t>「トップダウン型の姿勢推定モデル」である。</w:t>
      </w:r>
      <w:r w:rsidR="00427007">
        <w:rPr>
          <w:rFonts w:hint="eastAsia"/>
        </w:rPr>
        <w:t>トップダウン型とは、</w:t>
      </w:r>
      <w:r w:rsidR="00870A51">
        <w:rPr>
          <w:rFonts w:hint="eastAsia"/>
        </w:rPr>
        <w:t>画像に映る人物を</w:t>
      </w:r>
      <w:r w:rsidR="00387352">
        <w:rPr>
          <w:rFonts w:hint="eastAsia"/>
        </w:rPr>
        <w:t>検出</w:t>
      </w:r>
      <w:r w:rsidR="00870A51">
        <w:rPr>
          <w:rFonts w:hint="eastAsia"/>
        </w:rPr>
        <w:t>した後、それぞれの人物に対して一人用の姿勢推定を行う方法である。</w:t>
      </w:r>
      <w:r w:rsidR="009D2B24">
        <w:rPr>
          <w:rFonts w:hint="eastAsia"/>
        </w:rPr>
        <w:t>トップダウン型は、</w:t>
      </w:r>
      <w:r w:rsidR="00635610">
        <w:rPr>
          <w:rFonts w:hint="eastAsia"/>
        </w:rPr>
        <w:t>人物に比例して計算量が増加してしまうという欠点があるが、</w:t>
      </w:r>
      <w:r w:rsidR="009D2B24">
        <w:rPr>
          <w:rFonts w:hint="eastAsia"/>
        </w:rPr>
        <w:t>ボトムアップ型と比べて推定精度が高いという利点がある。</w:t>
      </w:r>
    </w:p>
    <w:p w14:paraId="0A422828" w14:textId="5E1A3AD7" w:rsidR="006656EF" w:rsidRDefault="006656EF">
      <w:pPr>
        <w:spacing w:line="360" w:lineRule="auto"/>
        <w:pPrChange w:id="1169" w:author="Sano Yuma" w:date="2023-02-13T18:32:00Z">
          <w:pPr/>
        </w:pPrChange>
      </w:pPr>
      <w:r>
        <w:rPr>
          <w:rFonts w:hint="eastAsia"/>
        </w:rPr>
        <w:t xml:space="preserve">　2つ目は「人物追跡機能」である。</w:t>
      </w:r>
      <w:r w:rsidR="00387352">
        <w:rPr>
          <w:rFonts w:hint="eastAsia"/>
        </w:rPr>
        <w:t>A</w:t>
      </w:r>
      <w:r w:rsidR="00387352">
        <w:t>lphaPose</w:t>
      </w:r>
      <w:r w:rsidR="00387352">
        <w:rPr>
          <w:rFonts w:hint="eastAsia"/>
        </w:rPr>
        <w:t>の人物検出にはY</w:t>
      </w:r>
      <w:r w:rsidR="00387352">
        <w:t>OLO</w:t>
      </w:r>
      <w:r w:rsidR="00387352">
        <w:rPr>
          <w:rFonts w:hint="eastAsia"/>
        </w:rPr>
        <w:t>（Y</w:t>
      </w:r>
      <w:r w:rsidR="00387352">
        <w:t>ou Only Look Once</w:t>
      </w:r>
      <w:r w:rsidR="00387352">
        <w:rPr>
          <w:rFonts w:hint="eastAsia"/>
        </w:rPr>
        <w:t>）が用いられて</w:t>
      </w:r>
      <w:r w:rsidR="00021E13">
        <w:rPr>
          <w:rFonts w:hint="eastAsia"/>
        </w:rPr>
        <w:t>いる。</w:t>
      </w:r>
      <w:r w:rsidR="00815420">
        <w:rPr>
          <w:rFonts w:hint="eastAsia"/>
        </w:rPr>
        <w:t>Y</w:t>
      </w:r>
      <w:r w:rsidR="00815420">
        <w:t>OLO</w:t>
      </w:r>
      <w:r w:rsidR="00815420">
        <w:rPr>
          <w:rFonts w:hint="eastAsia"/>
        </w:rPr>
        <w:t>では</w:t>
      </w:r>
      <w:r w:rsidR="009F3D0A">
        <w:rPr>
          <w:rFonts w:hint="eastAsia"/>
        </w:rPr>
        <w:t>検出した人物にI</w:t>
      </w:r>
      <w:r w:rsidR="009F3D0A">
        <w:t>D</w:t>
      </w:r>
      <w:r w:rsidR="009F3D0A">
        <w:rPr>
          <w:rFonts w:hint="eastAsia"/>
        </w:rPr>
        <w:t>を振り分けて追跡することがで</w:t>
      </w:r>
      <w:r w:rsidR="009F3D0A">
        <w:rPr>
          <w:rFonts w:hint="eastAsia"/>
        </w:rPr>
        <w:lastRenderedPageBreak/>
        <w:t>き、A</w:t>
      </w:r>
      <w:r w:rsidR="009F3D0A">
        <w:t>lphaPose</w:t>
      </w:r>
      <w:r w:rsidR="009F3D0A">
        <w:rPr>
          <w:rFonts w:hint="eastAsia"/>
        </w:rPr>
        <w:t>では、その機能を用いている。</w:t>
      </w:r>
    </w:p>
    <w:p w14:paraId="43732DAD" w14:textId="025AF19E" w:rsidR="00C300DB" w:rsidRDefault="00D74755">
      <w:pPr>
        <w:spacing w:line="360" w:lineRule="auto"/>
        <w:pPrChange w:id="1170" w:author="Sano Yuma" w:date="2023-02-13T18:32:00Z">
          <w:pPr/>
        </w:pPrChange>
      </w:pPr>
      <w:r>
        <w:rPr>
          <w:rFonts w:hint="eastAsia"/>
        </w:rPr>
        <w:t xml:space="preserve">　本研究では、5章における処理の関係上、精度の高い姿勢推定が求められる。また、4章において映像間の選手を対応付ける際、</w:t>
      </w:r>
      <w:r w:rsidR="00BD67B7">
        <w:rPr>
          <w:rFonts w:hint="eastAsia"/>
        </w:rPr>
        <w:t>I</w:t>
      </w:r>
      <w:r w:rsidR="00BD67B7">
        <w:t>D</w:t>
      </w:r>
      <w:r w:rsidR="00BD67B7">
        <w:rPr>
          <w:rFonts w:hint="eastAsia"/>
        </w:rPr>
        <w:t>が選手に振られていること</w:t>
      </w:r>
      <w:r w:rsidR="00BE77A4">
        <w:rPr>
          <w:rFonts w:hint="eastAsia"/>
        </w:rPr>
        <w:t>で、映像に映る選手の指定が簡単になる。</w:t>
      </w:r>
      <w:r w:rsidR="00C300DB">
        <w:rPr>
          <w:rFonts w:hint="eastAsia"/>
        </w:rPr>
        <w:t>以上の理由から</w:t>
      </w:r>
      <w:r w:rsidR="005135C4">
        <w:rPr>
          <w:rFonts w:hint="eastAsia"/>
        </w:rPr>
        <w:t>本研究ではO</w:t>
      </w:r>
      <w:r w:rsidR="005135C4">
        <w:t>penPose</w:t>
      </w:r>
      <w:r w:rsidR="005135C4">
        <w:rPr>
          <w:rFonts w:hint="eastAsia"/>
        </w:rPr>
        <w:t>ではなく、A</w:t>
      </w:r>
      <w:r w:rsidR="005135C4">
        <w:t>lphaPose</w:t>
      </w:r>
      <w:r w:rsidR="005135C4">
        <w:rPr>
          <w:rFonts w:hint="eastAsia"/>
        </w:rPr>
        <w:t>を用いて姿勢推定を行った。</w:t>
      </w:r>
    </w:p>
    <w:p w14:paraId="383CCD8C" w14:textId="793E925F" w:rsidR="008E0F30" w:rsidRDefault="00C300DB" w:rsidP="00660A8C">
      <w:pPr>
        <w:spacing w:line="360" w:lineRule="auto"/>
        <w:ind w:firstLineChars="100" w:firstLine="210"/>
        <w:rPr>
          <w:ins w:id="1171" w:author="Sano Yuma" w:date="2023-02-13T20:18:00Z"/>
        </w:rPr>
      </w:pPr>
      <w:r>
        <w:rPr>
          <w:rFonts w:hint="eastAsia"/>
        </w:rPr>
        <w:t>A</w:t>
      </w:r>
      <w:r>
        <w:t>lphaPose</w:t>
      </w:r>
      <w:r>
        <w:rPr>
          <w:rFonts w:hint="eastAsia"/>
        </w:rPr>
        <w:t>は</w:t>
      </w:r>
      <w:r w:rsidR="005135C4">
        <w:rPr>
          <w:rFonts w:hint="eastAsia"/>
        </w:rPr>
        <w:t>O</w:t>
      </w:r>
      <w:r w:rsidR="005135C4">
        <w:t>penPose</w:t>
      </w:r>
      <w:r w:rsidR="005135C4">
        <w:rPr>
          <w:rFonts w:hint="eastAsia"/>
        </w:rPr>
        <w:t>と同様に、推定できるキーポイントは様々であ</w:t>
      </w:r>
      <w:r w:rsidR="009F4D48">
        <w:rPr>
          <w:rFonts w:hint="eastAsia"/>
        </w:rPr>
        <w:t>るが</w:t>
      </w:r>
      <w:r w:rsidR="005135C4">
        <w:rPr>
          <w:rFonts w:hint="eastAsia"/>
        </w:rPr>
        <w:t>、本研究では</w:t>
      </w:r>
      <w:r w:rsidR="009F4D48">
        <w:rPr>
          <w:rFonts w:hint="eastAsia"/>
        </w:rPr>
        <w:t>図3</w:t>
      </w:r>
      <w:r w:rsidR="009F4D48">
        <w:t>.1</w:t>
      </w:r>
      <w:r w:rsidR="009F4D48">
        <w:rPr>
          <w:rFonts w:hint="eastAsia"/>
        </w:rPr>
        <w:t>に示したC</w:t>
      </w:r>
      <w:r w:rsidR="009F4D48">
        <w:t>OCO</w:t>
      </w:r>
      <w:r w:rsidR="009F4D48">
        <w:rPr>
          <w:rFonts w:hint="eastAsia"/>
        </w:rPr>
        <w:t>のキーポイントを用いた。</w:t>
      </w:r>
    </w:p>
    <w:p w14:paraId="7082491C" w14:textId="77777777" w:rsidR="0035572E" w:rsidRDefault="0035572E">
      <w:pPr>
        <w:spacing w:line="360" w:lineRule="auto"/>
        <w:ind w:firstLineChars="100" w:firstLine="210"/>
        <w:pPrChange w:id="1172" w:author="Sano Yuma" w:date="2023-02-13T18:32:00Z">
          <w:pPr>
            <w:ind w:firstLineChars="100" w:firstLine="210"/>
          </w:pPr>
        </w:pPrChange>
      </w:pPr>
    </w:p>
    <w:p w14:paraId="6DA98F11" w14:textId="1991F183" w:rsidR="008E0F30" w:rsidRPr="001E5313" w:rsidRDefault="008E0F30" w:rsidP="008E0F30">
      <w:pPr>
        <w:pStyle w:val="2"/>
        <w:rPr>
          <w:rFonts w:asciiTheme="minorHAnsi" w:eastAsiaTheme="minorHAnsi" w:hAnsiTheme="minorHAnsi"/>
          <w:sz w:val="24"/>
          <w:szCs w:val="28"/>
        </w:rPr>
      </w:pPr>
      <w:bookmarkStart w:id="1173" w:name="_Toc127563126"/>
      <w:r w:rsidRPr="001E5313">
        <w:rPr>
          <w:rFonts w:asciiTheme="minorHAnsi" w:eastAsiaTheme="minorHAnsi" w:hAnsiTheme="minorHAnsi" w:hint="eastAsia"/>
          <w:sz w:val="24"/>
          <w:szCs w:val="28"/>
        </w:rPr>
        <w:t>3</w:t>
      </w:r>
      <w:r w:rsidRPr="001E5313">
        <w:rPr>
          <w:rFonts w:asciiTheme="minorHAnsi" w:eastAsiaTheme="minorHAnsi" w:hAnsiTheme="minorHAnsi"/>
          <w:sz w:val="24"/>
          <w:szCs w:val="28"/>
        </w:rPr>
        <w:t>.</w:t>
      </w:r>
      <w:r>
        <w:rPr>
          <w:rFonts w:asciiTheme="minorHAnsi" w:eastAsiaTheme="minorHAnsi" w:hAnsiTheme="minorHAnsi" w:hint="eastAsia"/>
          <w:sz w:val="24"/>
          <w:szCs w:val="28"/>
        </w:rPr>
        <w:t>2</w:t>
      </w:r>
      <w:r w:rsidRPr="001E5313">
        <w:rPr>
          <w:rFonts w:asciiTheme="minorHAnsi" w:eastAsiaTheme="minorHAnsi" w:hAnsiTheme="minorHAnsi" w:hint="eastAsia"/>
          <w:sz w:val="24"/>
          <w:szCs w:val="28"/>
        </w:rPr>
        <w:t xml:space="preserve">　</w:t>
      </w:r>
      <w:r>
        <w:rPr>
          <w:rFonts w:asciiTheme="minorHAnsi" w:eastAsiaTheme="minorHAnsi" w:hAnsiTheme="minorHAnsi" w:hint="eastAsia"/>
          <w:sz w:val="24"/>
          <w:szCs w:val="28"/>
        </w:rPr>
        <w:t>選手位置の設定</w:t>
      </w:r>
      <w:bookmarkEnd w:id="1173"/>
    </w:p>
    <w:p w14:paraId="7E5470D3" w14:textId="0657BF7C" w:rsidR="008E0F30" w:rsidRDefault="00C15AAC">
      <w:pPr>
        <w:spacing w:line="360" w:lineRule="auto"/>
        <w:ind w:firstLineChars="100" w:firstLine="210"/>
        <w:pPrChange w:id="1174" w:author="Sano Yuma" w:date="2023-02-13T18:32:00Z">
          <w:pPr>
            <w:ind w:firstLineChars="100" w:firstLine="210"/>
          </w:pPr>
        </w:pPrChange>
      </w:pPr>
      <w:commentRangeStart w:id="1175"/>
      <w:r>
        <w:rPr>
          <w:rFonts w:hint="eastAsia"/>
        </w:rPr>
        <w:t>平田の先行研究</w:t>
      </w:r>
      <w:commentRangeEnd w:id="1175"/>
      <w:r w:rsidR="008A376C">
        <w:rPr>
          <w:rStyle w:val="af"/>
        </w:rPr>
        <w:commentReference w:id="1175"/>
      </w:r>
      <w:commentRangeStart w:id="1176"/>
      <w:commentRangeStart w:id="1177"/>
      <w:ins w:id="1178" w:author="Sano Yuma" w:date="2023-02-13T18:18:00Z">
        <w:r w:rsidR="00303417" w:rsidRPr="002E701B">
          <w:rPr>
            <w:vertAlign w:val="superscript"/>
            <w:rPrChange w:id="1179" w:author="Sano Yuma" w:date="2023-02-19T22:37:00Z">
              <w:rPr/>
            </w:rPrChange>
          </w:rPr>
          <w:t>[</w:t>
        </w:r>
      </w:ins>
      <w:ins w:id="1180" w:author="Sano Yuma" w:date="2023-02-19T22:37:00Z">
        <w:r w:rsidR="002E701B" w:rsidRPr="002E701B">
          <w:rPr>
            <w:vertAlign w:val="superscript"/>
            <w:rPrChange w:id="1181" w:author="Sano Yuma" w:date="2023-02-19T22:37:00Z">
              <w:rPr/>
            </w:rPrChange>
          </w:rPr>
          <w:t>5</w:t>
        </w:r>
      </w:ins>
      <w:ins w:id="1182" w:author="Sano Yuma" w:date="2023-02-13T18:18:00Z">
        <w:r w:rsidR="00303417" w:rsidRPr="002E701B">
          <w:rPr>
            <w:vertAlign w:val="superscript"/>
            <w:rPrChange w:id="1183" w:author="Sano Yuma" w:date="2023-02-19T22:37:00Z">
              <w:rPr/>
            </w:rPrChange>
          </w:rPr>
          <w:t>]</w:t>
        </w:r>
      </w:ins>
      <w:commentRangeEnd w:id="1176"/>
      <w:r w:rsidR="00B26CE2" w:rsidRPr="002E701B">
        <w:rPr>
          <w:rStyle w:val="af"/>
          <w:vertAlign w:val="superscript"/>
          <w:rPrChange w:id="1184" w:author="Sano Yuma" w:date="2023-02-19T22:37:00Z">
            <w:rPr>
              <w:rStyle w:val="af"/>
            </w:rPr>
          </w:rPrChange>
        </w:rPr>
        <w:commentReference w:id="1176"/>
      </w:r>
      <w:commentRangeEnd w:id="1177"/>
      <w:r w:rsidR="009A4818" w:rsidRPr="002E701B">
        <w:rPr>
          <w:rStyle w:val="af"/>
          <w:vertAlign w:val="superscript"/>
          <w:rPrChange w:id="1185" w:author="Sano Yuma" w:date="2023-02-19T22:37:00Z">
            <w:rPr>
              <w:rStyle w:val="af"/>
            </w:rPr>
          </w:rPrChange>
        </w:rPr>
        <w:commentReference w:id="1177"/>
      </w:r>
      <w:r>
        <w:rPr>
          <w:rFonts w:hint="eastAsia"/>
        </w:rPr>
        <w:t>では</w:t>
      </w:r>
      <w:r w:rsidR="001C6E5F">
        <w:rPr>
          <w:rFonts w:hint="eastAsia"/>
        </w:rPr>
        <w:t>、</w:t>
      </w:r>
      <w:r w:rsidR="00A4287F">
        <w:rPr>
          <w:rFonts w:hint="eastAsia"/>
        </w:rPr>
        <w:t>選手位置をその選手の両足の中間位置に設定した。</w:t>
      </w:r>
      <w:r w:rsidR="00125825">
        <w:rPr>
          <w:rFonts w:hint="eastAsia"/>
        </w:rPr>
        <w:t>しかし、選手のレシーブ時での体の重心を考えた際、腰の位置が選手位置として</w:t>
      </w:r>
      <w:r w:rsidR="009C710A">
        <w:rPr>
          <w:rFonts w:hint="eastAsia"/>
        </w:rPr>
        <w:t>より</w:t>
      </w:r>
      <w:r w:rsidR="00125825">
        <w:rPr>
          <w:rFonts w:hint="eastAsia"/>
        </w:rPr>
        <w:t>適切だと考えた。そのため、本研究では推定する選手の位置をその選手の腰の位置に設定した。</w:t>
      </w:r>
    </w:p>
    <w:p w14:paraId="33F956FA" w14:textId="4D6CA0A7" w:rsidR="008313E3" w:rsidRDefault="00125825">
      <w:pPr>
        <w:spacing w:line="360" w:lineRule="auto"/>
        <w:ind w:firstLineChars="100" w:firstLine="210"/>
        <w:pPrChange w:id="1186" w:author="Sano Yuma" w:date="2023-02-13T18:32:00Z">
          <w:pPr>
            <w:ind w:firstLineChars="100" w:firstLine="210"/>
          </w:pPr>
        </w:pPrChange>
      </w:pPr>
      <w:r>
        <w:rPr>
          <w:rFonts w:hint="eastAsia"/>
        </w:rPr>
        <w:t>図3</w:t>
      </w:r>
      <w:r>
        <w:t>.1</w:t>
      </w:r>
      <w:r>
        <w:rPr>
          <w:rFonts w:hint="eastAsia"/>
        </w:rPr>
        <w:t>にてC</w:t>
      </w:r>
      <w:r>
        <w:t>OCO</w:t>
      </w:r>
      <w:r>
        <w:rPr>
          <w:rFonts w:hint="eastAsia"/>
        </w:rPr>
        <w:t>のキーポイントを示したが、腰の位置を直接得られないため、腰の位置は部位8と部位1</w:t>
      </w:r>
      <w:r>
        <w:t>1</w:t>
      </w:r>
      <w:r>
        <w:rPr>
          <w:rFonts w:hint="eastAsia"/>
        </w:rPr>
        <w:t>の中点を計算することによって得ることにした。</w:t>
      </w:r>
    </w:p>
    <w:p w14:paraId="5B5C1735" w14:textId="77777777" w:rsidR="008313E3" w:rsidRDefault="008313E3">
      <w:pPr>
        <w:widowControl/>
        <w:jc w:val="left"/>
      </w:pPr>
      <w:r>
        <w:br w:type="page"/>
      </w:r>
    </w:p>
    <w:p w14:paraId="3631858D" w14:textId="77777777" w:rsidR="00683683" w:rsidRDefault="00683683" w:rsidP="008313E3">
      <w:pPr>
        <w:pStyle w:val="1"/>
        <w:rPr>
          <w:rFonts w:asciiTheme="minorHAnsi" w:eastAsiaTheme="minorHAnsi" w:hAnsiTheme="minorHAnsi"/>
          <w:sz w:val="32"/>
          <w:szCs w:val="36"/>
        </w:rPr>
        <w:sectPr w:rsidR="00683683" w:rsidSect="000E4B45">
          <w:headerReference w:type="default" r:id="rId33"/>
          <w:type w:val="continuous"/>
          <w:pgSz w:w="11906" w:h="16838"/>
          <w:pgMar w:top="1985" w:right="1701" w:bottom="1701" w:left="1701" w:header="851" w:footer="992" w:gutter="0"/>
          <w:cols w:space="425"/>
          <w:docGrid w:type="lines" w:linePitch="360"/>
        </w:sectPr>
      </w:pPr>
    </w:p>
    <w:p w14:paraId="0D4FF5E2" w14:textId="4B1B9A4B" w:rsidR="008313E3" w:rsidRPr="001E5313" w:rsidRDefault="008313E3" w:rsidP="008313E3">
      <w:pPr>
        <w:pStyle w:val="1"/>
        <w:rPr>
          <w:rFonts w:asciiTheme="minorHAnsi" w:eastAsiaTheme="minorHAnsi" w:hAnsiTheme="minorHAnsi"/>
          <w:sz w:val="32"/>
          <w:szCs w:val="36"/>
        </w:rPr>
      </w:pPr>
      <w:bookmarkStart w:id="1187" w:name="_Toc127563127"/>
      <w:r w:rsidRPr="001E5313">
        <w:rPr>
          <w:rFonts w:asciiTheme="minorHAnsi" w:eastAsiaTheme="minorHAnsi" w:hAnsiTheme="minorHAnsi" w:hint="eastAsia"/>
          <w:sz w:val="32"/>
          <w:szCs w:val="36"/>
        </w:rPr>
        <w:lastRenderedPageBreak/>
        <w:t>第</w:t>
      </w:r>
      <w:r>
        <w:rPr>
          <w:rFonts w:asciiTheme="minorHAnsi" w:eastAsiaTheme="minorHAnsi" w:hAnsiTheme="minorHAnsi"/>
          <w:sz w:val="32"/>
          <w:szCs w:val="36"/>
        </w:rPr>
        <w:t>4</w:t>
      </w:r>
      <w:r w:rsidRPr="001E5313">
        <w:rPr>
          <w:rFonts w:asciiTheme="minorHAnsi" w:eastAsiaTheme="minorHAnsi" w:hAnsiTheme="minorHAnsi" w:hint="eastAsia"/>
          <w:sz w:val="32"/>
          <w:szCs w:val="36"/>
        </w:rPr>
        <w:t>章</w:t>
      </w:r>
      <w:bookmarkEnd w:id="1187"/>
    </w:p>
    <w:p w14:paraId="289A95AC" w14:textId="67994D2D" w:rsidR="00125825" w:rsidRDefault="008313E3" w:rsidP="008313E3">
      <w:pPr>
        <w:rPr>
          <w:sz w:val="40"/>
          <w:szCs w:val="44"/>
        </w:rPr>
      </w:pPr>
      <w:r>
        <w:rPr>
          <w:rFonts w:hint="eastAsia"/>
          <w:sz w:val="40"/>
          <w:szCs w:val="44"/>
        </w:rPr>
        <w:t>映像間の選手の対応付け</w:t>
      </w:r>
    </w:p>
    <w:p w14:paraId="7F32A68A" w14:textId="552BEB40" w:rsidR="00E87208" w:rsidRDefault="00E87208" w:rsidP="008313E3">
      <w:pPr>
        <w:rPr>
          <w:sz w:val="40"/>
          <w:szCs w:val="44"/>
        </w:rPr>
      </w:pPr>
    </w:p>
    <w:p w14:paraId="7DDA12FA" w14:textId="2786B5C5" w:rsidR="00CA42A5" w:rsidRPr="001E5313" w:rsidRDefault="00CA42A5" w:rsidP="00CA42A5">
      <w:pPr>
        <w:pStyle w:val="2"/>
        <w:rPr>
          <w:rFonts w:asciiTheme="minorHAnsi" w:eastAsiaTheme="minorHAnsi" w:hAnsiTheme="minorHAnsi"/>
          <w:sz w:val="24"/>
          <w:szCs w:val="28"/>
        </w:rPr>
      </w:pPr>
      <w:bookmarkStart w:id="1188" w:name="_Toc127563128"/>
      <w:r>
        <w:rPr>
          <w:rFonts w:asciiTheme="minorHAnsi" w:eastAsiaTheme="minorHAnsi" w:hAnsiTheme="minorHAnsi"/>
          <w:sz w:val="24"/>
          <w:szCs w:val="28"/>
        </w:rPr>
        <w:t>4</w:t>
      </w:r>
      <w:r w:rsidRPr="001E5313">
        <w:rPr>
          <w:rFonts w:asciiTheme="minorHAnsi" w:eastAsiaTheme="minorHAnsi" w:hAnsiTheme="minorHAnsi"/>
          <w:sz w:val="24"/>
          <w:szCs w:val="28"/>
        </w:rPr>
        <w:t>.1</w:t>
      </w:r>
      <w:r w:rsidRPr="001E5313">
        <w:rPr>
          <w:rFonts w:asciiTheme="minorHAnsi" w:eastAsiaTheme="minorHAnsi" w:hAnsiTheme="minorHAnsi" w:hint="eastAsia"/>
          <w:sz w:val="24"/>
          <w:szCs w:val="28"/>
        </w:rPr>
        <w:t xml:space="preserve">　</w:t>
      </w:r>
      <w:r>
        <w:rPr>
          <w:rFonts w:asciiTheme="minorHAnsi" w:eastAsiaTheme="minorHAnsi" w:hAnsiTheme="minorHAnsi" w:hint="eastAsia"/>
          <w:sz w:val="24"/>
          <w:szCs w:val="28"/>
        </w:rPr>
        <w:t>手動による対応付け</w:t>
      </w:r>
      <w:bookmarkEnd w:id="1188"/>
    </w:p>
    <w:p w14:paraId="22CDB3DB" w14:textId="19F83D08" w:rsidR="00E83F70" w:rsidRDefault="00ED5457">
      <w:pPr>
        <w:spacing w:line="360" w:lineRule="auto"/>
        <w:pPrChange w:id="1189" w:author="Sano Yuma" w:date="2023-02-13T18:33:00Z">
          <w:pPr/>
        </w:pPrChange>
      </w:pPr>
      <w:ins w:id="1190" w:author="Sano Yuma" w:date="2023-02-13T20:00:00Z">
        <w:r>
          <w:rPr>
            <w:noProof/>
          </w:rPr>
          <mc:AlternateContent>
            <mc:Choice Requires="wps">
              <w:drawing>
                <wp:anchor distT="0" distB="0" distL="114300" distR="114300" simplePos="0" relativeHeight="251679744" behindDoc="0" locked="0" layoutInCell="1" allowOverlap="1" wp14:anchorId="2733D7FF" wp14:editId="1E01A504">
                  <wp:simplePos x="0" y="0"/>
                  <wp:positionH relativeFrom="margin">
                    <wp:align>left</wp:align>
                  </wp:positionH>
                  <wp:positionV relativeFrom="paragraph">
                    <wp:posOffset>3049270</wp:posOffset>
                  </wp:positionV>
                  <wp:extent cx="1370330" cy="635"/>
                  <wp:effectExtent l="0" t="0" r="0" b="0"/>
                  <wp:wrapTopAndBottom/>
                  <wp:docPr id="26" name="テキスト ボックス 26"/>
                  <wp:cNvGraphicFramePr/>
                  <a:graphic xmlns:a="http://schemas.openxmlformats.org/drawingml/2006/main">
                    <a:graphicData uri="http://schemas.microsoft.com/office/word/2010/wordprocessingShape">
                      <wps:wsp>
                        <wps:cNvSpPr txBox="1"/>
                        <wps:spPr>
                          <a:xfrm>
                            <a:off x="0" y="0"/>
                            <a:ext cx="1370330" cy="635"/>
                          </a:xfrm>
                          <a:prstGeom prst="rect">
                            <a:avLst/>
                          </a:prstGeom>
                          <a:solidFill>
                            <a:prstClr val="white"/>
                          </a:solidFill>
                          <a:ln>
                            <a:noFill/>
                          </a:ln>
                        </wps:spPr>
                        <wps:txbx>
                          <w:txbxContent>
                            <w:p w14:paraId="7940FBEB" w14:textId="6ECFEB1F" w:rsidR="00ED5457" w:rsidRDefault="00ED5457" w:rsidP="00ED5457">
                              <w:pPr>
                                <w:pStyle w:val="a6"/>
                                <w:rPr>
                                  <w:ins w:id="1191" w:author="Sano Yuma" w:date="2023-02-13T20:05:00Z"/>
                                  <w:b w:val="0"/>
                                  <w:bCs w:val="0"/>
                                </w:rPr>
                              </w:pPr>
                              <w:ins w:id="1192" w:author="Sano Yuma" w:date="2023-02-13T20:00:00Z">
                                <w:r w:rsidRPr="00ED5457">
                                  <w:rPr>
                                    <w:rFonts w:hint="eastAsia"/>
                                    <w:b w:val="0"/>
                                    <w:bCs w:val="0"/>
                                    <w:rPrChange w:id="1193" w:author="Sano Yuma" w:date="2023-02-13T20:02:00Z">
                                      <w:rPr>
                                        <w:rFonts w:hint="eastAsia"/>
                                      </w:rPr>
                                    </w:rPrChange>
                                  </w:rPr>
                                  <w:t>図</w:t>
                                </w:r>
                                <w:r w:rsidRPr="00ED5457">
                                  <w:rPr>
                                    <w:b w:val="0"/>
                                    <w:bCs w:val="0"/>
                                    <w:rPrChange w:id="1194" w:author="Sano Yuma" w:date="2023-02-13T20:02:00Z">
                                      <w:rPr/>
                                    </w:rPrChange>
                                  </w:rPr>
                                  <w:t>4.1</w:t>
                                </w:r>
                                <w:r w:rsidRPr="00ED5457">
                                  <w:rPr>
                                    <w:rFonts w:hint="eastAsia"/>
                                    <w:b w:val="0"/>
                                    <w:bCs w:val="0"/>
                                    <w:rPrChange w:id="1195" w:author="Sano Yuma" w:date="2023-02-13T20:02:00Z">
                                      <w:rPr>
                                        <w:rFonts w:hint="eastAsia"/>
                                      </w:rPr>
                                    </w:rPrChange>
                                  </w:rPr>
                                  <w:t xml:space="preserve">　</w:t>
                                </w:r>
                              </w:ins>
                              <w:ins w:id="1196" w:author="Sano Yuma" w:date="2023-02-13T20:01:00Z">
                                <w:r w:rsidRPr="00ED5457">
                                  <w:rPr>
                                    <w:rFonts w:hint="eastAsia"/>
                                    <w:b w:val="0"/>
                                    <w:bCs w:val="0"/>
                                    <w:rPrChange w:id="1197" w:author="Sano Yuma" w:date="2023-02-13T20:02:00Z">
                                      <w:rPr>
                                        <w:rFonts w:hint="eastAsia"/>
                                      </w:rPr>
                                    </w:rPrChange>
                                  </w:rPr>
                                  <w:t>カメラ</w:t>
                                </w:r>
                                <w:r w:rsidRPr="00ED5457">
                                  <w:rPr>
                                    <w:b w:val="0"/>
                                    <w:bCs w:val="0"/>
                                    <w:rPrChange w:id="1198" w:author="Sano Yuma" w:date="2023-02-13T20:02:00Z">
                                      <w:rPr/>
                                    </w:rPrChange>
                                  </w:rPr>
                                  <w:t>1でのID</w:t>
                                </w:r>
                                <w:r w:rsidRPr="00ED5457">
                                  <w:rPr>
                                    <w:rFonts w:hint="eastAsia"/>
                                    <w:b w:val="0"/>
                                    <w:bCs w:val="0"/>
                                    <w:rPrChange w:id="1199" w:author="Sano Yuma" w:date="2023-02-13T20:02:00Z">
                                      <w:rPr>
                                        <w:rFonts w:hint="eastAsia"/>
                                      </w:rPr>
                                    </w:rPrChange>
                                  </w:rPr>
                                  <w:t>振り分けの様子</w:t>
                                </w:r>
                              </w:ins>
                            </w:p>
                            <w:p w14:paraId="397C0151" w14:textId="77777777" w:rsidR="00ED5457" w:rsidRPr="00ED5457" w:rsidRDefault="00ED5457">
                              <w:pPr>
                                <w:rPr>
                                  <w:rPrChange w:id="1200" w:author="Sano Yuma" w:date="2023-02-13T20:05:00Z">
                                    <w:rPr>
                                      <w:noProof/>
                                    </w:rPr>
                                  </w:rPrChange>
                                </w:rPr>
                                <w:pPrChange w:id="1201" w:author="Sano Yuma" w:date="2023-02-13T20:05:00Z">
                                  <w:pPr>
                                    <w:spacing w:line="360" w:lineRule="auto"/>
                                  </w:pPr>
                                </w:pPrChange>
                              </w:pPr>
                            </w:p>
                          </w:txbxContent>
                        </wps:txbx>
                        <wps:bodyPr rot="0" spcFirstLastPara="0" vertOverflow="overflow" horzOverflow="overflow" vert="horz" wrap="none" lIns="0" tIns="0" rIns="0" bIns="0" numCol="1" spcCol="0" rtlCol="0" fromWordArt="0" anchor="t" anchorCtr="0" forceAA="0" compatLnSpc="1">
                          <a:prstTxWarp prst="textNoShape">
                            <a:avLst/>
                          </a:prstTxWarp>
                          <a:spAutoFit/>
                        </wps:bodyPr>
                      </wps:wsp>
                    </a:graphicData>
                  </a:graphic>
                </wp:anchor>
              </w:drawing>
            </mc:Choice>
            <mc:Fallback>
              <w:pict>
                <v:shape w14:anchorId="2733D7FF" id="テキスト ボックス 26" o:spid="_x0000_s1036" type="#_x0000_t202" style="position:absolute;left:0;text-align:left;margin-left:0;margin-top:240.1pt;width:107.9pt;height:.05pt;z-index:251679744;visibility:visible;mso-wrap-style:non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" stroked="f">
                  <v:textbox style="mso-fit-shape-to-text:t" inset="0,0,0,0">
                    <w:txbxContent>
                      <w:p w14:paraId="7940FBEB" w14:textId="6ECFEB1F" w:rsidR="00ED5457" w:rsidRDefault="00ED5457" w:rsidP="00ED5457">
                        <w:pPr>
                          <w:pStyle w:val="a6"/>
                          <w:rPr>
                            <w:ins w:id="1202" w:author="Sano Yuma" w:date="2023-02-13T20:05:00Z"/>
                            <w:b w:val="0"/>
                            <w:bCs w:val="0"/>
                          </w:rPr>
                        </w:pPr>
                        <w:ins w:id="1203" w:author="Sano Yuma" w:date="2023-02-13T20:00:00Z">
                          <w:r w:rsidRPr="00ED5457">
                            <w:rPr>
                              <w:rFonts w:hint="eastAsia"/>
                              <w:b w:val="0"/>
                              <w:bCs w:val="0"/>
                              <w:rPrChange w:id="1204" w:author="Sano Yuma" w:date="2023-02-13T20:02:00Z">
                                <w:rPr>
                                  <w:rFonts w:hint="eastAsia"/>
                                </w:rPr>
                              </w:rPrChange>
                            </w:rPr>
                            <w:t>図</w:t>
                          </w:r>
                          <w:r w:rsidRPr="00ED5457">
                            <w:rPr>
                              <w:b w:val="0"/>
                              <w:bCs w:val="0"/>
                              <w:rPrChange w:id="1205" w:author="Sano Yuma" w:date="2023-02-13T20:02:00Z">
                                <w:rPr/>
                              </w:rPrChange>
                            </w:rPr>
                            <w:t>4.1</w:t>
                          </w:r>
                          <w:r w:rsidRPr="00ED5457">
                            <w:rPr>
                              <w:rFonts w:hint="eastAsia"/>
                              <w:b w:val="0"/>
                              <w:bCs w:val="0"/>
                              <w:rPrChange w:id="1206" w:author="Sano Yuma" w:date="2023-02-13T20:02:00Z">
                                <w:rPr>
                                  <w:rFonts w:hint="eastAsia"/>
                                </w:rPr>
                              </w:rPrChange>
                            </w:rPr>
                            <w:t xml:space="preserve">　</w:t>
                          </w:r>
                        </w:ins>
                        <w:ins w:id="1207" w:author="Sano Yuma" w:date="2023-02-13T20:01:00Z">
                          <w:r w:rsidRPr="00ED5457">
                            <w:rPr>
                              <w:rFonts w:hint="eastAsia"/>
                              <w:b w:val="0"/>
                              <w:bCs w:val="0"/>
                              <w:rPrChange w:id="1208" w:author="Sano Yuma" w:date="2023-02-13T20:02:00Z">
                                <w:rPr>
                                  <w:rFonts w:hint="eastAsia"/>
                                </w:rPr>
                              </w:rPrChange>
                            </w:rPr>
                            <w:t>カメラ</w:t>
                          </w:r>
                          <w:r w:rsidRPr="00ED5457">
                            <w:rPr>
                              <w:b w:val="0"/>
                              <w:bCs w:val="0"/>
                              <w:rPrChange w:id="1209" w:author="Sano Yuma" w:date="2023-02-13T20:02:00Z">
                                <w:rPr/>
                              </w:rPrChange>
                            </w:rPr>
                            <w:t>1でのID</w:t>
                          </w:r>
                          <w:r w:rsidRPr="00ED5457">
                            <w:rPr>
                              <w:rFonts w:hint="eastAsia"/>
                              <w:b w:val="0"/>
                              <w:bCs w:val="0"/>
                              <w:rPrChange w:id="1210" w:author="Sano Yuma" w:date="2023-02-13T20:02:00Z">
                                <w:rPr>
                                  <w:rFonts w:hint="eastAsia"/>
                                </w:rPr>
                              </w:rPrChange>
                            </w:rPr>
                            <w:t>振り分けの様子</w:t>
                          </w:r>
                        </w:ins>
                      </w:p>
                      <w:p w14:paraId="397C0151" w14:textId="77777777" w:rsidR="00ED5457" w:rsidRPr="00ED5457" w:rsidRDefault="00ED5457">
                        <w:pPr>
                          <w:rPr>
                            <w:rPrChange w:id="1211" w:author="Sano Yuma" w:date="2023-02-13T20:05:00Z">
                              <w:rPr>
                                <w:noProof/>
                              </w:rPr>
                            </w:rPrChange>
                          </w:rPr>
                          <w:pPrChange w:id="1212" w:author="Sano Yuma" w:date="2023-02-13T20:05:00Z">
                            <w:pPr>
                              <w:spacing w:line="360" w:lineRule="auto"/>
                            </w:pPr>
                          </w:pPrChange>
                        </w:pPr>
                      </w:p>
                    </w:txbxContent>
                  </v:textbox>
                  <w10:wrap type="topAndBottom" anchorx="margin"/>
                </v:shape>
              </w:pict>
            </mc:Fallback>
          </mc:AlternateContent>
        </w:r>
      </w:ins>
      <w:ins w:id="1213" w:author="Sano Yuma" w:date="2023-02-13T20:01:00Z">
        <w:r>
          <w:rPr>
            <w:noProof/>
          </w:rPr>
          <mc:AlternateContent>
            <mc:Choice Requires="wps">
              <w:drawing>
                <wp:anchor distT="0" distB="0" distL="114300" distR="114300" simplePos="0" relativeHeight="251681792" behindDoc="0" locked="0" layoutInCell="1" allowOverlap="1" wp14:anchorId="6F61D262" wp14:editId="0519E479">
                  <wp:simplePos x="0" y="0"/>
                  <wp:positionH relativeFrom="margin">
                    <wp:align>right</wp:align>
                  </wp:positionH>
                  <wp:positionV relativeFrom="paragraph">
                    <wp:posOffset>3049441</wp:posOffset>
                  </wp:positionV>
                  <wp:extent cx="1369695" cy="635"/>
                  <wp:effectExtent l="0" t="0" r="0" b="0"/>
                  <wp:wrapTopAndBottom/>
                  <wp:docPr id="27" name="テキスト ボックス 27"/>
                  <wp:cNvGraphicFramePr/>
                  <a:graphic xmlns:a="http://schemas.openxmlformats.org/drawingml/2006/main">
                    <a:graphicData uri="http://schemas.microsoft.com/office/word/2010/wordprocessingShape">
                      <wps:wsp>
                        <wps:cNvSpPr txBox="1"/>
                        <wps:spPr>
                          <a:xfrm>
                            <a:off x="0" y="0"/>
                            <a:ext cx="1369695" cy="635"/>
                          </a:xfrm>
                          <a:prstGeom prst="rect">
                            <a:avLst/>
                          </a:prstGeom>
                          <a:solidFill>
                            <a:prstClr val="white"/>
                          </a:solidFill>
                          <a:ln>
                            <a:noFill/>
                          </a:ln>
                        </wps:spPr>
                        <wps:txbx>
                          <w:txbxContent>
                            <w:p w14:paraId="73D3ADF4" w14:textId="011CB738" w:rsidR="00ED5457" w:rsidRDefault="00ED5457" w:rsidP="00ED5457">
                              <w:pPr>
                                <w:pStyle w:val="a6"/>
                                <w:rPr>
                                  <w:ins w:id="1214" w:author="Sano Yuma" w:date="2023-02-13T20:05:00Z"/>
                                  <w:b w:val="0"/>
                                  <w:bCs w:val="0"/>
                                </w:rPr>
                              </w:pPr>
                              <w:ins w:id="1215" w:author="Sano Yuma" w:date="2023-02-13T20:01:00Z">
                                <w:r w:rsidRPr="00ED5457">
                                  <w:rPr>
                                    <w:rFonts w:hint="eastAsia"/>
                                    <w:b w:val="0"/>
                                    <w:bCs w:val="0"/>
                                    <w:rPrChange w:id="1216" w:author="Sano Yuma" w:date="2023-02-13T20:03:00Z">
                                      <w:rPr>
                                        <w:rFonts w:hint="eastAsia"/>
                                      </w:rPr>
                                    </w:rPrChange>
                                  </w:rPr>
                                  <w:t>図</w:t>
                                </w:r>
                                <w:r w:rsidRPr="00ED5457">
                                  <w:rPr>
                                    <w:b w:val="0"/>
                                    <w:bCs w:val="0"/>
                                    <w:rPrChange w:id="1217" w:author="Sano Yuma" w:date="2023-02-13T20:03:00Z">
                                      <w:rPr/>
                                    </w:rPrChange>
                                  </w:rPr>
                                  <w:t>4.2</w:t>
                                </w:r>
                                <w:r w:rsidRPr="00ED5457">
                                  <w:rPr>
                                    <w:rFonts w:hint="eastAsia"/>
                                    <w:b w:val="0"/>
                                    <w:bCs w:val="0"/>
                                    <w:rPrChange w:id="1218" w:author="Sano Yuma" w:date="2023-02-13T20:03:00Z">
                                      <w:rPr>
                                        <w:rFonts w:hint="eastAsia"/>
                                      </w:rPr>
                                    </w:rPrChange>
                                  </w:rPr>
                                  <w:t xml:space="preserve">　</w:t>
                                </w:r>
                              </w:ins>
                              <w:ins w:id="1219" w:author="Sano Yuma" w:date="2023-02-13T20:02:00Z">
                                <w:r w:rsidRPr="00ED5457">
                                  <w:rPr>
                                    <w:rFonts w:hint="eastAsia"/>
                                    <w:b w:val="0"/>
                                    <w:bCs w:val="0"/>
                                    <w:rPrChange w:id="1220" w:author="Sano Yuma" w:date="2023-02-13T20:03:00Z">
                                      <w:rPr>
                                        <w:rFonts w:hint="eastAsia"/>
                                      </w:rPr>
                                    </w:rPrChange>
                                  </w:rPr>
                                  <w:t>カメラ</w:t>
                                </w:r>
                                <w:r w:rsidRPr="00ED5457">
                                  <w:rPr>
                                    <w:b w:val="0"/>
                                    <w:bCs w:val="0"/>
                                    <w:rPrChange w:id="1221" w:author="Sano Yuma" w:date="2023-02-13T20:03:00Z">
                                      <w:rPr/>
                                    </w:rPrChange>
                                  </w:rPr>
                                  <w:t>2でのID</w:t>
                                </w:r>
                                <w:r w:rsidRPr="00ED5457">
                                  <w:rPr>
                                    <w:rFonts w:hint="eastAsia"/>
                                    <w:b w:val="0"/>
                                    <w:bCs w:val="0"/>
                                    <w:rPrChange w:id="1222" w:author="Sano Yuma" w:date="2023-02-13T20:03:00Z">
                                      <w:rPr>
                                        <w:rFonts w:hint="eastAsia"/>
                                      </w:rPr>
                                    </w:rPrChange>
                                  </w:rPr>
                                  <w:t>振り分けの様子</w:t>
                                </w:r>
                              </w:ins>
                            </w:p>
                            <w:p w14:paraId="45AD8123" w14:textId="77777777" w:rsidR="00ED5457" w:rsidRPr="00ED5457" w:rsidRDefault="00ED5457">
                              <w:pPr>
                                <w:rPr>
                                  <w:rPrChange w:id="1223" w:author="Sano Yuma" w:date="2023-02-13T20:05:00Z">
                                    <w:rPr>
                                      <w:noProof/>
                                    </w:rPr>
                                  </w:rPrChange>
                                </w:rPr>
                                <w:pPrChange w:id="1224" w:author="Sano Yuma" w:date="2023-02-13T20:05:00Z">
                                  <w:pPr>
                                    <w:spacing w:line="360" w:lineRule="auto"/>
                                  </w:pPr>
                                </w:pPrChange>
                              </w:pPr>
                            </w:p>
                          </w:txbxContent>
                        </wps:txbx>
                        <wps:bodyPr rot="0" spcFirstLastPara="0" vertOverflow="overflow" horzOverflow="overflow" vert="horz" wrap="none" lIns="0" tIns="0" rIns="0" bIns="0" numCol="1" spcCol="0" rtlCol="0" fromWordArt="0" anchor="t" anchorCtr="0" forceAA="0" compatLnSpc="1">
                          <a:prstTxWarp prst="textNoShape">
                            <a:avLst/>
                          </a:prstTxWarp>
                          <a:spAutoFit/>
                        </wps:bodyPr>
                      </wps:wsp>
                    </a:graphicData>
                  </a:graphic>
                </wp:anchor>
              </w:drawing>
            </mc:Choice>
            <mc:Fallback>
              <w:pict>
                <v:shape w14:anchorId="6F61D262" id="テキスト ボックス 27" o:spid="_x0000_s1037" type="#_x0000_t202" style="position:absolute;left:0;text-align:left;margin-left:56.65pt;margin-top:240.1pt;width:107.85pt;height:.05pt;z-index:251681792;visibility:visible;mso-wrap-style:non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" stroked="f">
                  <v:textbox style="mso-fit-shape-to-text:t" inset="0,0,0,0">
                    <w:txbxContent>
                      <w:p w14:paraId="73D3ADF4" w14:textId="011CB738" w:rsidR="00ED5457" w:rsidRDefault="00ED5457" w:rsidP="00ED5457">
                        <w:pPr>
                          <w:pStyle w:val="a6"/>
                          <w:rPr>
                            <w:ins w:id="1225" w:author="Sano Yuma" w:date="2023-02-13T20:05:00Z"/>
                            <w:b w:val="0"/>
                            <w:bCs w:val="0"/>
                          </w:rPr>
                        </w:pPr>
                        <w:ins w:id="1226" w:author="Sano Yuma" w:date="2023-02-13T20:01:00Z">
                          <w:r w:rsidRPr="00ED5457">
                            <w:rPr>
                              <w:rFonts w:hint="eastAsia"/>
                              <w:b w:val="0"/>
                              <w:bCs w:val="0"/>
                              <w:rPrChange w:id="1227" w:author="Sano Yuma" w:date="2023-02-13T20:03:00Z">
                                <w:rPr>
                                  <w:rFonts w:hint="eastAsia"/>
                                </w:rPr>
                              </w:rPrChange>
                            </w:rPr>
                            <w:t>図</w:t>
                          </w:r>
                          <w:r w:rsidRPr="00ED5457">
                            <w:rPr>
                              <w:b w:val="0"/>
                              <w:bCs w:val="0"/>
                              <w:rPrChange w:id="1228" w:author="Sano Yuma" w:date="2023-02-13T20:03:00Z">
                                <w:rPr/>
                              </w:rPrChange>
                            </w:rPr>
                            <w:t>4.2</w:t>
                          </w:r>
                          <w:r w:rsidRPr="00ED5457">
                            <w:rPr>
                              <w:rFonts w:hint="eastAsia"/>
                              <w:b w:val="0"/>
                              <w:bCs w:val="0"/>
                              <w:rPrChange w:id="1229" w:author="Sano Yuma" w:date="2023-02-13T20:03:00Z">
                                <w:rPr>
                                  <w:rFonts w:hint="eastAsia"/>
                                </w:rPr>
                              </w:rPrChange>
                            </w:rPr>
                            <w:t xml:space="preserve">　</w:t>
                          </w:r>
                        </w:ins>
                        <w:ins w:id="1230" w:author="Sano Yuma" w:date="2023-02-13T20:02:00Z">
                          <w:r w:rsidRPr="00ED5457">
                            <w:rPr>
                              <w:rFonts w:hint="eastAsia"/>
                              <w:b w:val="0"/>
                              <w:bCs w:val="0"/>
                              <w:rPrChange w:id="1231" w:author="Sano Yuma" w:date="2023-02-13T20:03:00Z">
                                <w:rPr>
                                  <w:rFonts w:hint="eastAsia"/>
                                </w:rPr>
                              </w:rPrChange>
                            </w:rPr>
                            <w:t>カメラ</w:t>
                          </w:r>
                          <w:r w:rsidRPr="00ED5457">
                            <w:rPr>
                              <w:b w:val="0"/>
                              <w:bCs w:val="0"/>
                              <w:rPrChange w:id="1232" w:author="Sano Yuma" w:date="2023-02-13T20:03:00Z">
                                <w:rPr/>
                              </w:rPrChange>
                            </w:rPr>
                            <w:t>2でのID</w:t>
                          </w:r>
                          <w:r w:rsidRPr="00ED5457">
                            <w:rPr>
                              <w:rFonts w:hint="eastAsia"/>
                              <w:b w:val="0"/>
                              <w:bCs w:val="0"/>
                              <w:rPrChange w:id="1233" w:author="Sano Yuma" w:date="2023-02-13T20:03:00Z">
                                <w:rPr>
                                  <w:rFonts w:hint="eastAsia"/>
                                </w:rPr>
                              </w:rPrChange>
                            </w:rPr>
                            <w:t>振り分けの様子</w:t>
                          </w:r>
                        </w:ins>
                      </w:p>
                      <w:p w14:paraId="45AD8123" w14:textId="77777777" w:rsidR="00ED5457" w:rsidRPr="00ED5457" w:rsidRDefault="00ED5457">
                        <w:pPr>
                          <w:rPr>
                            <w:rPrChange w:id="1234" w:author="Sano Yuma" w:date="2023-02-13T20:05:00Z">
                              <w:rPr>
                                <w:noProof/>
                              </w:rPr>
                            </w:rPrChange>
                          </w:rPr>
                          <w:pPrChange w:id="1235" w:author="Sano Yuma" w:date="2023-02-13T20:05:00Z">
                            <w:pPr>
                              <w:spacing w:line="360" w:lineRule="auto"/>
                            </w:pPr>
                          </w:pPrChange>
                        </w:pPr>
                      </w:p>
                    </w:txbxContent>
                  </v:textbox>
                  <w10:wrap type="topAndBottom" anchorx="margin"/>
                </v:shape>
              </w:pict>
            </mc:Fallback>
          </mc:AlternateContent>
        </w:r>
      </w:ins>
      <w:r w:rsidR="00B26301" w:rsidRPr="001F2252">
        <w:rPr>
          <w:noProof/>
        </w:rPr>
        <w:drawing>
          <wp:anchor distT="0" distB="0" distL="114300" distR="114300" simplePos="0" relativeHeight="251673600" behindDoc="0" locked="0" layoutInCell="1" allowOverlap="1" wp14:anchorId="2A86F4F6" wp14:editId="6C64B853">
            <wp:simplePos x="0" y="0"/>
            <wp:positionH relativeFrom="margin">
              <wp:posOffset>3504565</wp:posOffset>
            </wp:positionH>
            <wp:positionV relativeFrom="paragraph">
              <wp:posOffset>1113155</wp:posOffset>
            </wp:positionV>
            <wp:extent cx="1369695" cy="1913255"/>
            <wp:effectExtent l="0" t="0" r="1905" b="0"/>
            <wp:wrapTopAndBottom/>
            <wp:docPr id="9" name="図 8" descr="スポーツゲーム, スポーツ, グループ, 再生 が含まれている画像&#10;&#10;自動的に生成された説明">
              <a:extLst xmlns:a="http://schemas.openxmlformats.org/drawingml/2006/main">
                <a:ext uri="{FF2B5EF4-FFF2-40B4-BE49-F238E27FC236}">
                  <a16:creationId xmlns:a16="http://schemas.microsoft.com/office/drawing/2014/main" id="{7AC8BDAD-5112-EB6A-AB9F-F7C55887B1D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図 8" descr="スポーツゲーム, スポーツ, グループ, 再生 が含まれている画像&#10;&#10;自動的に生成された説明">
                      <a:extLst>
                        <a:ext uri="{FF2B5EF4-FFF2-40B4-BE49-F238E27FC236}">
                          <a16:creationId xmlns:a16="http://schemas.microsoft.com/office/drawing/2014/main" id="{7AC8BDAD-5112-EB6A-AB9F-F7C55887B1DE}"/>
                        </a:ext>
                      </a:extLst>
                    </pic:cNvPr>
                    <pic:cNvPicPr>
                      <a:picLocks noChangeAspect="1"/>
                    </pic:cNvPicPr>
                  </pic:nvPicPr>
                  <pic:blipFill rotWithShape="1">
                    <a:blip r:embed="rId34">
                      <a:extLst>
                        <a:ext uri="{28A0092B-C50C-407E-A947-70E740481C1C}">
                          <a14:useLocalDpi xmlns:a14="http://schemas.microsoft.com/office/drawing/2010/main" val="0"/>
                        </a:ext>
                      </a:extLst>
                    </a:blip>
                    <a:srcRect l="73495" t="25045" r="15743" b="48447"/>
                    <a:stretch/>
                  </pic:blipFill>
                  <pic:spPr>
                    <a:xfrm>
                      <a:off x="0" y="0"/>
                      <a:ext cx="1369695" cy="1913255"/>
                    </a:xfrm>
                    <a:prstGeom prst="rect">
                      <a:avLst/>
                    </a:prstGeom>
                  </pic:spPr>
                </pic:pic>
              </a:graphicData>
            </a:graphic>
            <wp14:sizeRelH relativeFrom="page">
              <wp14:pctWidth>0</wp14:pctWidth>
            </wp14:sizeRelH>
            <wp14:sizeRelV relativeFrom="page">
              <wp14:pctHeight>0</wp14:pctHeight>
            </wp14:sizeRelV>
          </wp:anchor>
        </w:drawing>
      </w:r>
      <w:r w:rsidR="00B26301" w:rsidRPr="001F2252">
        <w:rPr>
          <w:noProof/>
        </w:rPr>
        <w:drawing>
          <wp:anchor distT="0" distB="0" distL="114300" distR="114300" simplePos="0" relativeHeight="251672576" behindDoc="0" locked="0" layoutInCell="1" allowOverlap="1" wp14:anchorId="2123D616" wp14:editId="46C09758">
            <wp:simplePos x="0" y="0"/>
            <wp:positionH relativeFrom="margin">
              <wp:posOffset>528320</wp:posOffset>
            </wp:positionH>
            <wp:positionV relativeFrom="paragraph">
              <wp:posOffset>1113790</wp:posOffset>
            </wp:positionV>
            <wp:extent cx="1370330" cy="1913255"/>
            <wp:effectExtent l="0" t="0" r="1270" b="0"/>
            <wp:wrapTopAndBottom/>
            <wp:docPr id="5" name="図 5" descr="スポーツゲーム, ウォーキング, グループ, 建物 が含まれている画像&#10;&#10;自動的に生成された説明">
              <a:extLst xmlns:a="http://schemas.openxmlformats.org/drawingml/2006/main">
                <a:ext uri="{FF2B5EF4-FFF2-40B4-BE49-F238E27FC236}">
                  <a16:creationId xmlns:a16="http://schemas.microsoft.com/office/drawing/2014/main" id="{3B845C1F-E77E-1F09-3FF7-D360A25E24D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5" descr="スポーツゲーム, ウォーキング, グループ, 建物 が含まれている画像&#10;&#10;自動的に生成された説明">
                      <a:extLst>
                        <a:ext uri="{FF2B5EF4-FFF2-40B4-BE49-F238E27FC236}">
                          <a16:creationId xmlns:a16="http://schemas.microsoft.com/office/drawing/2014/main" id="{3B845C1F-E77E-1F09-3FF7-D360A25E24DE}"/>
                        </a:ext>
                      </a:extLst>
                    </pic:cNvPr>
                    <pic:cNvPicPr>
                      <a:picLocks noChangeAspect="1"/>
                    </pic:cNvPicPr>
                  </pic:nvPicPr>
                  <pic:blipFill rotWithShape="1">
                    <a:blip r:embed="rId35">
                      <a:extLst>
                        <a:ext uri="{28A0092B-C50C-407E-A947-70E740481C1C}">
                          <a14:useLocalDpi xmlns:a14="http://schemas.microsoft.com/office/drawing/2010/main" val="0"/>
                        </a:ext>
                      </a:extLst>
                    </a:blip>
                    <a:srcRect l="37809" t="33736" r="50000" b="36014"/>
                    <a:stretch/>
                  </pic:blipFill>
                  <pic:spPr>
                    <a:xfrm>
                      <a:off x="0" y="0"/>
                      <a:ext cx="1370330" cy="1913255"/>
                    </a:xfrm>
                    <a:prstGeom prst="rect">
                      <a:avLst/>
                    </a:prstGeom>
                  </pic:spPr>
                </pic:pic>
              </a:graphicData>
            </a:graphic>
            <wp14:sizeRelH relativeFrom="page">
              <wp14:pctWidth>0</wp14:pctWidth>
            </wp14:sizeRelH>
            <wp14:sizeRelV relativeFrom="page">
              <wp14:pctHeight>0</wp14:pctHeight>
            </wp14:sizeRelV>
          </wp:anchor>
        </w:drawing>
      </w:r>
      <w:del w:id="1236" w:author="Sano Yuma" w:date="2023-02-13T19:57:00Z">
        <w:r w:rsidR="006E0CFA" w:rsidDel="00B26301">
          <w:rPr>
            <w:noProof/>
          </w:rPr>
          <mc:AlternateContent>
            <mc:Choice Requires="wps">
              <w:drawing>
                <wp:anchor distT="0" distB="0" distL="114300" distR="114300" simplePos="0" relativeHeight="251675648" behindDoc="0" locked="0" layoutInCell="1" allowOverlap="1" wp14:anchorId="224D4ADC" wp14:editId="19E84F88">
                  <wp:simplePos x="0" y="0"/>
                  <wp:positionH relativeFrom="margin">
                    <wp:posOffset>0</wp:posOffset>
                  </wp:positionH>
                  <wp:positionV relativeFrom="paragraph">
                    <wp:posOffset>2693035</wp:posOffset>
                  </wp:positionV>
                  <wp:extent cx="2413635" cy="635"/>
                  <wp:effectExtent l="0" t="0" r="5715" b="0"/>
                  <wp:wrapTopAndBottom/>
                  <wp:docPr id="11" name="テキスト ボックス 11"/>
                  <wp:cNvGraphicFramePr/>
                  <a:graphic xmlns:a="http://schemas.openxmlformats.org/drawingml/2006/main">
                    <a:graphicData uri="http://schemas.microsoft.com/office/word/2010/wordprocessingShape">
                      <wps:wsp>
                        <wps:cNvSpPr txBox="1"/>
                        <wps:spPr>
                          <a:xfrm>
                            <a:off x="0" y="0"/>
                            <a:ext cx="2413635" cy="635"/>
                          </a:xfrm>
                          <a:prstGeom prst="rect">
                            <a:avLst/>
                          </a:prstGeom>
                          <a:solidFill>
                            <a:prstClr val="white"/>
                          </a:solidFill>
                          <a:ln>
                            <a:noFill/>
                          </a:ln>
                        </wps:spPr>
                        <wps:txbx>
                          <w:txbxContent>
                            <w:p w14:paraId="4DA27AD6" w14:textId="02670E09" w:rsidR="001F2252" w:rsidRDefault="001F2252" w:rsidP="001F2252">
                              <w:pPr>
                                <w:pStyle w:val="a6"/>
                                <w:rPr>
                                  <w:b w:val="0"/>
                                  <w:bCs w:val="0"/>
                                </w:rPr>
                              </w:pPr>
                              <w:r w:rsidRPr="001F2252">
                                <w:rPr>
                                  <w:rFonts w:hint="eastAsia"/>
                                  <w:b w:val="0"/>
                                  <w:bCs w:val="0"/>
                                </w:rPr>
                                <w:t>図4</w:t>
                              </w:r>
                              <w:r w:rsidRPr="001F2252">
                                <w:rPr>
                                  <w:b w:val="0"/>
                                  <w:bCs w:val="0"/>
                                </w:rPr>
                                <w:t>.1</w:t>
                              </w:r>
                              <w:r w:rsidRPr="001F2252">
                                <w:rPr>
                                  <w:rFonts w:hint="eastAsia"/>
                                  <w:b w:val="0"/>
                                  <w:bCs w:val="0"/>
                                </w:rPr>
                                <w:t xml:space="preserve">　カメラ</w:t>
                              </w:r>
                              <w:r w:rsidRPr="001F2252">
                                <w:rPr>
                                  <w:b w:val="0"/>
                                  <w:bCs w:val="0"/>
                                </w:rPr>
                                <w:t>1</w:t>
                              </w:r>
                              <w:r w:rsidRPr="001F2252">
                                <w:rPr>
                                  <w:rFonts w:hint="eastAsia"/>
                                  <w:b w:val="0"/>
                                  <w:bCs w:val="0"/>
                                </w:rPr>
                                <w:t>でのI</w:t>
                              </w:r>
                              <w:r w:rsidRPr="001F2252">
                                <w:rPr>
                                  <w:b w:val="0"/>
                                  <w:bCs w:val="0"/>
                                </w:rPr>
                                <w:t>D</w:t>
                              </w:r>
                              <w:r w:rsidRPr="001F2252">
                                <w:rPr>
                                  <w:rFonts w:hint="eastAsia"/>
                                  <w:b w:val="0"/>
                                  <w:bCs w:val="0"/>
                                </w:rPr>
                                <w:t>振り分けの様子</w:t>
                              </w:r>
                            </w:p>
                            <w:p w14:paraId="4692212C" w14:textId="77777777" w:rsidR="00C625DB" w:rsidRPr="00C625DB" w:rsidRDefault="00C625DB" w:rsidP="00C625DB"/>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24D4ADC" id="テキスト ボックス 11" o:spid="_x0000_s1038" type="#_x0000_t202" style="position:absolute;left:0;text-align:left;margin-left:0;margin-top:212.05pt;width:190.05pt;height:.05pt;z-index:25167564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" stroked="f">
                  <v:textbox style="mso-fit-shape-to-text:t" inset="0,0,0,0">
                    <w:txbxContent>
                      <w:p w14:paraId="4DA27AD6" w14:textId="02670E09" w:rsidR="001F2252" w:rsidRDefault="001F2252" w:rsidP="001F2252">
                        <w:pPr>
                          <w:pStyle w:val="a6"/>
                          <w:rPr>
                            <w:b w:val="0"/>
                            <w:bCs w:val="0"/>
                          </w:rPr>
                        </w:pPr>
                        <w:r w:rsidRPr="001F2252">
                          <w:rPr>
                            <w:rFonts w:hint="eastAsia"/>
                            <w:b w:val="0"/>
                            <w:bCs w:val="0"/>
                          </w:rPr>
                          <w:t>図4</w:t>
                        </w:r>
                        <w:r w:rsidRPr="001F2252">
                          <w:rPr>
                            <w:b w:val="0"/>
                            <w:bCs w:val="0"/>
                          </w:rPr>
                          <w:t>.1</w:t>
                        </w:r>
                        <w:r w:rsidRPr="001F2252">
                          <w:rPr>
                            <w:rFonts w:hint="eastAsia"/>
                            <w:b w:val="0"/>
                            <w:bCs w:val="0"/>
                          </w:rPr>
                          <w:t xml:space="preserve">　カメラ</w:t>
                        </w:r>
                        <w:r w:rsidRPr="001F2252">
                          <w:rPr>
                            <w:b w:val="0"/>
                            <w:bCs w:val="0"/>
                          </w:rPr>
                          <w:t>1</w:t>
                        </w:r>
                        <w:r w:rsidRPr="001F2252">
                          <w:rPr>
                            <w:rFonts w:hint="eastAsia"/>
                            <w:b w:val="0"/>
                            <w:bCs w:val="0"/>
                          </w:rPr>
                          <w:t>でのI</w:t>
                        </w:r>
                        <w:r w:rsidRPr="001F2252">
                          <w:rPr>
                            <w:b w:val="0"/>
                            <w:bCs w:val="0"/>
                          </w:rPr>
                          <w:t>D</w:t>
                        </w:r>
                        <w:r w:rsidRPr="001F2252">
                          <w:rPr>
                            <w:rFonts w:hint="eastAsia"/>
                            <w:b w:val="0"/>
                            <w:bCs w:val="0"/>
                          </w:rPr>
                          <w:t>振り分けの様子</w:t>
                        </w:r>
                      </w:p>
                      <w:p w14:paraId="4692212C" w14:textId="77777777" w:rsidR="00C625DB" w:rsidRPr="00C625DB" w:rsidRDefault="00C625DB" w:rsidP="00C625DB"/>
                    </w:txbxContent>
                  </v:textbox>
                  <w10:wrap type="topAndBottom" anchorx="margin"/>
                </v:shape>
              </w:pict>
            </mc:Fallback>
          </mc:AlternateContent>
        </w:r>
        <w:r w:rsidR="006E0CFA" w:rsidDel="00B26301">
          <w:rPr>
            <w:noProof/>
          </w:rPr>
          <mc:AlternateContent>
            <mc:Choice Requires="wps">
              <w:drawing>
                <wp:anchor distT="0" distB="0" distL="114300" distR="114300" simplePos="0" relativeHeight="251677696" behindDoc="0" locked="0" layoutInCell="1" allowOverlap="1" wp14:anchorId="67E7087D" wp14:editId="57B0266E">
                  <wp:simplePos x="0" y="0"/>
                  <wp:positionH relativeFrom="margin">
                    <wp:align>right</wp:align>
                  </wp:positionH>
                  <wp:positionV relativeFrom="paragraph">
                    <wp:posOffset>2694305</wp:posOffset>
                  </wp:positionV>
                  <wp:extent cx="2413635" cy="635"/>
                  <wp:effectExtent l="0" t="0" r="5715" b="0"/>
                  <wp:wrapTopAndBottom/>
                  <wp:docPr id="14" name="テキスト ボックス 14"/>
                  <wp:cNvGraphicFramePr/>
                  <a:graphic xmlns:a="http://schemas.openxmlformats.org/drawingml/2006/main">
                    <a:graphicData uri="http://schemas.microsoft.com/office/word/2010/wordprocessingShape">
                      <wps:wsp>
                        <wps:cNvSpPr txBox="1"/>
                        <wps:spPr>
                          <a:xfrm>
                            <a:off x="0" y="0"/>
                            <a:ext cx="2413635" cy="635"/>
                          </a:xfrm>
                          <a:prstGeom prst="rect">
                            <a:avLst/>
                          </a:prstGeom>
                          <a:solidFill>
                            <a:prstClr val="white"/>
                          </a:solidFill>
                          <a:ln>
                            <a:noFill/>
                          </a:ln>
                        </wps:spPr>
                        <wps:txbx>
                          <w:txbxContent>
                            <w:p w14:paraId="264FBEE1" w14:textId="6F0F6DC6" w:rsidR="001F2252" w:rsidRDefault="001F2252" w:rsidP="001F2252">
                              <w:pPr>
                                <w:pStyle w:val="a6"/>
                                <w:rPr>
                                  <w:b w:val="0"/>
                                  <w:bCs w:val="0"/>
                                </w:rPr>
                              </w:pPr>
                              <w:r w:rsidRPr="00C625DB">
                                <w:rPr>
                                  <w:rFonts w:hint="eastAsia"/>
                                  <w:b w:val="0"/>
                                  <w:bCs w:val="0"/>
                                </w:rPr>
                                <w:t>図4</w:t>
                              </w:r>
                              <w:r w:rsidRPr="00C625DB">
                                <w:rPr>
                                  <w:b w:val="0"/>
                                  <w:bCs w:val="0"/>
                                </w:rPr>
                                <w:t>.2</w:t>
                              </w:r>
                              <w:r w:rsidRPr="00C625DB">
                                <w:rPr>
                                  <w:rFonts w:hint="eastAsia"/>
                                  <w:b w:val="0"/>
                                  <w:bCs w:val="0"/>
                                </w:rPr>
                                <w:t xml:space="preserve">　カメラ2でのI</w:t>
                              </w:r>
                              <w:r w:rsidRPr="00C625DB">
                                <w:rPr>
                                  <w:b w:val="0"/>
                                  <w:bCs w:val="0"/>
                                </w:rPr>
                                <w:t>D</w:t>
                              </w:r>
                              <w:r w:rsidRPr="00C625DB">
                                <w:rPr>
                                  <w:rFonts w:hint="eastAsia"/>
                                  <w:b w:val="0"/>
                                  <w:bCs w:val="0"/>
                                </w:rPr>
                                <w:t>振り分けの様子</w:t>
                              </w:r>
                            </w:p>
                            <w:p w14:paraId="3DF33F23" w14:textId="77777777" w:rsidR="00C625DB" w:rsidRPr="00C625DB" w:rsidRDefault="00C625DB" w:rsidP="00C625DB"/>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7E7087D" id="テキスト ボックス 14" o:spid="_x0000_s1039" type="#_x0000_t202" style="position:absolute;left:0;text-align:left;margin-left:138.85pt;margin-top:212.15pt;width:190.05pt;height:.05pt;z-index:25167769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" stroked="f">
                  <v:textbox style="mso-fit-shape-to-text:t" inset="0,0,0,0">
                    <w:txbxContent>
                      <w:p w14:paraId="264FBEE1" w14:textId="6F0F6DC6" w:rsidR="001F2252" w:rsidRDefault="001F2252" w:rsidP="001F2252">
                        <w:pPr>
                          <w:pStyle w:val="a6"/>
                          <w:rPr>
                            <w:b w:val="0"/>
                            <w:bCs w:val="0"/>
                          </w:rPr>
                        </w:pPr>
                        <w:r w:rsidRPr="00C625DB">
                          <w:rPr>
                            <w:rFonts w:hint="eastAsia"/>
                            <w:b w:val="0"/>
                            <w:bCs w:val="0"/>
                          </w:rPr>
                          <w:t>図4</w:t>
                        </w:r>
                        <w:r w:rsidRPr="00C625DB">
                          <w:rPr>
                            <w:b w:val="0"/>
                            <w:bCs w:val="0"/>
                          </w:rPr>
                          <w:t>.2</w:t>
                        </w:r>
                        <w:r w:rsidRPr="00C625DB">
                          <w:rPr>
                            <w:rFonts w:hint="eastAsia"/>
                            <w:b w:val="0"/>
                            <w:bCs w:val="0"/>
                          </w:rPr>
                          <w:t xml:space="preserve">　カメラ2でのI</w:t>
                        </w:r>
                        <w:r w:rsidRPr="00C625DB">
                          <w:rPr>
                            <w:b w:val="0"/>
                            <w:bCs w:val="0"/>
                          </w:rPr>
                          <w:t>D</w:t>
                        </w:r>
                        <w:r w:rsidRPr="00C625DB">
                          <w:rPr>
                            <w:rFonts w:hint="eastAsia"/>
                            <w:b w:val="0"/>
                            <w:bCs w:val="0"/>
                          </w:rPr>
                          <w:t>振り分けの様子</w:t>
                        </w:r>
                      </w:p>
                      <w:p w14:paraId="3DF33F23" w14:textId="77777777" w:rsidR="00C625DB" w:rsidRPr="00C625DB" w:rsidRDefault="00C625DB" w:rsidP="00C625DB"/>
                    </w:txbxContent>
                  </v:textbox>
                  <w10:wrap type="topAndBottom" anchorx="margin"/>
                </v:shape>
              </w:pict>
            </mc:Fallback>
          </mc:AlternateContent>
        </w:r>
      </w:del>
      <w:r w:rsidR="00AF766F">
        <w:rPr>
          <w:rFonts w:hint="eastAsia"/>
        </w:rPr>
        <w:t xml:space="preserve">　</w:t>
      </w:r>
      <w:r w:rsidR="00F4053F">
        <w:rPr>
          <w:rFonts w:hint="eastAsia"/>
        </w:rPr>
        <w:t>A</w:t>
      </w:r>
      <w:r w:rsidR="00F4053F">
        <w:t>lphaPose</w:t>
      </w:r>
      <w:r w:rsidR="00F4053F">
        <w:rPr>
          <w:rFonts w:hint="eastAsia"/>
        </w:rPr>
        <w:t>では、映像に映る人物にIDを振り分けて追跡することができる。しかし、映像を独立に処理するため、</w:t>
      </w:r>
      <w:r w:rsidR="00B757C8">
        <w:rPr>
          <w:rFonts w:hint="eastAsia"/>
        </w:rPr>
        <w:t>同じ選手に対して</w:t>
      </w:r>
      <w:r w:rsidR="001F2252">
        <w:rPr>
          <w:rFonts w:hint="eastAsia"/>
        </w:rPr>
        <w:t>カメラ</w:t>
      </w:r>
      <w:r w:rsidR="009C13FE">
        <w:rPr>
          <w:rFonts w:hint="eastAsia"/>
        </w:rPr>
        <w:t>ごとに異なるIDを振り分けてしまう。</w:t>
      </w:r>
      <w:r w:rsidR="00E83F70">
        <w:rPr>
          <w:rFonts w:hint="eastAsia"/>
        </w:rPr>
        <w:t>図4</w:t>
      </w:r>
      <w:r w:rsidR="00E83F70">
        <w:t>.1</w:t>
      </w:r>
      <w:r w:rsidR="00E83F70">
        <w:rPr>
          <w:rFonts w:hint="eastAsia"/>
        </w:rPr>
        <w:t>、図4</w:t>
      </w:r>
      <w:r w:rsidR="00E83F70">
        <w:t>.2</w:t>
      </w:r>
      <w:r w:rsidR="00E83F70">
        <w:rPr>
          <w:rFonts w:hint="eastAsia"/>
        </w:rPr>
        <w:t>にその様子を示す。</w:t>
      </w:r>
    </w:p>
    <w:p w14:paraId="17279ABA" w14:textId="409ABCB9" w:rsidR="005F0EC8" w:rsidRDefault="000A5E1B" w:rsidP="006B2F21">
      <w:pPr>
        <w:spacing w:line="360" w:lineRule="auto"/>
        <w:ind w:firstLineChars="100" w:firstLine="210"/>
        <w:rPr>
          <w:ins w:id="1237" w:author="Sano Yuma" w:date="2023-02-13T20:18:00Z"/>
        </w:rPr>
      </w:pPr>
      <w:r>
        <w:rPr>
          <w:rFonts w:hint="eastAsia"/>
        </w:rPr>
        <w:t>この後、</w:t>
      </w:r>
      <w:r w:rsidR="00F36E6D">
        <w:rPr>
          <w:rFonts w:hint="eastAsia"/>
        </w:rPr>
        <w:t>第5章</w:t>
      </w:r>
      <w:r w:rsidR="00AF422B">
        <w:rPr>
          <w:rFonts w:hint="eastAsia"/>
        </w:rPr>
        <w:t>における「選手の3次元位置</w:t>
      </w:r>
      <w:r w:rsidR="009700E8">
        <w:rPr>
          <w:rFonts w:hint="eastAsia"/>
        </w:rPr>
        <w:t>の</w:t>
      </w:r>
      <w:r w:rsidR="00AF422B">
        <w:rPr>
          <w:rFonts w:hint="eastAsia"/>
        </w:rPr>
        <w:t>推定」の際に、</w:t>
      </w:r>
      <w:r w:rsidR="00AB09A7">
        <w:rPr>
          <w:rFonts w:hint="eastAsia"/>
        </w:rPr>
        <w:t>映像間の選手の対応が必要になる</w:t>
      </w:r>
      <w:r>
        <w:rPr>
          <w:rFonts w:hint="eastAsia"/>
        </w:rPr>
        <w:t>。</w:t>
      </w:r>
      <w:r w:rsidR="00997C57">
        <w:rPr>
          <w:rFonts w:hint="eastAsia"/>
        </w:rPr>
        <w:t>処理された</w:t>
      </w:r>
      <w:r w:rsidR="007D476B">
        <w:rPr>
          <w:rFonts w:hint="eastAsia"/>
        </w:rPr>
        <w:t>映像</w:t>
      </w:r>
      <w:r w:rsidR="00706205">
        <w:rPr>
          <w:rFonts w:hint="eastAsia"/>
        </w:rPr>
        <w:t>を見比べ、</w:t>
      </w:r>
      <w:r w:rsidR="00997C57">
        <w:rPr>
          <w:rFonts w:hint="eastAsia"/>
        </w:rPr>
        <w:t>検出人数が多</w:t>
      </w:r>
      <w:r w:rsidR="00150A01">
        <w:rPr>
          <w:rFonts w:hint="eastAsia"/>
        </w:rPr>
        <w:t>い</w:t>
      </w:r>
      <w:r w:rsidR="00997C57">
        <w:rPr>
          <w:rFonts w:hint="eastAsia"/>
        </w:rPr>
        <w:t>ある</w:t>
      </w:r>
      <w:r w:rsidR="007D476B">
        <w:rPr>
          <w:rFonts w:hint="eastAsia"/>
        </w:rPr>
        <w:t>フレームにおいて、目視によって、同じ選手を対応付ける。これを「手動による対応付け」と呼ぶ。</w:t>
      </w:r>
    </w:p>
    <w:p w14:paraId="0B46D323" w14:textId="77777777" w:rsidR="00F83E17" w:rsidRDefault="00F83E17">
      <w:pPr>
        <w:spacing w:line="360" w:lineRule="auto"/>
        <w:ind w:firstLineChars="100" w:firstLine="210"/>
        <w:pPrChange w:id="1238" w:author="Sano Yuma" w:date="2023-02-13T20:05:00Z">
          <w:pPr>
            <w:ind w:firstLineChars="100" w:firstLine="210"/>
          </w:pPr>
        </w:pPrChange>
      </w:pPr>
    </w:p>
    <w:p w14:paraId="601FD173" w14:textId="74935204" w:rsidR="005F0EC8" w:rsidRPr="001E5313" w:rsidRDefault="005F0EC8" w:rsidP="005F0EC8">
      <w:pPr>
        <w:pStyle w:val="2"/>
        <w:rPr>
          <w:rFonts w:asciiTheme="minorHAnsi" w:eastAsiaTheme="minorHAnsi" w:hAnsiTheme="minorHAnsi"/>
          <w:sz w:val="24"/>
          <w:szCs w:val="28"/>
        </w:rPr>
      </w:pPr>
      <w:bookmarkStart w:id="1239" w:name="_Toc127563129"/>
      <w:r>
        <w:rPr>
          <w:rFonts w:asciiTheme="minorHAnsi" w:eastAsiaTheme="minorHAnsi" w:hAnsiTheme="minorHAnsi"/>
          <w:sz w:val="24"/>
          <w:szCs w:val="28"/>
        </w:rPr>
        <w:t>4</w:t>
      </w:r>
      <w:r w:rsidRPr="001E5313">
        <w:rPr>
          <w:rFonts w:asciiTheme="minorHAnsi" w:eastAsiaTheme="minorHAnsi" w:hAnsiTheme="minorHAnsi"/>
          <w:sz w:val="24"/>
          <w:szCs w:val="28"/>
        </w:rPr>
        <w:t>.</w:t>
      </w:r>
      <w:r>
        <w:rPr>
          <w:rFonts w:asciiTheme="minorHAnsi" w:eastAsiaTheme="minorHAnsi" w:hAnsiTheme="minorHAnsi"/>
          <w:sz w:val="24"/>
          <w:szCs w:val="28"/>
        </w:rPr>
        <w:t>2</w:t>
      </w:r>
      <w:r w:rsidRPr="001E5313">
        <w:rPr>
          <w:rFonts w:asciiTheme="minorHAnsi" w:eastAsiaTheme="minorHAnsi" w:hAnsiTheme="minorHAnsi" w:hint="eastAsia"/>
          <w:sz w:val="24"/>
          <w:szCs w:val="28"/>
        </w:rPr>
        <w:t xml:space="preserve">　</w:t>
      </w:r>
      <w:r>
        <w:rPr>
          <w:rFonts w:asciiTheme="minorHAnsi" w:eastAsiaTheme="minorHAnsi" w:hAnsiTheme="minorHAnsi" w:hint="eastAsia"/>
          <w:sz w:val="24"/>
          <w:szCs w:val="28"/>
        </w:rPr>
        <w:t>自動による対応付け</w:t>
      </w:r>
      <w:bookmarkEnd w:id="1239"/>
    </w:p>
    <w:p w14:paraId="5906D4E5" w14:textId="3F643BC8" w:rsidR="00716670" w:rsidRDefault="005F0EC8">
      <w:pPr>
        <w:spacing w:line="360" w:lineRule="auto"/>
        <w:ind w:firstLineChars="100" w:firstLine="210"/>
        <w:pPrChange w:id="1240" w:author="Sano Yuma" w:date="2023-02-13T20:05:00Z">
          <w:pPr>
            <w:ind w:firstLineChars="100" w:firstLine="210"/>
          </w:pPr>
        </w:pPrChange>
      </w:pPr>
      <w:r>
        <w:rPr>
          <w:rFonts w:hint="eastAsia"/>
        </w:rPr>
        <w:t>「手動による対応付け」</w:t>
      </w:r>
      <w:r w:rsidR="000005ED">
        <w:rPr>
          <w:rFonts w:hint="eastAsia"/>
        </w:rPr>
        <w:t>とは異なる方法で、映像間の選手の対応付けを</w:t>
      </w:r>
      <w:r w:rsidR="00AA68B0">
        <w:rPr>
          <w:rFonts w:hint="eastAsia"/>
        </w:rPr>
        <w:t>行うことを考える。</w:t>
      </w:r>
    </w:p>
    <w:p w14:paraId="47237306" w14:textId="77777777" w:rsidR="00FF5854" w:rsidRDefault="0027455D">
      <w:pPr>
        <w:spacing w:line="360" w:lineRule="auto"/>
        <w:ind w:firstLineChars="100" w:firstLine="210"/>
        <w:pPrChange w:id="1241" w:author="Sano Yuma" w:date="2023-02-13T20:05:00Z">
          <w:pPr>
            <w:ind w:firstLineChars="100" w:firstLine="210"/>
          </w:pPr>
        </w:pPrChange>
      </w:pPr>
      <w:r>
        <w:rPr>
          <w:rFonts w:hint="eastAsia"/>
        </w:rPr>
        <w:t>方法として、</w:t>
      </w:r>
      <w:r w:rsidR="005673E0">
        <w:rPr>
          <w:rFonts w:hint="eastAsia"/>
        </w:rPr>
        <w:t>選手</w:t>
      </w:r>
      <w:r w:rsidR="00205531">
        <w:rPr>
          <w:rFonts w:hint="eastAsia"/>
        </w:rPr>
        <w:t>の腰</w:t>
      </w:r>
      <w:r w:rsidR="005673E0">
        <w:rPr>
          <w:rFonts w:hint="eastAsia"/>
        </w:rPr>
        <w:t>を通る直線を各</w:t>
      </w:r>
      <w:r w:rsidR="00205531">
        <w:rPr>
          <w:rFonts w:hint="eastAsia"/>
        </w:rPr>
        <w:t>カメラ</w:t>
      </w:r>
      <w:r w:rsidR="005673E0">
        <w:rPr>
          <w:rFonts w:hint="eastAsia"/>
        </w:rPr>
        <w:t>で考えた際、</w:t>
      </w:r>
      <w:r w:rsidR="00205531">
        <w:rPr>
          <w:rFonts w:hint="eastAsia"/>
        </w:rPr>
        <w:t>カメラごとに</w:t>
      </w:r>
      <w:r w:rsidR="005673E0">
        <w:rPr>
          <w:rFonts w:hint="eastAsia"/>
        </w:rPr>
        <w:t>選べる直線の</w:t>
      </w:r>
      <w:r w:rsidR="00205531">
        <w:rPr>
          <w:rFonts w:hint="eastAsia"/>
        </w:rPr>
        <w:t>組み合わせの中から</w:t>
      </w:r>
      <w:r w:rsidR="005673E0">
        <w:rPr>
          <w:rFonts w:hint="eastAsia"/>
        </w:rPr>
        <w:t>距離が近い</w:t>
      </w:r>
      <w:r w:rsidR="0083050A">
        <w:rPr>
          <w:rFonts w:hint="eastAsia"/>
        </w:rPr>
        <w:t>組</w:t>
      </w:r>
      <w:r w:rsidR="005673E0">
        <w:rPr>
          <w:rFonts w:hint="eastAsia"/>
        </w:rPr>
        <w:t>を</w:t>
      </w:r>
      <w:r w:rsidR="00205531">
        <w:rPr>
          <w:rFonts w:hint="eastAsia"/>
        </w:rPr>
        <w:t>順に</w:t>
      </w:r>
      <w:r w:rsidR="005673E0">
        <w:rPr>
          <w:rFonts w:hint="eastAsia"/>
        </w:rPr>
        <w:t>対応</w:t>
      </w:r>
      <w:r w:rsidR="00205531">
        <w:rPr>
          <w:rFonts w:hint="eastAsia"/>
        </w:rPr>
        <w:t>付ける</w:t>
      </w:r>
      <w:r w:rsidR="005673E0">
        <w:rPr>
          <w:rFonts w:hint="eastAsia"/>
        </w:rPr>
        <w:t>。</w:t>
      </w:r>
      <w:r w:rsidR="00A93F58">
        <w:rPr>
          <w:rFonts w:hint="eastAsia"/>
        </w:rPr>
        <w:t>対応付けは、どちらかの映像で対応付けら</w:t>
      </w:r>
      <w:r w:rsidR="00A93F58">
        <w:rPr>
          <w:rFonts w:hint="eastAsia"/>
        </w:rPr>
        <w:lastRenderedPageBreak/>
        <w:t>れる選手がいなくなるまで続ける。</w:t>
      </w:r>
      <w:r w:rsidR="00FF5854">
        <w:rPr>
          <w:rFonts w:hint="eastAsia"/>
        </w:rPr>
        <w:t>これを「自動による選手の対応付け」と呼ぶ。</w:t>
      </w:r>
    </w:p>
    <w:p w14:paraId="44B947F7" w14:textId="6CD87593" w:rsidR="005A66A3" w:rsidRDefault="0094780A">
      <w:pPr>
        <w:spacing w:line="360" w:lineRule="auto"/>
        <w:ind w:firstLineChars="100" w:firstLine="210"/>
        <w:pPrChange w:id="1242" w:author="Sano Yuma" w:date="2023-02-13T20:05:00Z">
          <w:pPr>
            <w:ind w:firstLineChars="100" w:firstLine="210"/>
          </w:pPr>
        </w:pPrChange>
      </w:pPr>
      <w:r>
        <w:rPr>
          <w:rFonts w:hint="eastAsia"/>
        </w:rPr>
        <w:t>既に対応</w:t>
      </w:r>
      <w:r w:rsidR="0040077D">
        <w:rPr>
          <w:rFonts w:hint="eastAsia"/>
        </w:rPr>
        <w:t>を付けた</w:t>
      </w:r>
      <w:r>
        <w:rPr>
          <w:rFonts w:hint="eastAsia"/>
        </w:rPr>
        <w:t>選手に対して</w:t>
      </w:r>
      <w:r w:rsidR="0040077D">
        <w:rPr>
          <w:rFonts w:hint="eastAsia"/>
        </w:rPr>
        <w:t>は、後から距離の近い組として現れた場合においても、その組を対応付けないことにより、選手の対応の重複を防ぐ。</w:t>
      </w:r>
    </w:p>
    <w:p w14:paraId="3E788809" w14:textId="2A908881" w:rsidR="0040077D" w:rsidRDefault="0040077D">
      <w:pPr>
        <w:spacing w:line="360" w:lineRule="auto"/>
        <w:ind w:firstLineChars="100" w:firstLine="210"/>
        <w:pPrChange w:id="1243" w:author="Sano Yuma" w:date="2023-02-13T20:05:00Z">
          <w:pPr>
            <w:ind w:firstLineChars="100" w:firstLine="210"/>
          </w:pPr>
        </w:pPrChange>
      </w:pPr>
      <w:r>
        <w:rPr>
          <w:rFonts w:hint="eastAsia"/>
        </w:rPr>
        <w:t>また、</w:t>
      </w:r>
      <w:r w:rsidR="004222E5">
        <w:rPr>
          <w:rFonts w:hint="eastAsia"/>
        </w:rPr>
        <w:t>直線同士が実際の選手位置とは異なる位置で最も近くなるケースも考えられるため、</w:t>
      </w:r>
      <w:r w:rsidR="002443AB">
        <w:rPr>
          <w:rFonts w:hint="eastAsia"/>
        </w:rPr>
        <w:t>高さ方向に</w:t>
      </w:r>
      <w:r w:rsidR="007408DF">
        <w:rPr>
          <w:rFonts w:hint="eastAsia"/>
        </w:rPr>
        <w:t>、選手が到達しないであろう領域を除くことで</w:t>
      </w:r>
      <w:r w:rsidR="002443AB">
        <w:rPr>
          <w:rFonts w:hint="eastAsia"/>
        </w:rPr>
        <w:t>制限をかけている。</w:t>
      </w:r>
    </w:p>
    <w:p w14:paraId="60DBE46A" w14:textId="739ED169" w:rsidR="006C3244" w:rsidRDefault="00205531" w:rsidP="006B2F21">
      <w:pPr>
        <w:spacing w:line="360" w:lineRule="auto"/>
        <w:ind w:firstLineChars="100" w:firstLine="210"/>
        <w:rPr>
          <w:ins w:id="1244" w:author="Sano Yuma" w:date="2023-02-13T20:05:00Z"/>
        </w:rPr>
      </w:pPr>
      <w:r>
        <w:rPr>
          <w:rFonts w:hint="eastAsia"/>
        </w:rPr>
        <w:t>選手の腰を通る直線</w:t>
      </w:r>
      <w:r w:rsidR="00FF5854">
        <w:rPr>
          <w:rFonts w:hint="eastAsia"/>
        </w:rPr>
        <w:t>の</w:t>
      </w:r>
      <w:r>
        <w:rPr>
          <w:rFonts w:hint="eastAsia"/>
        </w:rPr>
        <w:t>定義方法と直線の距離</w:t>
      </w:r>
      <w:r w:rsidR="00FF5854">
        <w:rPr>
          <w:rFonts w:hint="eastAsia"/>
        </w:rPr>
        <w:t>の</w:t>
      </w:r>
      <w:r>
        <w:rPr>
          <w:rFonts w:hint="eastAsia"/>
        </w:rPr>
        <w:t>計算方法</w:t>
      </w:r>
      <w:r w:rsidR="00FF5854">
        <w:rPr>
          <w:rFonts w:hint="eastAsia"/>
        </w:rPr>
        <w:t>は</w:t>
      </w:r>
      <w:r w:rsidR="007408DF">
        <w:rPr>
          <w:rFonts w:hint="eastAsia"/>
        </w:rPr>
        <w:t>、</w:t>
      </w:r>
      <w:r>
        <w:rPr>
          <w:rFonts w:hint="eastAsia"/>
        </w:rPr>
        <w:t>第5章で詳しく述べ</w:t>
      </w:r>
      <w:r w:rsidR="007408DF">
        <w:rPr>
          <w:rFonts w:hint="eastAsia"/>
        </w:rPr>
        <w:t>る</w:t>
      </w:r>
      <w:r>
        <w:rPr>
          <w:rFonts w:hint="eastAsia"/>
        </w:rPr>
        <w:t>。</w:t>
      </w:r>
    </w:p>
    <w:p w14:paraId="76FD6F2C" w14:textId="17046F0B" w:rsidR="00205531" w:rsidRDefault="006C3244">
      <w:pPr>
        <w:widowControl/>
        <w:jc w:val="left"/>
        <w:pPrChange w:id="1245" w:author="Sano Yuma" w:date="2023-02-13T20:05:00Z">
          <w:pPr>
            <w:ind w:firstLineChars="100" w:firstLine="210"/>
          </w:pPr>
        </w:pPrChange>
      </w:pPr>
      <w:ins w:id="1246" w:author="Sano Yuma" w:date="2023-02-13T20:05:00Z">
        <w:r>
          <w:br w:type="page"/>
        </w:r>
      </w:ins>
    </w:p>
    <w:p w14:paraId="098240BE" w14:textId="77777777" w:rsidR="00683683" w:rsidRDefault="00683683" w:rsidP="009700E8">
      <w:pPr>
        <w:pStyle w:val="1"/>
        <w:rPr>
          <w:rFonts w:asciiTheme="minorHAnsi" w:eastAsiaTheme="minorHAnsi" w:hAnsiTheme="minorHAnsi"/>
          <w:sz w:val="32"/>
          <w:szCs w:val="36"/>
        </w:rPr>
        <w:sectPr w:rsidR="00683683" w:rsidSect="000E4B45">
          <w:headerReference w:type="default" r:id="rId36"/>
          <w:type w:val="continuous"/>
          <w:pgSz w:w="11906" w:h="16838"/>
          <w:pgMar w:top="1985" w:right="1701" w:bottom="1701" w:left="1701" w:header="851" w:footer="992" w:gutter="0"/>
          <w:cols w:space="425"/>
          <w:docGrid w:type="lines" w:linePitch="360"/>
        </w:sectPr>
      </w:pPr>
    </w:p>
    <w:p w14:paraId="2C3D6357" w14:textId="7C823376" w:rsidR="009700E8" w:rsidRPr="001E5313" w:rsidRDefault="009700E8" w:rsidP="009700E8">
      <w:pPr>
        <w:pStyle w:val="1"/>
        <w:rPr>
          <w:rFonts w:asciiTheme="minorHAnsi" w:eastAsiaTheme="minorHAnsi" w:hAnsiTheme="minorHAnsi"/>
          <w:sz w:val="32"/>
          <w:szCs w:val="36"/>
        </w:rPr>
      </w:pPr>
      <w:bookmarkStart w:id="1247" w:name="_Toc127563130"/>
      <w:r w:rsidRPr="001E5313">
        <w:rPr>
          <w:rFonts w:asciiTheme="minorHAnsi" w:eastAsiaTheme="minorHAnsi" w:hAnsiTheme="minorHAnsi" w:hint="eastAsia"/>
          <w:sz w:val="32"/>
          <w:szCs w:val="36"/>
        </w:rPr>
        <w:lastRenderedPageBreak/>
        <w:t>第</w:t>
      </w:r>
      <w:r>
        <w:rPr>
          <w:rFonts w:asciiTheme="minorHAnsi" w:eastAsiaTheme="minorHAnsi" w:hAnsiTheme="minorHAnsi"/>
          <w:sz w:val="32"/>
          <w:szCs w:val="36"/>
        </w:rPr>
        <w:t>5</w:t>
      </w:r>
      <w:r w:rsidRPr="001E5313">
        <w:rPr>
          <w:rFonts w:asciiTheme="minorHAnsi" w:eastAsiaTheme="minorHAnsi" w:hAnsiTheme="minorHAnsi" w:hint="eastAsia"/>
          <w:sz w:val="32"/>
          <w:szCs w:val="36"/>
        </w:rPr>
        <w:t>章</w:t>
      </w:r>
      <w:bookmarkEnd w:id="1247"/>
    </w:p>
    <w:p w14:paraId="7308372A" w14:textId="731FBF33" w:rsidR="00445979" w:rsidRDefault="00965CF4" w:rsidP="00965CF4">
      <w:pPr>
        <w:rPr>
          <w:sz w:val="40"/>
          <w:szCs w:val="44"/>
        </w:rPr>
      </w:pPr>
      <w:r>
        <w:rPr>
          <w:rFonts w:hint="eastAsia"/>
          <w:sz w:val="40"/>
          <w:szCs w:val="44"/>
        </w:rPr>
        <w:t>選手の3次元位置の推定</w:t>
      </w:r>
    </w:p>
    <w:p w14:paraId="23F70B41" w14:textId="57777CAD" w:rsidR="00054562" w:rsidRDefault="00054562" w:rsidP="00965CF4">
      <w:pPr>
        <w:rPr>
          <w:sz w:val="40"/>
          <w:szCs w:val="44"/>
        </w:rPr>
      </w:pPr>
    </w:p>
    <w:p w14:paraId="1DF6DE4E" w14:textId="7C792008" w:rsidR="00054562" w:rsidRDefault="006D3020" w:rsidP="006D3020">
      <w:pPr>
        <w:pStyle w:val="2"/>
        <w:rPr>
          <w:rFonts w:asciiTheme="minorHAnsi" w:eastAsiaTheme="minorHAnsi" w:hAnsiTheme="minorHAnsi"/>
          <w:sz w:val="24"/>
          <w:szCs w:val="28"/>
        </w:rPr>
      </w:pPr>
      <w:bookmarkStart w:id="1248" w:name="_Toc127563131"/>
      <w:r>
        <w:rPr>
          <w:rFonts w:asciiTheme="minorHAnsi" w:eastAsiaTheme="minorHAnsi" w:hAnsiTheme="minorHAnsi"/>
          <w:sz w:val="24"/>
          <w:szCs w:val="28"/>
        </w:rPr>
        <w:t>5.1</w:t>
      </w:r>
      <w:r w:rsidRPr="001E5313">
        <w:rPr>
          <w:rFonts w:asciiTheme="minorHAnsi" w:eastAsiaTheme="minorHAnsi" w:hAnsiTheme="minorHAnsi" w:hint="eastAsia"/>
          <w:sz w:val="24"/>
          <w:szCs w:val="28"/>
        </w:rPr>
        <w:t xml:space="preserve">　</w:t>
      </w:r>
      <w:r>
        <w:rPr>
          <w:rFonts w:asciiTheme="minorHAnsi" w:eastAsiaTheme="minorHAnsi" w:hAnsiTheme="minorHAnsi" w:hint="eastAsia"/>
          <w:sz w:val="24"/>
          <w:szCs w:val="28"/>
        </w:rPr>
        <w:t>理論</w:t>
      </w:r>
      <w:bookmarkEnd w:id="1248"/>
    </w:p>
    <w:p w14:paraId="4DCEE04C" w14:textId="68A50309" w:rsidR="006D3020" w:rsidRDefault="006D3020">
      <w:pPr>
        <w:spacing w:line="360" w:lineRule="auto"/>
        <w:pPrChange w:id="1249" w:author="Sano Yuma" w:date="2023-02-13T20:06:00Z">
          <w:pPr/>
        </w:pPrChange>
      </w:pPr>
      <w:r>
        <w:rPr>
          <w:rFonts w:hint="eastAsia"/>
        </w:rPr>
        <w:t xml:space="preserve">　まず、選手の</w:t>
      </w:r>
      <w:r>
        <w:t>3</w:t>
      </w:r>
      <w:r>
        <w:rPr>
          <w:rFonts w:hint="eastAsia"/>
        </w:rPr>
        <w:t>次元位置推定の理論について説明する。</w:t>
      </w:r>
      <w:r w:rsidR="002F0EFB">
        <w:rPr>
          <w:rFonts w:hint="eastAsia"/>
        </w:rPr>
        <w:t>ある選手の3次元位置を求める</w:t>
      </w:r>
      <w:r w:rsidR="009A108A">
        <w:rPr>
          <w:rFonts w:hint="eastAsia"/>
        </w:rPr>
        <w:t>には</w:t>
      </w:r>
      <w:r w:rsidR="002F0EFB">
        <w:rPr>
          <w:rFonts w:hint="eastAsia"/>
        </w:rPr>
        <w:t>、</w:t>
      </w:r>
      <w:ins w:id="1250" w:author="茂浩" w:date="2023-02-11T23:31:00Z">
        <w:r w:rsidR="008A376C">
          <w:rPr>
            <w:rFonts w:hint="eastAsia"/>
          </w:rPr>
          <w:t>カメラから</w:t>
        </w:r>
      </w:ins>
      <w:r w:rsidR="002F0EFB">
        <w:rPr>
          <w:rFonts w:hint="eastAsia"/>
        </w:rPr>
        <w:t>その選手の腰を通る直線を複数本考え、それらの直線の最近点</w:t>
      </w:r>
      <w:r w:rsidR="009A108A">
        <w:rPr>
          <w:rFonts w:hint="eastAsia"/>
        </w:rPr>
        <w:t>を選手位置とみなして求める。</w:t>
      </w:r>
      <w:r w:rsidR="00951780">
        <w:rPr>
          <w:rFonts w:hint="eastAsia"/>
        </w:rPr>
        <w:t>理論のイメージを図5</w:t>
      </w:r>
      <w:r w:rsidR="00951780">
        <w:t>.1</w:t>
      </w:r>
      <w:r w:rsidR="00951780">
        <w:rPr>
          <w:rFonts w:hint="eastAsia"/>
        </w:rPr>
        <w:t>として示す。</w:t>
      </w:r>
    </w:p>
    <w:p w14:paraId="631AC5F2" w14:textId="77777777" w:rsidR="009159C9" w:rsidRDefault="009159C9" w:rsidP="009159C9">
      <w:pPr>
        <w:keepNext/>
        <w:jc w:val="center"/>
      </w:pPr>
      <w:r>
        <w:rPr>
          <w:noProof/>
        </w:rPr>
        <w:drawing>
          <wp:inline distT="0" distB="0" distL="0" distR="0" wp14:anchorId="5329910F" wp14:editId="41B27FFE">
            <wp:extent cx="3289238" cy="1620982"/>
            <wp:effectExtent l="0" t="0" r="6985" b="0"/>
            <wp:docPr id="31" name="図 31" descr="Excel&#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図 31" descr="Excel&#10;&#10;中程度の精度で自動的に生成された説明"/>
                    <pic:cNvPicPr/>
                  </pic:nvPicPr>
                  <pic:blipFill rotWithShape="1">
                    <a:blip r:embed="rId37"/>
                    <a:srcRect l="18786" t="34069" r="38264" b="26996"/>
                    <a:stretch/>
                  </pic:blipFill>
                  <pic:spPr bwMode="auto">
                    <a:xfrm>
                      <a:off x="0" y="0"/>
                      <a:ext cx="3367068" cy="1659338"/>
                    </a:xfrm>
                    <a:prstGeom prst="rect">
                      <a:avLst/>
                    </a:prstGeom>
                    <a:ln>
                      <a:noFill/>
                    </a:ln>
                    <a:extLst>
                      <a:ext uri="{53640926-AAD7-44D8-BBD7-CCE9431645EC}">
                        <a14:shadowObscured xmlns:a14="http://schemas.microsoft.com/office/drawing/2010/main"/>
                      </a:ext>
                    </a:extLst>
                  </pic:spPr>
                </pic:pic>
              </a:graphicData>
            </a:graphic>
          </wp:inline>
        </w:drawing>
      </w:r>
    </w:p>
    <w:p w14:paraId="6CB959C4" w14:textId="4E498CFC" w:rsidR="009159C9" w:rsidRDefault="009159C9" w:rsidP="009159C9">
      <w:pPr>
        <w:pStyle w:val="a6"/>
        <w:jc w:val="center"/>
        <w:rPr>
          <w:b w:val="0"/>
          <w:bCs w:val="0"/>
        </w:rPr>
      </w:pPr>
      <w:r w:rsidRPr="009159C9">
        <w:rPr>
          <w:rFonts w:hint="eastAsia"/>
          <w:b w:val="0"/>
          <w:bCs w:val="0"/>
        </w:rPr>
        <w:t>図5</w:t>
      </w:r>
      <w:r w:rsidRPr="009159C9">
        <w:rPr>
          <w:b w:val="0"/>
          <w:bCs w:val="0"/>
        </w:rPr>
        <w:t>.1</w:t>
      </w:r>
      <w:r w:rsidRPr="009159C9">
        <w:rPr>
          <w:rFonts w:hint="eastAsia"/>
          <w:b w:val="0"/>
          <w:bCs w:val="0"/>
        </w:rPr>
        <w:t xml:space="preserve">　選手の3次元位置推定理論のイメージ</w:t>
      </w:r>
    </w:p>
    <w:p w14:paraId="76B28D77" w14:textId="77777777" w:rsidR="009159C9" w:rsidRPr="009159C9" w:rsidRDefault="009159C9" w:rsidP="009159C9"/>
    <w:p w14:paraId="4A63CC23" w14:textId="14ECFA5A" w:rsidR="00907E70" w:rsidRDefault="00907E70" w:rsidP="00907E70">
      <w:pPr>
        <w:pStyle w:val="2"/>
        <w:rPr>
          <w:rFonts w:asciiTheme="minorHAnsi" w:eastAsiaTheme="minorHAnsi" w:hAnsiTheme="minorHAnsi"/>
          <w:sz w:val="24"/>
          <w:szCs w:val="28"/>
        </w:rPr>
      </w:pPr>
      <w:bookmarkStart w:id="1251" w:name="_Toc127563132"/>
      <w:r>
        <w:rPr>
          <w:rFonts w:asciiTheme="minorHAnsi" w:eastAsiaTheme="minorHAnsi" w:hAnsiTheme="minorHAnsi"/>
          <w:sz w:val="24"/>
          <w:szCs w:val="28"/>
        </w:rPr>
        <w:t>5.2</w:t>
      </w:r>
      <w:r w:rsidRPr="001E5313">
        <w:rPr>
          <w:rFonts w:asciiTheme="minorHAnsi" w:eastAsiaTheme="minorHAnsi" w:hAnsiTheme="minorHAnsi" w:hint="eastAsia"/>
          <w:sz w:val="24"/>
          <w:szCs w:val="28"/>
        </w:rPr>
        <w:t xml:space="preserve">　</w:t>
      </w:r>
      <w:r>
        <w:rPr>
          <w:rFonts w:asciiTheme="minorHAnsi" w:eastAsiaTheme="minorHAnsi" w:hAnsiTheme="minorHAnsi" w:hint="eastAsia"/>
          <w:sz w:val="24"/>
          <w:szCs w:val="28"/>
        </w:rPr>
        <w:t>カメラ座標系</w:t>
      </w:r>
      <w:r w:rsidR="00E4095B">
        <w:rPr>
          <w:rFonts w:asciiTheme="minorHAnsi" w:eastAsiaTheme="minorHAnsi" w:hAnsiTheme="minorHAnsi" w:hint="eastAsia"/>
          <w:sz w:val="24"/>
          <w:szCs w:val="28"/>
        </w:rPr>
        <w:t>における直線定義</w:t>
      </w:r>
      <w:bookmarkEnd w:id="1251"/>
    </w:p>
    <w:p w14:paraId="59312182" w14:textId="68556A12" w:rsidR="00E84BCB" w:rsidRDefault="005C5D25">
      <w:pPr>
        <w:spacing w:line="360" w:lineRule="auto"/>
        <w:pPrChange w:id="1252" w:author="Sano Yuma" w:date="2023-02-13T20:06:00Z">
          <w:pPr/>
        </w:pPrChange>
      </w:pPr>
      <w:r>
        <w:rPr>
          <w:rFonts w:hint="eastAsia"/>
        </w:rPr>
        <w:t xml:space="preserve">　5</w:t>
      </w:r>
      <w:r>
        <w:t>.1</w:t>
      </w:r>
      <w:r>
        <w:rPr>
          <w:rFonts w:hint="eastAsia"/>
        </w:rPr>
        <w:t>節で説明した理論の通り、</w:t>
      </w:r>
      <w:r w:rsidR="006915A3">
        <w:rPr>
          <w:rFonts w:hint="eastAsia"/>
        </w:rPr>
        <w:t>選手の腰を通る直線を定義する必要がある</w:t>
      </w:r>
      <w:r w:rsidR="005D7C6A">
        <w:rPr>
          <w:rFonts w:hint="eastAsia"/>
        </w:rPr>
        <w:t>。</w:t>
      </w:r>
      <w:r w:rsidR="00E84BCB">
        <w:rPr>
          <w:rFonts w:hint="eastAsia"/>
        </w:rPr>
        <w:t>まず、</w:t>
      </w:r>
      <w:r w:rsidR="00E84BCB">
        <w:t>2.2</w:t>
      </w:r>
      <w:r w:rsidR="00E84BCB">
        <w:rPr>
          <w:rFonts w:hint="eastAsia"/>
        </w:rPr>
        <w:t>節で得られるカメラの焦点距離と、</w:t>
      </w:r>
      <w:r w:rsidR="00E84BCB">
        <w:t>3.2</w:t>
      </w:r>
      <w:r w:rsidR="00E84BCB">
        <w:rPr>
          <w:rFonts w:hint="eastAsia"/>
        </w:rPr>
        <w:t>節で得られる選手の腰の画像座標を組み合わせることで、カメラから選手の腰に向かうベクトルをカメラ座標系で定義することができる。</w:t>
      </w:r>
    </w:p>
    <w:p w14:paraId="73558EC9" w14:textId="26070F0D" w:rsidR="007A718E" w:rsidRDefault="00E84BCB">
      <w:pPr>
        <w:spacing w:line="360" w:lineRule="auto"/>
        <w:pPrChange w:id="1253" w:author="Sano Yuma" w:date="2023-02-13T20:06:00Z">
          <w:pPr/>
        </w:pPrChange>
      </w:pPr>
      <w:r>
        <w:rPr>
          <w:rFonts w:hint="eastAsia"/>
        </w:rPr>
        <w:t xml:space="preserve">　カメラ座標系とは、</w:t>
      </w:r>
      <w:r w:rsidR="00A35B93">
        <w:rPr>
          <w:rFonts w:hint="eastAsia"/>
        </w:rPr>
        <w:t>実</w:t>
      </w:r>
      <w:r w:rsidR="00A35B93" w:rsidRPr="00A35B93">
        <w:rPr>
          <w:rFonts w:hint="eastAsia"/>
        </w:rPr>
        <w:t>空間に存在するカメラの位置を原点として、注視する方向に</w:t>
      </w:r>
      <w:r w:rsidR="00A35B93" w:rsidRPr="00A35B93">
        <w:t>z軸、z軸に垂直な面における右方向をx軸、下方向をy軸とした座標系</w:t>
      </w:r>
      <w:r w:rsidR="00A35B93">
        <w:rPr>
          <w:rFonts w:hint="eastAsia"/>
        </w:rPr>
        <w:t>である。カメラ座標系のイメージを図5</w:t>
      </w:r>
      <w:r w:rsidR="00A35B93">
        <w:t>.2</w:t>
      </w:r>
      <w:r w:rsidR="00A35B93">
        <w:rPr>
          <w:rFonts w:hint="eastAsia"/>
        </w:rPr>
        <w:t>に示す。</w:t>
      </w:r>
    </w:p>
    <w:p w14:paraId="1388AE83" w14:textId="77777777" w:rsidR="00762DF6" w:rsidRDefault="007A718E">
      <w:pPr>
        <w:spacing w:line="360" w:lineRule="auto"/>
        <w:pPrChange w:id="1254" w:author="Sano Yuma" w:date="2023-02-13T20:06:00Z">
          <w:pPr/>
        </w:pPrChange>
      </w:pPr>
      <w:r>
        <w:rPr>
          <w:rFonts w:hint="eastAsia"/>
        </w:rPr>
        <w:t xml:space="preserve">　カメラから選手の腰に向かうベクトルに対して、媒介変数をかけることによって選手を通る直線をカメラ座標系で定義できる。</w:t>
      </w:r>
    </w:p>
    <w:p w14:paraId="67225BE8" w14:textId="77777777" w:rsidR="00762DF6" w:rsidRDefault="00762DF6" w:rsidP="00762DF6">
      <w:pPr>
        <w:keepNext/>
        <w:jc w:val="center"/>
      </w:pPr>
      <w:r>
        <w:rPr>
          <w:noProof/>
        </w:rPr>
        <w:lastRenderedPageBreak/>
        <w:drawing>
          <wp:inline distT="0" distB="0" distL="0" distR="0" wp14:anchorId="0F4E8752" wp14:editId="5DECADE2">
            <wp:extent cx="2422567" cy="1861767"/>
            <wp:effectExtent l="0" t="0" r="0" b="5715"/>
            <wp:docPr id="32" name="図 32" descr="ダイアグラム&#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図 32" descr="ダイアグラム&#10;&#10;中程度の精度で自動的に生成された説明"/>
                    <pic:cNvPicPr/>
                  </pic:nvPicPr>
                  <pic:blipFill rotWithShape="1">
                    <a:blip r:embed="rId38"/>
                    <a:srcRect l="27379" t="24454" r="35891" b="23622"/>
                    <a:stretch/>
                  </pic:blipFill>
                  <pic:spPr bwMode="auto">
                    <a:xfrm>
                      <a:off x="0" y="0"/>
                      <a:ext cx="2507364" cy="1926934"/>
                    </a:xfrm>
                    <a:prstGeom prst="rect">
                      <a:avLst/>
                    </a:prstGeom>
                    <a:ln>
                      <a:noFill/>
                    </a:ln>
                    <a:extLst>
                      <a:ext uri="{53640926-AAD7-44D8-BBD7-CCE9431645EC}">
                        <a14:shadowObscured xmlns:a14="http://schemas.microsoft.com/office/drawing/2010/main"/>
                      </a:ext>
                    </a:extLst>
                  </pic:spPr>
                </pic:pic>
              </a:graphicData>
            </a:graphic>
          </wp:inline>
        </w:drawing>
      </w:r>
    </w:p>
    <w:p w14:paraId="77D93FA2" w14:textId="1FCE637E" w:rsidR="007A718E" w:rsidRDefault="00762DF6" w:rsidP="00762DF6">
      <w:pPr>
        <w:pStyle w:val="a6"/>
        <w:jc w:val="center"/>
        <w:rPr>
          <w:b w:val="0"/>
          <w:bCs w:val="0"/>
        </w:rPr>
      </w:pPr>
      <w:r w:rsidRPr="00762DF6">
        <w:rPr>
          <w:rFonts w:hint="eastAsia"/>
          <w:b w:val="0"/>
          <w:bCs w:val="0"/>
        </w:rPr>
        <w:t>図5</w:t>
      </w:r>
      <w:r w:rsidRPr="00762DF6">
        <w:rPr>
          <w:b w:val="0"/>
          <w:bCs w:val="0"/>
        </w:rPr>
        <w:t xml:space="preserve">.2 </w:t>
      </w:r>
      <w:r w:rsidRPr="00762DF6">
        <w:rPr>
          <w:rFonts w:hint="eastAsia"/>
          <w:b w:val="0"/>
          <w:bCs w:val="0"/>
        </w:rPr>
        <w:t>カメラ座標系</w:t>
      </w:r>
    </w:p>
    <w:p w14:paraId="08B7F30D" w14:textId="77777777" w:rsidR="00762DF6" w:rsidRPr="00762DF6" w:rsidRDefault="00762DF6" w:rsidP="00762DF6"/>
    <w:p w14:paraId="767C8BC9" w14:textId="205D5FED" w:rsidR="00E4095B" w:rsidRDefault="00E4095B" w:rsidP="00E4095B">
      <w:pPr>
        <w:pStyle w:val="2"/>
        <w:rPr>
          <w:rFonts w:asciiTheme="minorHAnsi" w:eastAsiaTheme="minorHAnsi" w:hAnsiTheme="minorHAnsi"/>
          <w:sz w:val="24"/>
          <w:szCs w:val="28"/>
        </w:rPr>
      </w:pPr>
      <w:bookmarkStart w:id="1255" w:name="_Toc127563133"/>
      <w:r>
        <w:rPr>
          <w:rFonts w:asciiTheme="minorHAnsi" w:eastAsiaTheme="minorHAnsi" w:hAnsiTheme="minorHAnsi"/>
          <w:sz w:val="24"/>
          <w:szCs w:val="28"/>
        </w:rPr>
        <w:t>5.3</w:t>
      </w:r>
      <w:r w:rsidRPr="001E5313">
        <w:rPr>
          <w:rFonts w:asciiTheme="minorHAnsi" w:eastAsiaTheme="minorHAnsi" w:hAnsiTheme="minorHAnsi" w:hint="eastAsia"/>
          <w:sz w:val="24"/>
          <w:szCs w:val="28"/>
        </w:rPr>
        <w:t xml:space="preserve">　</w:t>
      </w:r>
      <w:r>
        <w:rPr>
          <w:rFonts w:asciiTheme="minorHAnsi" w:eastAsiaTheme="minorHAnsi" w:hAnsiTheme="minorHAnsi" w:hint="eastAsia"/>
          <w:sz w:val="24"/>
          <w:szCs w:val="28"/>
        </w:rPr>
        <w:t>カメラ座標系から実空間座標系への変換</w:t>
      </w:r>
      <w:bookmarkEnd w:id="1255"/>
    </w:p>
    <w:p w14:paraId="3935C344" w14:textId="24E67E91" w:rsidR="007A718E" w:rsidRDefault="007A718E">
      <w:pPr>
        <w:spacing w:line="360" w:lineRule="auto"/>
        <w:pPrChange w:id="1256" w:author="Sano Yuma" w:date="2023-02-13T20:06:00Z">
          <w:pPr/>
        </w:pPrChange>
      </w:pPr>
      <w:r>
        <w:rPr>
          <w:rFonts w:hint="eastAsia"/>
        </w:rPr>
        <w:t xml:space="preserve">　</w:t>
      </w:r>
      <w:r w:rsidR="007D210F">
        <w:rPr>
          <w:rFonts w:hint="eastAsia"/>
        </w:rPr>
        <w:t>5</w:t>
      </w:r>
      <w:r w:rsidR="007D210F">
        <w:t>.2</w:t>
      </w:r>
      <w:r w:rsidR="007D210F">
        <w:rPr>
          <w:rFonts w:hint="eastAsia"/>
        </w:rPr>
        <w:t>節において選手の腰を</w:t>
      </w:r>
      <w:ins w:id="1257" w:author="茂浩" w:date="2023-02-11T23:32:00Z">
        <w:r w:rsidR="008A376C">
          <w:rPr>
            <w:rFonts w:hint="eastAsia"/>
          </w:rPr>
          <w:t>通る</w:t>
        </w:r>
      </w:ins>
      <w:r w:rsidR="007D210F">
        <w:rPr>
          <w:rFonts w:hint="eastAsia"/>
        </w:rPr>
        <w:t>直線を定義できたが</w:t>
      </w:r>
      <w:r w:rsidR="002E70F2">
        <w:rPr>
          <w:rFonts w:hint="eastAsia"/>
        </w:rPr>
        <w:t>、</w:t>
      </w:r>
      <w:r w:rsidR="00F747B0">
        <w:rPr>
          <w:rFonts w:hint="eastAsia"/>
        </w:rPr>
        <w:t>カメラ座標系はカメラごとに存在する。そのため、</w:t>
      </w:r>
      <w:r w:rsidR="00AB5A22">
        <w:rPr>
          <w:rFonts w:hint="eastAsia"/>
        </w:rPr>
        <w:t>映像ごとに直線の座標系が異なってしまい、同じ座標系で考えなければ直線</w:t>
      </w:r>
      <w:r w:rsidR="000F3B31">
        <w:rPr>
          <w:rFonts w:hint="eastAsia"/>
        </w:rPr>
        <w:t>の最近点を求める</w:t>
      </w:r>
      <w:r w:rsidR="00AB5A22">
        <w:rPr>
          <w:rFonts w:hint="eastAsia"/>
        </w:rPr>
        <w:t>ことができない。</w:t>
      </w:r>
    </w:p>
    <w:p w14:paraId="33F28D4F" w14:textId="5E79C5B3" w:rsidR="00E63983" w:rsidRDefault="00AB5A22" w:rsidP="0021103D">
      <w:pPr>
        <w:spacing w:line="360" w:lineRule="auto"/>
        <w:rPr>
          <w:ins w:id="1258" w:author="Sano Yuma" w:date="2023-02-13T20:18:00Z"/>
        </w:rPr>
      </w:pPr>
      <w:r>
        <w:rPr>
          <w:rFonts w:hint="eastAsia"/>
        </w:rPr>
        <w:t xml:space="preserve">　</w:t>
      </w:r>
      <w:r w:rsidR="007670D2">
        <w:rPr>
          <w:rFonts w:hint="eastAsia"/>
        </w:rPr>
        <w:t>そこで、2</w:t>
      </w:r>
      <w:r w:rsidR="007670D2">
        <w:t>.3</w:t>
      </w:r>
      <w:r w:rsidR="007670D2">
        <w:rPr>
          <w:rFonts w:hint="eastAsia"/>
        </w:rPr>
        <w:t>節で得られたカメラ外部パラメータを用いて、</w:t>
      </w:r>
      <w:r w:rsidR="00EB7040">
        <w:rPr>
          <w:rFonts w:hint="eastAsia"/>
        </w:rPr>
        <w:t>カメラ座標系から実空間座標系へ</w:t>
      </w:r>
      <w:r w:rsidR="00352979">
        <w:rPr>
          <w:rFonts w:hint="eastAsia"/>
        </w:rPr>
        <w:t>と</w:t>
      </w:r>
      <w:r w:rsidR="00EB7040">
        <w:rPr>
          <w:rFonts w:hint="eastAsia"/>
        </w:rPr>
        <w:t>変換する。</w:t>
      </w:r>
      <w:r w:rsidR="00612B19">
        <w:rPr>
          <w:rFonts w:hint="eastAsia"/>
        </w:rPr>
        <w:t>カメラ外部パラメータより、カメラ座標系から実空間座標系へ回転させる行列を得ることができる。</w:t>
      </w:r>
      <w:r w:rsidR="004A3EEB">
        <w:rPr>
          <w:rFonts w:hint="eastAsia"/>
        </w:rPr>
        <w:t>この行列とカメラ座標系のベクトルで積を取ることで、そのベクトルの向きを</w:t>
      </w:r>
      <w:r w:rsidR="00CC2FF2">
        <w:rPr>
          <w:rFonts w:hint="eastAsia"/>
        </w:rPr>
        <w:t>実空間</w:t>
      </w:r>
      <w:r w:rsidR="003333E0">
        <w:rPr>
          <w:rFonts w:hint="eastAsia"/>
        </w:rPr>
        <w:t>座標系で表せるようになる。</w:t>
      </w:r>
      <w:r w:rsidR="003E66B9">
        <w:rPr>
          <w:rFonts w:hint="eastAsia"/>
        </w:rPr>
        <w:t>また、</w:t>
      </w:r>
      <w:r w:rsidR="005044E9">
        <w:rPr>
          <w:rFonts w:hint="eastAsia"/>
        </w:rPr>
        <w:t>実空間座標系のカメラ位置も考慮して、その並進ベクトルを、先ほど変換したベクトルに足し合わせることで</w:t>
      </w:r>
      <w:r w:rsidR="0084606D">
        <w:rPr>
          <w:rFonts w:hint="eastAsia"/>
        </w:rPr>
        <w:t>、カメラ座標系から実空間座標系への変換を行う</w:t>
      </w:r>
      <w:r w:rsidR="00BE2D5E">
        <w:rPr>
          <w:rFonts w:hint="eastAsia"/>
        </w:rPr>
        <w:t>。</w:t>
      </w:r>
    </w:p>
    <w:p w14:paraId="00A25B51" w14:textId="77777777" w:rsidR="00022374" w:rsidRPr="007A718E" w:rsidRDefault="00022374">
      <w:pPr>
        <w:spacing w:line="360" w:lineRule="auto"/>
        <w:pPrChange w:id="1259" w:author="Sano Yuma" w:date="2023-02-13T20:06:00Z">
          <w:pPr/>
        </w:pPrChange>
      </w:pPr>
    </w:p>
    <w:p w14:paraId="230BA74A" w14:textId="5F15FDD9" w:rsidR="00E4095B" w:rsidRDefault="00E4095B" w:rsidP="00E4095B">
      <w:pPr>
        <w:pStyle w:val="2"/>
        <w:rPr>
          <w:rFonts w:asciiTheme="minorHAnsi" w:eastAsiaTheme="minorHAnsi" w:hAnsiTheme="minorHAnsi"/>
          <w:sz w:val="24"/>
          <w:szCs w:val="28"/>
        </w:rPr>
      </w:pPr>
      <w:bookmarkStart w:id="1260" w:name="_Toc127563134"/>
      <w:r>
        <w:rPr>
          <w:rFonts w:asciiTheme="minorHAnsi" w:eastAsiaTheme="minorHAnsi" w:hAnsiTheme="minorHAnsi"/>
          <w:sz w:val="24"/>
          <w:szCs w:val="28"/>
        </w:rPr>
        <w:t>5.4</w:t>
      </w:r>
      <w:r w:rsidRPr="001E5313">
        <w:rPr>
          <w:rFonts w:asciiTheme="minorHAnsi" w:eastAsiaTheme="minorHAnsi" w:hAnsiTheme="minorHAnsi" w:hint="eastAsia"/>
          <w:sz w:val="24"/>
          <w:szCs w:val="28"/>
        </w:rPr>
        <w:t xml:space="preserve">　</w:t>
      </w:r>
      <w:r w:rsidR="007041AA">
        <w:rPr>
          <w:rFonts w:asciiTheme="minorHAnsi" w:eastAsiaTheme="minorHAnsi" w:hAnsiTheme="minorHAnsi" w:hint="eastAsia"/>
          <w:sz w:val="24"/>
          <w:szCs w:val="28"/>
        </w:rPr>
        <w:t>反復による選手位置の算出</w:t>
      </w:r>
      <w:bookmarkEnd w:id="1260"/>
    </w:p>
    <w:p w14:paraId="69B8457F" w14:textId="26EE0A12" w:rsidR="000849B1" w:rsidRDefault="000849B1" w:rsidP="0021103D">
      <w:pPr>
        <w:spacing w:line="360" w:lineRule="auto"/>
        <w:rPr>
          <w:ins w:id="1261" w:author="Sano Yuma" w:date="2023-02-13T20:07:00Z"/>
        </w:rPr>
      </w:pPr>
      <w:r>
        <w:rPr>
          <w:rFonts w:hint="eastAsia"/>
        </w:rPr>
        <w:t xml:space="preserve">　</w:t>
      </w:r>
      <w:r w:rsidR="00382A4E">
        <w:rPr>
          <w:rFonts w:hint="eastAsia"/>
        </w:rPr>
        <w:t>直線の最近点を求める方法として、反復による算出方法を説明する。</w:t>
      </w:r>
      <w:r w:rsidR="000B0A0C">
        <w:rPr>
          <w:rFonts w:hint="eastAsia"/>
        </w:rPr>
        <w:t>直線はベクトルに媒介変数をかけて表現することができるため、媒介変数を任意の値に設定すれば、</w:t>
      </w:r>
      <w:r w:rsidR="0042310C">
        <w:rPr>
          <w:rFonts w:hint="eastAsia"/>
        </w:rPr>
        <w:t>直線</w:t>
      </w:r>
      <w:r w:rsidR="00836453">
        <w:rPr>
          <w:rFonts w:hint="eastAsia"/>
        </w:rPr>
        <w:t>上</w:t>
      </w:r>
      <w:r w:rsidR="0042310C">
        <w:rPr>
          <w:rFonts w:hint="eastAsia"/>
        </w:rPr>
        <w:t>のある一点の位置を表すことができる。</w:t>
      </w:r>
      <w:r w:rsidR="002778D0">
        <w:br/>
      </w:r>
      <w:r w:rsidR="002778D0">
        <w:rPr>
          <w:rFonts w:hint="eastAsia"/>
        </w:rPr>
        <w:t xml:space="preserve">　</w:t>
      </w:r>
      <w:r w:rsidR="007E7C3C">
        <w:rPr>
          <w:rFonts w:hint="eastAsia"/>
        </w:rPr>
        <w:t>これを2直線</w:t>
      </w:r>
      <w:r w:rsidR="003D0B31">
        <w:rPr>
          <w:rFonts w:hint="eastAsia"/>
        </w:rPr>
        <w:t>L</w:t>
      </w:r>
      <w:r w:rsidR="003D0B31">
        <w:t>1</w:t>
      </w:r>
      <w:r w:rsidR="003D0B31">
        <w:rPr>
          <w:rFonts w:hint="eastAsia"/>
        </w:rPr>
        <w:t>、L</w:t>
      </w:r>
      <w:r w:rsidR="003D0B31">
        <w:t>2</w:t>
      </w:r>
      <w:r w:rsidR="00095AD1">
        <w:rPr>
          <w:rFonts w:hint="eastAsia"/>
        </w:rPr>
        <w:t>について考えて、得られる2点の距離を計算する。この距離は2つ</w:t>
      </w:r>
      <w:r w:rsidR="00095AD1">
        <w:rPr>
          <w:rFonts w:hint="eastAsia"/>
        </w:rPr>
        <w:lastRenderedPageBreak/>
        <w:t>の媒介変数によって</w:t>
      </w:r>
      <w:r w:rsidR="00A32421">
        <w:rPr>
          <w:rFonts w:hint="eastAsia"/>
        </w:rPr>
        <w:t>決まる。</w:t>
      </w:r>
      <w:r w:rsidR="00695932">
        <w:rPr>
          <w:rFonts w:hint="eastAsia"/>
        </w:rPr>
        <w:t>そこで、その距離を</w:t>
      </w:r>
      <w:r w:rsidR="001437B0">
        <w:rPr>
          <w:rFonts w:hint="eastAsia"/>
        </w:rPr>
        <w:t>最小にする媒介変数の値を</w:t>
      </w:r>
      <w:r w:rsidR="00EF1F24">
        <w:rPr>
          <w:rFonts w:hint="eastAsia"/>
        </w:rPr>
        <w:t>得</w:t>
      </w:r>
      <w:r w:rsidR="00E90264">
        <w:rPr>
          <w:rFonts w:hint="eastAsia"/>
        </w:rPr>
        <w:t>ること</w:t>
      </w:r>
      <w:r w:rsidR="00023F07">
        <w:rPr>
          <w:rFonts w:hint="eastAsia"/>
        </w:rPr>
        <w:t>で</w:t>
      </w:r>
      <w:r w:rsidR="00C744FA">
        <w:rPr>
          <w:rFonts w:hint="eastAsia"/>
        </w:rPr>
        <w:t>、</w:t>
      </w:r>
      <w:r w:rsidR="003D0B31">
        <w:rPr>
          <w:rFonts w:hint="eastAsia"/>
        </w:rPr>
        <w:t>例として、</w:t>
      </w:r>
      <w:r w:rsidR="00C744FA">
        <w:rPr>
          <w:rFonts w:hint="eastAsia"/>
        </w:rPr>
        <w:t>直線</w:t>
      </w:r>
      <w:r w:rsidR="003D0B31">
        <w:rPr>
          <w:rFonts w:hint="eastAsia"/>
        </w:rPr>
        <w:t>L</w:t>
      </w:r>
      <w:r w:rsidR="003D0B31">
        <w:t>2</w:t>
      </w:r>
      <w:r w:rsidR="00C744FA">
        <w:rPr>
          <w:rFonts w:hint="eastAsia"/>
        </w:rPr>
        <w:t>に最も近づく、直線</w:t>
      </w:r>
      <w:r w:rsidR="003D0B31">
        <w:rPr>
          <w:rFonts w:hint="eastAsia"/>
        </w:rPr>
        <w:t>L</w:t>
      </w:r>
      <w:r w:rsidR="003D0B31">
        <w:t>1</w:t>
      </w:r>
      <w:r w:rsidR="00C744FA">
        <w:rPr>
          <w:rFonts w:hint="eastAsia"/>
        </w:rPr>
        <w:t>上の点</w:t>
      </w:r>
      <w:r w:rsidR="003D0B31" w:rsidRPr="00054227">
        <w:rPr>
          <w:i/>
          <w:iCs/>
          <w:rPrChange w:id="1262" w:author="Sano Yuma" w:date="2023-02-21T22:25:00Z">
            <w:rPr/>
          </w:rPrChange>
        </w:rPr>
        <w:t>k</w:t>
      </w:r>
      <w:r w:rsidR="003D0B31" w:rsidRPr="00176895">
        <w:rPr>
          <w:vertAlign w:val="subscript"/>
          <w:rPrChange w:id="1263" w:author="Sano Yuma" w:date="2023-02-20T17:59:00Z">
            <w:rPr/>
          </w:rPrChange>
        </w:rPr>
        <w:t>1</w:t>
      </w:r>
      <w:r w:rsidR="00C744FA">
        <w:rPr>
          <w:rFonts w:hint="eastAsia"/>
        </w:rPr>
        <w:t>が求まる。</w:t>
      </w:r>
      <w:r w:rsidR="00F017C1">
        <w:rPr>
          <w:rFonts w:hint="eastAsia"/>
        </w:rPr>
        <w:t>同様に逆の場合も考えて、</w:t>
      </w:r>
      <w:r w:rsidR="003D0B31">
        <w:rPr>
          <w:rFonts w:hint="eastAsia"/>
        </w:rPr>
        <w:t>点</w:t>
      </w:r>
      <w:r w:rsidR="003D0B31" w:rsidRPr="00054227">
        <w:rPr>
          <w:i/>
          <w:iCs/>
          <w:rPrChange w:id="1264" w:author="Sano Yuma" w:date="2023-02-21T22:25:00Z">
            <w:rPr/>
          </w:rPrChange>
        </w:rPr>
        <w:t>k</w:t>
      </w:r>
      <w:r w:rsidR="003D0B31" w:rsidRPr="00176895">
        <w:rPr>
          <w:vertAlign w:val="subscript"/>
          <w:rPrChange w:id="1265" w:author="Sano Yuma" w:date="2023-02-20T17:59:00Z">
            <w:rPr/>
          </w:rPrChange>
        </w:rPr>
        <w:t>2</w:t>
      </w:r>
      <w:r w:rsidR="003D0B31">
        <w:rPr>
          <w:rFonts w:hint="eastAsia"/>
        </w:rPr>
        <w:t>を得る。そして</w:t>
      </w:r>
      <w:ins w:id="1266" w:author="Sano Yuma" w:date="2023-02-17T21:19:00Z">
        <w:r w:rsidR="00A819AB">
          <w:rPr>
            <w:rFonts w:hint="eastAsia"/>
          </w:rPr>
          <w:t>点</w:t>
        </w:r>
      </w:ins>
      <w:r w:rsidR="003D0B31" w:rsidRPr="00054227">
        <w:rPr>
          <w:i/>
          <w:iCs/>
          <w:rPrChange w:id="1267" w:author="Sano Yuma" w:date="2023-02-21T22:25:00Z">
            <w:rPr/>
          </w:rPrChange>
        </w:rPr>
        <w:t>k</w:t>
      </w:r>
      <w:r w:rsidR="003D0B31" w:rsidRPr="00176895">
        <w:rPr>
          <w:vertAlign w:val="subscript"/>
          <w:rPrChange w:id="1268" w:author="Sano Yuma" w:date="2023-02-20T17:59:00Z">
            <w:rPr/>
          </w:rPrChange>
        </w:rPr>
        <w:t>1</w:t>
      </w:r>
      <w:r w:rsidR="003D0B31">
        <w:rPr>
          <w:rFonts w:hint="eastAsia"/>
        </w:rPr>
        <w:t>と</w:t>
      </w:r>
      <w:ins w:id="1269" w:author="Sano Yuma" w:date="2023-02-17T21:20:00Z">
        <w:r w:rsidR="00A819AB">
          <w:rPr>
            <w:rFonts w:hint="eastAsia"/>
          </w:rPr>
          <w:t>点</w:t>
        </w:r>
      </w:ins>
      <w:r w:rsidR="003D0B31" w:rsidRPr="00054227">
        <w:rPr>
          <w:i/>
          <w:iCs/>
          <w:rPrChange w:id="1270" w:author="Sano Yuma" w:date="2023-02-21T22:25:00Z">
            <w:rPr/>
          </w:rPrChange>
        </w:rPr>
        <w:t>k</w:t>
      </w:r>
      <w:r w:rsidR="003D0B31" w:rsidRPr="00176895">
        <w:rPr>
          <w:vertAlign w:val="subscript"/>
          <w:rPrChange w:id="1271" w:author="Sano Yuma" w:date="2023-02-20T17:59:00Z">
            <w:rPr/>
          </w:rPrChange>
        </w:rPr>
        <w:t>2</w:t>
      </w:r>
      <w:r w:rsidR="00F017C1">
        <w:rPr>
          <w:rFonts w:hint="eastAsia"/>
        </w:rPr>
        <w:t>の中点を最近点</w:t>
      </w:r>
      <w:r w:rsidR="003D0B31" w:rsidRPr="00054227">
        <w:rPr>
          <w:i/>
          <w:iCs/>
          <w:rPrChange w:id="1272" w:author="Sano Yuma" w:date="2023-02-21T22:25:00Z">
            <w:rPr/>
          </w:rPrChange>
        </w:rPr>
        <w:t>k</w:t>
      </w:r>
      <w:r w:rsidR="00F017C1">
        <w:rPr>
          <w:rFonts w:hint="eastAsia"/>
        </w:rPr>
        <w:t>として考えられる。</w:t>
      </w:r>
      <w:r w:rsidR="003D0B31">
        <w:rPr>
          <w:rFonts w:hint="eastAsia"/>
        </w:rPr>
        <w:t>直線の最近点の導出イメージを図5</w:t>
      </w:r>
      <w:r w:rsidR="003D0B31">
        <w:t>.</w:t>
      </w:r>
      <w:r w:rsidR="003D0B31">
        <w:rPr>
          <w:rFonts w:hint="eastAsia"/>
        </w:rPr>
        <w:t>3として示す。</w:t>
      </w:r>
    </w:p>
    <w:p w14:paraId="4C60248A" w14:textId="2C8D95F7" w:rsidR="00A11D2F" w:rsidRDefault="00A11D2F">
      <w:pPr>
        <w:spacing w:line="360" w:lineRule="auto"/>
        <w:jc w:val="center"/>
        <w:rPr>
          <w:ins w:id="1273" w:author="Sano Yuma" w:date="2023-02-13T20:07:00Z"/>
        </w:rPr>
        <w:pPrChange w:id="1274" w:author="Sano Yuma" w:date="2023-02-13T20:07:00Z">
          <w:pPr>
            <w:spacing w:line="360" w:lineRule="auto"/>
          </w:pPr>
        </w:pPrChange>
      </w:pPr>
      <w:moveToRangeStart w:id="1275" w:author="Sano Yuma" w:date="2023-02-13T20:07:00Z" w:name="move127211263"/>
      <w:moveTo w:id="1276" w:author="Sano Yuma" w:date="2023-02-13T20:07:00Z">
        <w:r w:rsidRPr="00DB0D37">
          <w:rPr>
            <w:noProof/>
          </w:rPr>
          <w:drawing>
            <wp:inline distT="0" distB="0" distL="0" distR="0" wp14:anchorId="72321725" wp14:editId="06AED830">
              <wp:extent cx="3531475" cy="2457907"/>
              <wp:effectExtent l="0" t="0" r="0" b="0"/>
              <wp:docPr id="28" name="図 7" descr="グラフ, 折れ線グラフ&#10;&#10;自動的に生成された説明">
                <a:extLst xmlns:a="http://schemas.openxmlformats.org/drawingml/2006/main">
                  <a:ext uri="{FF2B5EF4-FFF2-40B4-BE49-F238E27FC236}">
                    <a16:creationId xmlns:a16="http://schemas.microsoft.com/office/drawing/2014/main" id="{056D46BE-87C8-92EF-8384-D023D4C223E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図 7" descr="グラフ, 折れ線グラフ&#10;&#10;自動的に生成された説明">
                        <a:extLst>
                          <a:ext uri="{FF2B5EF4-FFF2-40B4-BE49-F238E27FC236}">
                            <a16:creationId xmlns:a16="http://schemas.microsoft.com/office/drawing/2014/main" id="{056D46BE-87C8-92EF-8384-D023D4C223ED}"/>
                          </a:ext>
                        </a:extLst>
                      </pic:cNvPr>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3539941" cy="2463799"/>
                      </a:xfrm>
                      <a:prstGeom prst="rect">
                        <a:avLst/>
                      </a:prstGeom>
                    </pic:spPr>
                  </pic:pic>
                </a:graphicData>
              </a:graphic>
            </wp:inline>
          </w:drawing>
        </w:r>
      </w:moveTo>
      <w:moveToRangeEnd w:id="1275"/>
    </w:p>
    <w:p w14:paraId="4EBEE372" w14:textId="65CA5B20" w:rsidR="00A11D2F" w:rsidRDefault="00A11D2F" w:rsidP="00A11D2F">
      <w:pPr>
        <w:spacing w:line="360" w:lineRule="auto"/>
        <w:jc w:val="center"/>
        <w:rPr>
          <w:ins w:id="1277" w:author="Sano Yuma" w:date="2023-02-13T20:07:00Z"/>
        </w:rPr>
      </w:pPr>
      <w:ins w:id="1278" w:author="Sano Yuma" w:date="2023-02-13T20:07:00Z">
        <w:r>
          <w:rPr>
            <w:rFonts w:hint="eastAsia"/>
          </w:rPr>
          <w:t>図5</w:t>
        </w:r>
        <w:r>
          <w:t>.3</w:t>
        </w:r>
        <w:r>
          <w:rPr>
            <w:rFonts w:hint="eastAsia"/>
          </w:rPr>
          <w:t xml:space="preserve">　直線の最近点の導出イメージ</w:t>
        </w:r>
      </w:ins>
    </w:p>
    <w:p w14:paraId="1F16C58D" w14:textId="77777777" w:rsidR="00A11D2F" w:rsidRDefault="00A11D2F">
      <w:pPr>
        <w:spacing w:line="360" w:lineRule="auto"/>
        <w:jc w:val="center"/>
        <w:pPrChange w:id="1279" w:author="Sano Yuma" w:date="2023-02-13T20:07:00Z">
          <w:pPr/>
        </w:pPrChange>
      </w:pPr>
    </w:p>
    <w:p w14:paraId="0DA257BD" w14:textId="6B30E837" w:rsidR="005D2FE6" w:rsidDel="002726DD" w:rsidRDefault="005D2FE6" w:rsidP="00A11D2F">
      <w:pPr>
        <w:spacing w:line="360" w:lineRule="auto"/>
        <w:rPr>
          <w:del w:id="1280" w:author="Sano Yuma" w:date="2023-02-13T20:06:00Z"/>
        </w:rPr>
      </w:pPr>
      <w:r>
        <w:rPr>
          <w:rFonts w:hint="eastAsia"/>
        </w:rPr>
        <w:t xml:space="preserve">　その媒介変数の値を得るために、</w:t>
      </w:r>
      <w:ins w:id="1281" w:author="Sano Yuma" w:date="2023-02-13T18:19:00Z">
        <w:r w:rsidR="00303417">
          <w:t>S</w:t>
        </w:r>
      </w:ins>
      <w:commentRangeStart w:id="1282"/>
      <w:del w:id="1283" w:author="Sano Yuma" w:date="2023-02-13T18:19:00Z">
        <w:r w:rsidDel="00303417">
          <w:delText>s</w:delText>
        </w:r>
      </w:del>
      <w:r>
        <w:t>ym</w:t>
      </w:r>
      <w:ins w:id="1284" w:author="Sano Yuma" w:date="2023-02-13T18:19:00Z">
        <w:r w:rsidR="00303417">
          <w:t>P</w:t>
        </w:r>
      </w:ins>
      <w:del w:id="1285" w:author="Sano Yuma" w:date="2023-02-13T18:19:00Z">
        <w:r w:rsidDel="00303417">
          <w:delText>p</w:delText>
        </w:r>
      </w:del>
      <w:r>
        <w:t>y</w:t>
      </w:r>
      <w:ins w:id="1286" w:author="Sano Yuma" w:date="2023-02-13T18:19:00Z">
        <w:r w:rsidR="00303417" w:rsidRPr="002E701B">
          <w:rPr>
            <w:vertAlign w:val="superscript"/>
            <w:rPrChange w:id="1287" w:author="Sano Yuma" w:date="2023-02-19T22:38:00Z">
              <w:rPr/>
            </w:rPrChange>
          </w:rPr>
          <w:t>[</w:t>
        </w:r>
      </w:ins>
      <w:ins w:id="1288" w:author="Sano Yuma" w:date="2023-02-19T22:37:00Z">
        <w:r w:rsidR="002E701B" w:rsidRPr="002E701B">
          <w:rPr>
            <w:vertAlign w:val="superscript"/>
            <w:rPrChange w:id="1289" w:author="Sano Yuma" w:date="2023-02-19T22:38:00Z">
              <w:rPr/>
            </w:rPrChange>
          </w:rPr>
          <w:t>18</w:t>
        </w:r>
      </w:ins>
      <w:ins w:id="1290" w:author="Sano Yuma" w:date="2023-02-13T18:19:00Z">
        <w:r w:rsidR="00303417" w:rsidRPr="002E701B">
          <w:rPr>
            <w:vertAlign w:val="superscript"/>
            <w:rPrChange w:id="1291" w:author="Sano Yuma" w:date="2023-02-19T22:38:00Z">
              <w:rPr/>
            </w:rPrChange>
          </w:rPr>
          <w:t>]</w:t>
        </w:r>
      </w:ins>
      <w:r>
        <w:rPr>
          <w:rFonts w:hint="eastAsia"/>
        </w:rPr>
        <w:t>という数式処理を行うライブラリを用いた。</w:t>
      </w:r>
      <w:commentRangeEnd w:id="1282"/>
      <w:r w:rsidR="00B751BD">
        <w:rPr>
          <w:rStyle w:val="af"/>
        </w:rPr>
        <w:commentReference w:id="1282"/>
      </w:r>
      <w:ins w:id="1292" w:author="Sano Yuma" w:date="2023-02-13T18:19:00Z">
        <w:r w:rsidR="00AA7D3F">
          <w:t>S</w:t>
        </w:r>
      </w:ins>
      <w:del w:id="1293" w:author="Sano Yuma" w:date="2023-02-13T18:19:00Z">
        <w:r w:rsidR="006B4E7B" w:rsidDel="00AA7D3F">
          <w:delText>s</w:delText>
        </w:r>
      </w:del>
      <w:r w:rsidR="006B4E7B">
        <w:t>ym</w:t>
      </w:r>
      <w:ins w:id="1294" w:author="Sano Yuma" w:date="2023-02-13T18:19:00Z">
        <w:r w:rsidR="00AA7D3F">
          <w:t>P</w:t>
        </w:r>
      </w:ins>
      <w:del w:id="1295" w:author="Sano Yuma" w:date="2023-02-13T18:19:00Z">
        <w:r w:rsidR="006B4E7B" w:rsidDel="00AA7D3F">
          <w:delText>p</w:delText>
        </w:r>
      </w:del>
      <w:r w:rsidR="006B4E7B">
        <w:t>y</w:t>
      </w:r>
      <w:r w:rsidR="006B4E7B">
        <w:rPr>
          <w:rFonts w:hint="eastAsia"/>
        </w:rPr>
        <w:t>を用いることで、距離を最小にする媒介変数を反復処理によって求めることができ</w:t>
      </w:r>
      <w:ins w:id="1296" w:author="Sano Yuma" w:date="2023-02-13T20:06:00Z">
        <w:r w:rsidR="0021103D">
          <w:rPr>
            <w:rFonts w:hint="eastAsia"/>
          </w:rPr>
          <w:t>る。</w:t>
        </w:r>
      </w:ins>
      <w:del w:id="1297" w:author="Sano Yuma" w:date="2023-02-13T18:19:00Z">
        <w:r w:rsidR="006B4E7B" w:rsidDel="00D62F53">
          <w:rPr>
            <w:rFonts w:hint="eastAsia"/>
          </w:rPr>
          <w:delText>る。</w:delText>
        </w:r>
      </w:del>
    </w:p>
    <w:p w14:paraId="0E14276D" w14:textId="77777777" w:rsidR="002726DD" w:rsidRDefault="002726DD" w:rsidP="0021103D">
      <w:pPr>
        <w:spacing w:line="360" w:lineRule="auto"/>
        <w:rPr>
          <w:ins w:id="1298" w:author="Sano Yuma" w:date="2023-02-13T20:18:00Z"/>
        </w:rPr>
      </w:pPr>
    </w:p>
    <w:p w14:paraId="297E4F15" w14:textId="77544AC0" w:rsidR="00DB0D37" w:rsidDel="00A11D2F" w:rsidRDefault="00DB0D37">
      <w:pPr>
        <w:spacing w:line="360" w:lineRule="auto"/>
        <w:rPr>
          <w:del w:id="1299" w:author="Sano Yuma" w:date="2023-02-13T20:07:00Z"/>
        </w:rPr>
        <w:pPrChange w:id="1300" w:author="Sano Yuma" w:date="2023-02-13T20:08:00Z">
          <w:pPr>
            <w:keepNext/>
            <w:jc w:val="center"/>
          </w:pPr>
        </w:pPrChange>
      </w:pPr>
      <w:moveFromRangeStart w:id="1301" w:author="Sano Yuma" w:date="2023-02-13T20:07:00Z" w:name="move127211263"/>
      <w:moveFrom w:id="1302" w:author="Sano Yuma" w:date="2023-02-13T20:07:00Z">
        <w:r w:rsidRPr="00DB0D37" w:rsidDel="00A11D2F">
          <w:rPr>
            <w:noProof/>
          </w:rPr>
          <w:drawing>
            <wp:inline distT="0" distB="0" distL="0" distR="0" wp14:anchorId="32F08CCE" wp14:editId="12F5D8F6">
              <wp:extent cx="3531475" cy="2457907"/>
              <wp:effectExtent l="0" t="0" r="0" b="0"/>
              <wp:docPr id="36" name="図 7" descr="グラフ, 折れ線グラフ&#10;&#10;自動的に生成された説明">
                <a:extLst xmlns:a="http://schemas.openxmlformats.org/drawingml/2006/main">
                  <a:ext uri="{FF2B5EF4-FFF2-40B4-BE49-F238E27FC236}">
                    <a16:creationId xmlns:a16="http://schemas.microsoft.com/office/drawing/2014/main" id="{056D46BE-87C8-92EF-8384-D023D4C223E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図 7" descr="グラフ, 折れ線グラフ&#10;&#10;自動的に生成された説明">
                        <a:extLst>
                          <a:ext uri="{FF2B5EF4-FFF2-40B4-BE49-F238E27FC236}">
                            <a16:creationId xmlns:a16="http://schemas.microsoft.com/office/drawing/2014/main" id="{056D46BE-87C8-92EF-8384-D023D4C223ED}"/>
                          </a:ext>
                        </a:extLst>
                      </pic:cNvPr>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3539941" cy="2463799"/>
                      </a:xfrm>
                      <a:prstGeom prst="rect">
                        <a:avLst/>
                      </a:prstGeom>
                    </pic:spPr>
                  </pic:pic>
                </a:graphicData>
              </a:graphic>
            </wp:inline>
          </w:drawing>
        </w:r>
      </w:moveFrom>
      <w:moveFromRangeEnd w:id="1301"/>
    </w:p>
    <w:p w14:paraId="2D863535" w14:textId="4B2B01D3" w:rsidR="00DB0D37" w:rsidRPr="002A698F" w:rsidDel="00A11D2F" w:rsidRDefault="00DB0D37">
      <w:pPr>
        <w:pStyle w:val="a6"/>
        <w:rPr>
          <w:del w:id="1303" w:author="Sano Yuma" w:date="2023-02-13T20:07:00Z"/>
          <w:b w:val="0"/>
          <w:bCs w:val="0"/>
        </w:rPr>
        <w:pPrChange w:id="1304" w:author="Sano Yuma" w:date="2023-02-13T20:08:00Z">
          <w:pPr>
            <w:pStyle w:val="a6"/>
            <w:jc w:val="center"/>
          </w:pPr>
        </w:pPrChange>
      </w:pPr>
      <w:del w:id="1305" w:author="Sano Yuma" w:date="2023-02-13T20:07:00Z">
        <w:r w:rsidRPr="002A698F" w:rsidDel="00A11D2F">
          <w:rPr>
            <w:rFonts w:hint="eastAsia"/>
            <w:b w:val="0"/>
            <w:bCs w:val="0"/>
          </w:rPr>
          <w:delText>図5</w:delText>
        </w:r>
        <w:r w:rsidRPr="002A698F" w:rsidDel="00A11D2F">
          <w:rPr>
            <w:b w:val="0"/>
            <w:bCs w:val="0"/>
          </w:rPr>
          <w:delText>.3</w:delText>
        </w:r>
        <w:r w:rsidRPr="002A698F" w:rsidDel="00A11D2F">
          <w:rPr>
            <w:rFonts w:hint="eastAsia"/>
            <w:b w:val="0"/>
            <w:bCs w:val="0"/>
          </w:rPr>
          <w:delText xml:space="preserve">　直線の最近点の導出</w:delText>
        </w:r>
      </w:del>
    </w:p>
    <w:p w14:paraId="710AE8A3" w14:textId="77777777" w:rsidR="00DB0D37" w:rsidRPr="00DB0D37" w:rsidRDefault="00DB0D37">
      <w:pPr>
        <w:spacing w:line="360" w:lineRule="auto"/>
        <w:pPrChange w:id="1306" w:author="Sano Yuma" w:date="2023-02-13T20:08:00Z">
          <w:pPr/>
        </w:pPrChange>
      </w:pPr>
    </w:p>
    <w:p w14:paraId="69BCE99C" w14:textId="038CB06D" w:rsidR="004006E2" w:rsidRDefault="00E4095B" w:rsidP="004006E2">
      <w:pPr>
        <w:pStyle w:val="2"/>
        <w:rPr>
          <w:rFonts w:asciiTheme="minorHAnsi" w:eastAsiaTheme="minorHAnsi" w:hAnsiTheme="minorHAnsi"/>
          <w:sz w:val="24"/>
          <w:szCs w:val="28"/>
        </w:rPr>
      </w:pPr>
      <w:bookmarkStart w:id="1307" w:name="_Toc127563135"/>
      <w:r>
        <w:rPr>
          <w:rFonts w:asciiTheme="minorHAnsi" w:eastAsiaTheme="minorHAnsi" w:hAnsiTheme="minorHAnsi"/>
          <w:sz w:val="24"/>
          <w:szCs w:val="28"/>
        </w:rPr>
        <w:t>5.5</w:t>
      </w:r>
      <w:r w:rsidR="007041AA">
        <w:rPr>
          <w:rFonts w:asciiTheme="minorHAnsi" w:eastAsiaTheme="minorHAnsi" w:hAnsiTheme="minorHAnsi" w:hint="eastAsia"/>
          <w:sz w:val="24"/>
          <w:szCs w:val="28"/>
        </w:rPr>
        <w:t xml:space="preserve">　解析的な選手位置の算出</w:t>
      </w:r>
      <w:bookmarkEnd w:id="1307"/>
    </w:p>
    <w:p w14:paraId="4D2AA374" w14:textId="671D4EBD" w:rsidR="009E1EDA" w:rsidRDefault="004006E2">
      <w:pPr>
        <w:spacing w:line="360" w:lineRule="auto"/>
        <w:rPr>
          <w:ins w:id="1308" w:author="Sano Yuma" w:date="2023-02-17T21:18:00Z"/>
        </w:rPr>
      </w:pPr>
      <w:r>
        <w:rPr>
          <w:rFonts w:hint="eastAsia"/>
        </w:rPr>
        <w:t xml:space="preserve">　</w:t>
      </w:r>
      <w:r w:rsidR="00DD2E61">
        <w:rPr>
          <w:rFonts w:hint="eastAsia"/>
        </w:rPr>
        <w:t>5</w:t>
      </w:r>
      <w:r w:rsidR="00DD2E61">
        <w:t>.4</w:t>
      </w:r>
      <w:r w:rsidR="00DD2E61">
        <w:rPr>
          <w:rFonts w:hint="eastAsia"/>
        </w:rPr>
        <w:t>節で、反復による選手位置の算出について説明したが、別の方法として、式を用いることで解析的に</w:t>
      </w:r>
      <w:r w:rsidR="00363295">
        <w:rPr>
          <w:rFonts w:hint="eastAsia"/>
        </w:rPr>
        <w:t>直線の最近点</w:t>
      </w:r>
      <w:r w:rsidR="00DD2E61">
        <w:rPr>
          <w:rFonts w:hint="eastAsia"/>
        </w:rPr>
        <w:t>を算出することができる。</w:t>
      </w:r>
    </w:p>
    <w:p w14:paraId="6A628FC2" w14:textId="188D260C" w:rsidR="00A819AB" w:rsidRDefault="00A819AB">
      <w:pPr>
        <w:spacing w:line="360" w:lineRule="auto"/>
        <w:rPr>
          <w:ins w:id="1309" w:author="Sano Yuma" w:date="2023-02-17T21:20:00Z"/>
        </w:rPr>
      </w:pPr>
      <w:ins w:id="1310" w:author="Sano Yuma" w:date="2023-02-17T21:18:00Z">
        <w:r>
          <w:rPr>
            <w:rFonts w:hint="eastAsia"/>
          </w:rPr>
          <w:t xml:space="preserve">　</w:t>
        </w:r>
      </w:ins>
      <w:ins w:id="1311" w:author="Sano Yuma" w:date="2023-02-17T21:20:00Z">
        <w:r>
          <w:rPr>
            <w:rFonts w:hint="eastAsia"/>
          </w:rPr>
          <w:t>まず、</w:t>
        </w:r>
      </w:ins>
      <w:ins w:id="1312" w:author="Sano Yuma" w:date="2023-02-17T21:18:00Z">
        <w:r>
          <w:rPr>
            <w:rFonts w:hint="eastAsia"/>
          </w:rPr>
          <w:t>5</w:t>
        </w:r>
        <w:r>
          <w:t>.4</w:t>
        </w:r>
        <w:r>
          <w:rPr>
            <w:rFonts w:hint="eastAsia"/>
          </w:rPr>
          <w:t>節</w:t>
        </w:r>
      </w:ins>
      <w:ins w:id="1313" w:author="Sano Yuma" w:date="2023-02-17T21:19:00Z">
        <w:r>
          <w:rPr>
            <w:rFonts w:hint="eastAsia"/>
          </w:rPr>
          <w:t>で</w:t>
        </w:r>
      </w:ins>
      <w:ins w:id="1314" w:author="Sano Yuma" w:date="2023-02-17T21:20:00Z">
        <w:r>
          <w:rPr>
            <w:rFonts w:hint="eastAsia"/>
          </w:rPr>
          <w:t>説明した直線L</w:t>
        </w:r>
        <w:r>
          <w:t>1</w:t>
        </w:r>
        <w:r>
          <w:rPr>
            <w:rFonts w:hint="eastAsia"/>
          </w:rPr>
          <w:t>と直線L</w:t>
        </w:r>
        <w:r>
          <w:t>2</w:t>
        </w:r>
        <w:r>
          <w:rPr>
            <w:rFonts w:hint="eastAsia"/>
          </w:rPr>
          <w:t>を以下のように定義する。</w:t>
        </w:r>
      </w:ins>
    </w:p>
    <w:p w14:paraId="099CAE6F" w14:textId="01C9BB69" w:rsidR="00A819AB" w:rsidRDefault="00101019">
      <w:pPr>
        <w:spacing w:line="360" w:lineRule="auto"/>
        <w:rPr>
          <w:ins w:id="1315" w:author="Sano Yuma" w:date="2023-02-17T21:21:00Z"/>
        </w:rPr>
      </w:pPr>
      <w:ins w:id="1316" w:author="Sano Yuma" w:date="2023-02-17T21:21:00Z">
        <w:r>
          <w:rPr>
            <w:rFonts w:hint="eastAsia"/>
          </w:rPr>
          <w:t>直線L</w:t>
        </w:r>
        <w:r>
          <w:t>1</w:t>
        </w:r>
      </w:ins>
      <w:ins w:id="1317" w:author="Sano Yuma" w:date="2023-02-17T21:35:00Z">
        <w:r w:rsidR="00085761">
          <w:rPr>
            <w:rFonts w:hint="eastAsia"/>
          </w:rPr>
          <w:t xml:space="preserve">　　</w:t>
        </w:r>
      </w:ins>
      <w:ins w:id="1318" w:author="Sano Yuma" w:date="2023-02-17T21:21:00Z">
        <w:r w:rsidRPr="00101019">
          <w:rPr>
            <w:i/>
            <w:iCs/>
            <w:rPrChange w:id="1319" w:author="Sano Yuma" w:date="2023-02-17T21:21:00Z">
              <w:rPr/>
            </w:rPrChange>
          </w:rPr>
          <w:t>s</w:t>
        </w:r>
        <w:r w:rsidRPr="00101019">
          <w:rPr>
            <w:b/>
            <w:bCs/>
            <w:i/>
            <w:iCs/>
            <w:rPrChange w:id="1320" w:author="Sano Yuma" w:date="2023-02-17T21:22:00Z">
              <w:rPr/>
            </w:rPrChange>
          </w:rPr>
          <w:t>v</w:t>
        </w:r>
        <w:r w:rsidRPr="00101019">
          <w:rPr>
            <w:b/>
            <w:bCs/>
            <w:vertAlign w:val="subscript"/>
            <w:rPrChange w:id="1321" w:author="Sano Yuma" w:date="2023-02-17T21:22:00Z">
              <w:rPr/>
            </w:rPrChange>
          </w:rPr>
          <w:t>1</w:t>
        </w:r>
        <w:r>
          <w:t xml:space="preserve"> + </w:t>
        </w:r>
        <w:r w:rsidRPr="00101019">
          <w:rPr>
            <w:b/>
            <w:bCs/>
            <w:i/>
            <w:iCs/>
            <w:rPrChange w:id="1322" w:author="Sano Yuma" w:date="2023-02-17T21:22:00Z">
              <w:rPr/>
            </w:rPrChange>
          </w:rPr>
          <w:t>t</w:t>
        </w:r>
        <w:r w:rsidRPr="00101019">
          <w:rPr>
            <w:b/>
            <w:bCs/>
            <w:vertAlign w:val="subscript"/>
            <w:rPrChange w:id="1323" w:author="Sano Yuma" w:date="2023-02-17T21:22:00Z">
              <w:rPr/>
            </w:rPrChange>
          </w:rPr>
          <w:t>1</w:t>
        </w:r>
      </w:ins>
    </w:p>
    <w:p w14:paraId="22BD80EE" w14:textId="72DC0F6A" w:rsidR="00101019" w:rsidRDefault="00101019">
      <w:pPr>
        <w:spacing w:line="360" w:lineRule="auto"/>
        <w:rPr>
          <w:ins w:id="1324" w:author="Sano Yuma" w:date="2023-02-17T21:22:00Z"/>
          <w:b/>
          <w:bCs/>
          <w:vertAlign w:val="subscript"/>
        </w:rPr>
      </w:pPr>
      <w:ins w:id="1325" w:author="Sano Yuma" w:date="2023-02-17T21:21:00Z">
        <w:r>
          <w:rPr>
            <w:rFonts w:hint="eastAsia"/>
          </w:rPr>
          <w:t>直線L</w:t>
        </w:r>
        <w:r>
          <w:t>2</w:t>
        </w:r>
      </w:ins>
      <w:ins w:id="1326" w:author="Sano Yuma" w:date="2023-02-17T21:35:00Z">
        <w:r w:rsidR="00085761">
          <w:rPr>
            <w:rFonts w:hint="eastAsia"/>
          </w:rPr>
          <w:t xml:space="preserve">　　</w:t>
        </w:r>
      </w:ins>
      <w:ins w:id="1327" w:author="Sano Yuma" w:date="2023-02-17T21:21:00Z">
        <w:r w:rsidRPr="00101019">
          <w:rPr>
            <w:i/>
            <w:iCs/>
            <w:rPrChange w:id="1328" w:author="Sano Yuma" w:date="2023-02-17T21:21:00Z">
              <w:rPr/>
            </w:rPrChange>
          </w:rPr>
          <w:t>u</w:t>
        </w:r>
        <w:r w:rsidRPr="00101019">
          <w:rPr>
            <w:b/>
            <w:bCs/>
            <w:i/>
            <w:iCs/>
            <w:rPrChange w:id="1329" w:author="Sano Yuma" w:date="2023-02-17T21:22:00Z">
              <w:rPr/>
            </w:rPrChange>
          </w:rPr>
          <w:t>v</w:t>
        </w:r>
        <w:r w:rsidRPr="00101019">
          <w:rPr>
            <w:b/>
            <w:bCs/>
            <w:vertAlign w:val="subscript"/>
            <w:rPrChange w:id="1330" w:author="Sano Yuma" w:date="2023-02-17T21:22:00Z">
              <w:rPr/>
            </w:rPrChange>
          </w:rPr>
          <w:t>2</w:t>
        </w:r>
        <w:r>
          <w:t xml:space="preserve"> + </w:t>
        </w:r>
        <w:r w:rsidRPr="00101019">
          <w:rPr>
            <w:b/>
            <w:bCs/>
            <w:i/>
            <w:iCs/>
            <w:rPrChange w:id="1331" w:author="Sano Yuma" w:date="2023-02-17T21:22:00Z">
              <w:rPr/>
            </w:rPrChange>
          </w:rPr>
          <w:t>t</w:t>
        </w:r>
        <w:r w:rsidRPr="00101019">
          <w:rPr>
            <w:b/>
            <w:bCs/>
            <w:vertAlign w:val="subscript"/>
            <w:rPrChange w:id="1332" w:author="Sano Yuma" w:date="2023-02-17T21:22:00Z">
              <w:rPr/>
            </w:rPrChange>
          </w:rPr>
          <w:t>2</w:t>
        </w:r>
      </w:ins>
    </w:p>
    <w:p w14:paraId="672D575D" w14:textId="40E58988" w:rsidR="00101019" w:rsidRDefault="00101019">
      <w:pPr>
        <w:spacing w:line="360" w:lineRule="auto"/>
        <w:rPr>
          <w:ins w:id="1333" w:author="Sano Yuma" w:date="2023-02-17T21:24:00Z"/>
        </w:rPr>
      </w:pPr>
      <w:ins w:id="1334" w:author="Sano Yuma" w:date="2023-02-17T21:22:00Z">
        <w:r w:rsidRPr="00781240">
          <w:rPr>
            <w:i/>
            <w:iCs/>
            <w:rPrChange w:id="1335" w:author="Sano Yuma" w:date="2023-02-21T22:25:00Z">
              <w:rPr/>
            </w:rPrChange>
          </w:rPr>
          <w:lastRenderedPageBreak/>
          <w:t>s</w:t>
        </w:r>
        <w:r>
          <w:rPr>
            <w:rFonts w:hint="eastAsia"/>
          </w:rPr>
          <w:t>、</w:t>
        </w:r>
        <w:r w:rsidRPr="00781240">
          <w:rPr>
            <w:i/>
            <w:iCs/>
            <w:rPrChange w:id="1336" w:author="Sano Yuma" w:date="2023-02-21T22:25:00Z">
              <w:rPr/>
            </w:rPrChange>
          </w:rPr>
          <w:t>u</w:t>
        </w:r>
        <w:r>
          <w:rPr>
            <w:rFonts w:hint="eastAsia"/>
          </w:rPr>
          <w:t>は媒介変数、</w:t>
        </w:r>
      </w:ins>
      <w:ins w:id="1337" w:author="Sano Yuma" w:date="2023-02-17T21:23:00Z">
        <w:r w:rsidRPr="00AB75BC">
          <w:rPr>
            <w:b/>
            <w:bCs/>
            <w:i/>
            <w:iCs/>
          </w:rPr>
          <w:t>v</w:t>
        </w:r>
        <w:r w:rsidRPr="00AB75BC">
          <w:rPr>
            <w:b/>
            <w:bCs/>
            <w:vertAlign w:val="subscript"/>
          </w:rPr>
          <w:t>1</w:t>
        </w:r>
        <w:r w:rsidRPr="00101019">
          <w:rPr>
            <w:rFonts w:hint="eastAsia"/>
            <w:rPrChange w:id="1338" w:author="Sano Yuma" w:date="2023-02-17T21:23:00Z">
              <w:rPr>
                <w:rFonts w:hint="eastAsia"/>
                <w:b/>
                <w:bCs/>
                <w:vertAlign w:val="subscript"/>
              </w:rPr>
            </w:rPrChange>
          </w:rPr>
          <w:t>、</w:t>
        </w:r>
        <w:r w:rsidRPr="00AB75BC">
          <w:rPr>
            <w:b/>
            <w:bCs/>
            <w:i/>
            <w:iCs/>
          </w:rPr>
          <w:t>v</w:t>
        </w:r>
        <w:r w:rsidRPr="00AB75BC">
          <w:rPr>
            <w:b/>
            <w:bCs/>
            <w:vertAlign w:val="subscript"/>
          </w:rPr>
          <w:t>2</w:t>
        </w:r>
        <w:r>
          <w:rPr>
            <w:rFonts w:hint="eastAsia"/>
          </w:rPr>
          <w:t>は直線の単位方向ベクトル、</w:t>
        </w:r>
        <w:r w:rsidRPr="00AB75BC">
          <w:rPr>
            <w:b/>
            <w:bCs/>
            <w:i/>
            <w:iCs/>
          </w:rPr>
          <w:t>t</w:t>
        </w:r>
        <w:r w:rsidRPr="00AB75BC">
          <w:rPr>
            <w:b/>
            <w:bCs/>
            <w:vertAlign w:val="subscript"/>
          </w:rPr>
          <w:t>1</w:t>
        </w:r>
        <w:r w:rsidRPr="00101019">
          <w:rPr>
            <w:rFonts w:hint="eastAsia"/>
            <w:rPrChange w:id="1339" w:author="Sano Yuma" w:date="2023-02-17T21:24:00Z">
              <w:rPr>
                <w:rFonts w:hint="eastAsia"/>
                <w:b/>
                <w:bCs/>
                <w:vertAlign w:val="subscript"/>
              </w:rPr>
            </w:rPrChange>
          </w:rPr>
          <w:t>、</w:t>
        </w:r>
        <w:r w:rsidRPr="00AB75BC">
          <w:rPr>
            <w:b/>
            <w:bCs/>
            <w:i/>
            <w:iCs/>
          </w:rPr>
          <w:t>t</w:t>
        </w:r>
        <w:r w:rsidRPr="00AB75BC">
          <w:rPr>
            <w:b/>
            <w:bCs/>
            <w:vertAlign w:val="subscript"/>
          </w:rPr>
          <w:t>2</w:t>
        </w:r>
        <w:r w:rsidRPr="00101019">
          <w:rPr>
            <w:rFonts w:hint="eastAsia"/>
            <w:rPrChange w:id="1340" w:author="Sano Yuma" w:date="2023-02-17T21:24:00Z">
              <w:rPr>
                <w:rFonts w:hint="eastAsia"/>
                <w:b/>
                <w:bCs/>
                <w:vertAlign w:val="subscript"/>
              </w:rPr>
            </w:rPrChange>
          </w:rPr>
          <w:t>は</w:t>
        </w:r>
      </w:ins>
      <w:ins w:id="1341" w:author="Sano Yuma" w:date="2023-02-17T21:24:00Z">
        <w:r>
          <w:rPr>
            <w:rFonts w:hint="eastAsia"/>
          </w:rPr>
          <w:t>直線上のある一点である。</w:t>
        </w:r>
      </w:ins>
    </w:p>
    <w:p w14:paraId="36371201" w14:textId="2D1D8767" w:rsidR="00557DF5" w:rsidRDefault="00101019">
      <w:pPr>
        <w:spacing w:line="360" w:lineRule="auto"/>
        <w:rPr>
          <w:ins w:id="1342" w:author="Sano Yuma" w:date="2023-02-17T21:27:00Z"/>
        </w:rPr>
      </w:pPr>
      <w:ins w:id="1343" w:author="Sano Yuma" w:date="2023-02-17T21:24:00Z">
        <w:r>
          <w:rPr>
            <w:rFonts w:hint="eastAsia"/>
          </w:rPr>
          <w:t xml:space="preserve">　</w:t>
        </w:r>
      </w:ins>
      <w:ins w:id="1344" w:author="Sano Yuma" w:date="2023-02-17T21:25:00Z">
        <w:r>
          <w:rPr>
            <w:rFonts w:hint="eastAsia"/>
          </w:rPr>
          <w:t>このように2本の直線を定義した場合、</w:t>
        </w:r>
        <w:r w:rsidR="00557DF5">
          <w:rPr>
            <w:rFonts w:hint="eastAsia"/>
          </w:rPr>
          <w:t>直線L</w:t>
        </w:r>
        <w:r w:rsidR="00557DF5">
          <w:t>2</w:t>
        </w:r>
        <w:r w:rsidR="00557DF5">
          <w:rPr>
            <w:rFonts w:hint="eastAsia"/>
          </w:rPr>
          <w:t>に最も近づく、直線L</w:t>
        </w:r>
        <w:r w:rsidR="00557DF5">
          <w:t>1</w:t>
        </w:r>
        <w:r w:rsidR="00557DF5">
          <w:rPr>
            <w:rFonts w:hint="eastAsia"/>
          </w:rPr>
          <w:t>上の点</w:t>
        </w:r>
        <w:r w:rsidR="00557DF5" w:rsidRPr="00580312">
          <w:rPr>
            <w:i/>
            <w:iCs/>
            <w:rPrChange w:id="1345" w:author="Sano Yuma" w:date="2023-02-21T22:26:00Z">
              <w:rPr/>
            </w:rPrChange>
          </w:rPr>
          <w:t>k</w:t>
        </w:r>
        <w:r w:rsidR="00557DF5" w:rsidRPr="00E10151">
          <w:rPr>
            <w:vertAlign w:val="subscript"/>
            <w:rPrChange w:id="1346" w:author="Sano Yuma" w:date="2023-02-20T18:00:00Z">
              <w:rPr/>
            </w:rPrChange>
          </w:rPr>
          <w:t>1</w:t>
        </w:r>
        <w:r w:rsidR="00557DF5">
          <w:rPr>
            <w:rFonts w:hint="eastAsia"/>
          </w:rPr>
          <w:t>の位置は以下の式によって求められる。</w:t>
        </w:r>
      </w:ins>
    </w:p>
    <w:p w14:paraId="60E0565A" w14:textId="45F44664" w:rsidR="000C5706" w:rsidRPr="000C5706" w:rsidRDefault="00000000">
      <w:pPr>
        <w:spacing w:line="360" w:lineRule="auto"/>
        <w:rPr>
          <w:ins w:id="1347" w:author="Sano Yuma" w:date="2023-02-17T21:32:00Z"/>
        </w:rPr>
      </w:pPr>
      <m:oMathPara>
        <m:oMath>
          <m:sSub>
            <m:sSubPr>
              <m:ctrlPr>
                <w:ins w:id="1348" w:author="Sano Yuma" w:date="2023-02-17T21:30:00Z">
                  <w:rPr>
                    <w:rFonts w:ascii="Cambria Math" w:hAnsi="Cambria Math"/>
                    <w:b/>
                    <w:bCs/>
                    <w:i/>
                  </w:rPr>
                </w:ins>
              </m:ctrlPr>
            </m:sSubPr>
            <m:e>
              <m:r>
                <w:ins w:id="1349" w:author="Sano Yuma" w:date="2023-02-17T21:30:00Z">
                  <m:rPr>
                    <m:sty m:val="bi"/>
                  </m:rPr>
                  <w:rPr>
                    <w:rFonts w:ascii="Cambria Math" w:hAnsi="Cambria Math"/>
                  </w:rPr>
                  <m:t>k</m:t>
                </w:ins>
              </m:r>
            </m:e>
            <m:sub>
              <m:r>
                <w:ins w:id="1350" w:author="Sano Yuma" w:date="2023-02-17T21:30:00Z">
                  <m:rPr>
                    <m:sty m:val="bi"/>
                  </m:rPr>
                  <w:rPr>
                    <w:rFonts w:ascii="Cambria Math" w:hAnsi="Cambria Math"/>
                  </w:rPr>
                  <m:t>1</m:t>
                </w:ins>
              </m:r>
            </m:sub>
          </m:sSub>
          <m:r>
            <w:ins w:id="1351" w:author="Sano Yuma" w:date="2023-02-17T21:28:00Z">
              <w:rPr>
                <w:rFonts w:ascii="Cambria Math" w:hAnsi="Cambria Math"/>
              </w:rPr>
              <m:t>=</m:t>
            </w:ins>
          </m:r>
          <m:sSub>
            <m:sSubPr>
              <m:ctrlPr>
                <w:ins w:id="1352" w:author="Sano Yuma" w:date="2023-02-17T21:30:00Z">
                  <w:rPr>
                    <w:rFonts w:ascii="Cambria Math" w:hAnsi="Cambria Math"/>
                    <w:b/>
                    <w:bCs/>
                    <w:i/>
                  </w:rPr>
                </w:ins>
              </m:ctrlPr>
            </m:sSubPr>
            <m:e>
              <m:r>
                <w:ins w:id="1353" w:author="Sano Yuma" w:date="2023-02-17T21:30:00Z">
                  <m:rPr>
                    <m:sty m:val="bi"/>
                  </m:rPr>
                  <w:rPr>
                    <w:rFonts w:ascii="Cambria Math" w:hAnsi="Cambria Math"/>
                  </w:rPr>
                  <m:t>t</m:t>
                </w:ins>
              </m:r>
            </m:e>
            <m:sub>
              <m:r>
                <w:ins w:id="1354" w:author="Sano Yuma" w:date="2023-02-17T21:30:00Z">
                  <m:rPr>
                    <m:sty m:val="bi"/>
                  </m:rPr>
                  <w:rPr>
                    <w:rFonts w:ascii="Cambria Math" w:hAnsi="Cambria Math"/>
                  </w:rPr>
                  <m:t>1</m:t>
                </w:ins>
              </m:r>
            </m:sub>
          </m:sSub>
          <m:r>
            <w:ins w:id="1355" w:author="Sano Yuma" w:date="2023-02-17T21:28:00Z">
              <w:rPr>
                <w:rFonts w:ascii="Cambria Math" w:hAnsi="Cambria Math"/>
              </w:rPr>
              <m:t>+</m:t>
            </w:ins>
          </m:r>
          <m:f>
            <m:fPr>
              <m:ctrlPr>
                <w:ins w:id="1356" w:author="Sano Yuma" w:date="2023-02-17T21:30:00Z">
                  <w:rPr>
                    <w:rFonts w:ascii="Cambria Math" w:hAnsi="Cambria Math"/>
                    <w:i/>
                  </w:rPr>
                </w:ins>
              </m:ctrlPr>
            </m:fPr>
            <m:num>
              <m:r>
                <w:ins w:id="1357" w:author="Sano Yuma" w:date="2023-02-17T21:31:00Z">
                  <w:rPr>
                    <w:rFonts w:ascii="Cambria Math" w:hAnsi="Cambria Math"/>
                  </w:rPr>
                  <m:t>{(</m:t>
                </w:ins>
              </m:r>
              <m:sSub>
                <m:sSubPr>
                  <m:ctrlPr>
                    <w:ins w:id="1358" w:author="Sano Yuma" w:date="2023-02-17T21:31:00Z">
                      <w:rPr>
                        <w:rFonts w:ascii="Cambria Math" w:hAnsi="Cambria Math"/>
                        <w:b/>
                        <w:bCs/>
                        <w:i/>
                      </w:rPr>
                    </w:ins>
                  </m:ctrlPr>
                </m:sSubPr>
                <m:e>
                  <m:r>
                    <w:ins w:id="1359" w:author="Sano Yuma" w:date="2023-02-17T21:31:00Z">
                      <m:rPr>
                        <m:sty m:val="bi"/>
                      </m:rPr>
                      <w:rPr>
                        <w:rFonts w:ascii="Cambria Math" w:hAnsi="Cambria Math"/>
                      </w:rPr>
                      <m:t>v</m:t>
                    </w:ins>
                  </m:r>
                </m:e>
                <m:sub>
                  <m:r>
                    <w:ins w:id="1360" w:author="Sano Yuma" w:date="2023-02-17T21:31:00Z">
                      <m:rPr>
                        <m:sty m:val="bi"/>
                      </m:rPr>
                      <w:rPr>
                        <w:rFonts w:ascii="Cambria Math" w:hAnsi="Cambria Math"/>
                      </w:rPr>
                      <m:t>1</m:t>
                    </w:ins>
                  </m:r>
                </m:sub>
              </m:sSub>
              <m:r>
                <w:ins w:id="1361" w:author="Sano Yuma" w:date="2023-02-17T21:31:00Z">
                  <w:rPr>
                    <w:rFonts w:ascii="Cambria Math" w:hAnsi="Cambria Math"/>
                  </w:rPr>
                  <m:t>-(</m:t>
                </w:ins>
              </m:r>
              <m:sSub>
                <m:sSubPr>
                  <m:ctrlPr>
                    <w:ins w:id="1362" w:author="Sano Yuma" w:date="2023-02-17T21:31:00Z">
                      <w:rPr>
                        <w:rFonts w:ascii="Cambria Math" w:hAnsi="Cambria Math"/>
                        <w:b/>
                        <w:bCs/>
                        <w:i/>
                      </w:rPr>
                    </w:ins>
                  </m:ctrlPr>
                </m:sSubPr>
                <m:e>
                  <m:r>
                    <w:ins w:id="1363" w:author="Sano Yuma" w:date="2023-02-17T21:31:00Z">
                      <m:rPr>
                        <m:sty m:val="bi"/>
                      </m:rPr>
                      <w:rPr>
                        <w:rFonts w:ascii="Cambria Math" w:hAnsi="Cambria Math"/>
                      </w:rPr>
                      <m:t>v</m:t>
                    </w:ins>
                  </m:r>
                </m:e>
                <m:sub>
                  <m:r>
                    <w:ins w:id="1364" w:author="Sano Yuma" w:date="2023-02-17T21:31:00Z">
                      <m:rPr>
                        <m:sty m:val="bi"/>
                      </m:rPr>
                      <w:rPr>
                        <w:rFonts w:ascii="Cambria Math" w:hAnsi="Cambria Math"/>
                      </w:rPr>
                      <m:t>1</m:t>
                    </w:ins>
                  </m:r>
                </m:sub>
              </m:sSub>
              <m:r>
                <w:ins w:id="1365" w:author="Sano Yuma" w:date="2023-02-17T21:31:00Z">
                  <w:rPr>
                    <w:rFonts w:ascii="Cambria Math" w:hAnsi="Cambria Math"/>
                  </w:rPr>
                  <m:t>∙</m:t>
                </w:ins>
              </m:r>
              <m:sSub>
                <m:sSubPr>
                  <m:ctrlPr>
                    <w:ins w:id="1366" w:author="Sano Yuma" w:date="2023-02-17T21:31:00Z">
                      <w:rPr>
                        <w:rFonts w:ascii="Cambria Math" w:hAnsi="Cambria Math"/>
                        <w:b/>
                        <w:bCs/>
                        <w:i/>
                      </w:rPr>
                    </w:ins>
                  </m:ctrlPr>
                </m:sSubPr>
                <m:e>
                  <m:r>
                    <w:ins w:id="1367" w:author="Sano Yuma" w:date="2023-02-17T21:31:00Z">
                      <m:rPr>
                        <m:sty m:val="bi"/>
                      </m:rPr>
                      <w:rPr>
                        <w:rFonts w:ascii="Cambria Math" w:hAnsi="Cambria Math"/>
                      </w:rPr>
                      <m:t>v</m:t>
                    </w:ins>
                  </m:r>
                </m:e>
                <m:sub>
                  <m:r>
                    <w:ins w:id="1368" w:author="Sano Yuma" w:date="2023-02-17T21:31:00Z">
                      <m:rPr>
                        <m:sty m:val="bi"/>
                      </m:rPr>
                      <w:rPr>
                        <w:rFonts w:ascii="Cambria Math" w:hAnsi="Cambria Math"/>
                      </w:rPr>
                      <m:t>2</m:t>
                    </w:ins>
                  </m:r>
                </m:sub>
              </m:sSub>
              <m:r>
                <w:ins w:id="1369" w:author="Sano Yuma" w:date="2023-02-17T21:31:00Z">
                  <w:rPr>
                    <w:rFonts w:ascii="Cambria Math" w:hAnsi="Cambria Math"/>
                  </w:rPr>
                  <m:t>)</m:t>
                </w:ins>
              </m:r>
              <m:sSub>
                <m:sSubPr>
                  <m:ctrlPr>
                    <w:ins w:id="1370" w:author="Sano Yuma" w:date="2023-02-17T21:31:00Z">
                      <w:rPr>
                        <w:rFonts w:ascii="Cambria Math" w:hAnsi="Cambria Math"/>
                        <w:b/>
                        <w:bCs/>
                        <w:i/>
                      </w:rPr>
                    </w:ins>
                  </m:ctrlPr>
                </m:sSubPr>
                <m:e>
                  <m:r>
                    <w:ins w:id="1371" w:author="Sano Yuma" w:date="2023-02-17T21:31:00Z">
                      <m:rPr>
                        <m:sty m:val="bi"/>
                      </m:rPr>
                      <w:rPr>
                        <w:rFonts w:ascii="Cambria Math" w:hAnsi="Cambria Math"/>
                      </w:rPr>
                      <m:t>v</m:t>
                    </w:ins>
                  </m:r>
                </m:e>
                <m:sub>
                  <m:r>
                    <w:ins w:id="1372" w:author="Sano Yuma" w:date="2023-02-17T21:31:00Z">
                      <m:rPr>
                        <m:sty m:val="bi"/>
                      </m:rPr>
                      <w:rPr>
                        <w:rFonts w:ascii="Cambria Math" w:hAnsi="Cambria Math"/>
                      </w:rPr>
                      <m:t>2</m:t>
                    </w:ins>
                  </m:r>
                </m:sub>
              </m:sSub>
              <m:r>
                <w:ins w:id="1373" w:author="Sano Yuma" w:date="2023-02-17T21:31:00Z">
                  <w:rPr>
                    <w:rFonts w:ascii="Cambria Math" w:hAnsi="Cambria Math"/>
                  </w:rPr>
                  <m:t>)∙(</m:t>
                </w:ins>
              </m:r>
              <m:sSub>
                <m:sSubPr>
                  <m:ctrlPr>
                    <w:ins w:id="1374" w:author="Sano Yuma" w:date="2023-02-17T21:31:00Z">
                      <w:rPr>
                        <w:rFonts w:ascii="Cambria Math" w:hAnsi="Cambria Math"/>
                        <w:b/>
                        <w:bCs/>
                        <w:i/>
                      </w:rPr>
                    </w:ins>
                  </m:ctrlPr>
                </m:sSubPr>
                <m:e>
                  <m:r>
                    <w:ins w:id="1375" w:author="Sano Yuma" w:date="2023-02-17T21:31:00Z">
                      <m:rPr>
                        <m:sty m:val="bi"/>
                      </m:rPr>
                      <w:rPr>
                        <w:rFonts w:ascii="Cambria Math" w:hAnsi="Cambria Math"/>
                      </w:rPr>
                      <m:t>t</m:t>
                    </w:ins>
                  </m:r>
                </m:e>
                <m:sub>
                  <m:r>
                    <w:ins w:id="1376" w:author="Sano Yuma" w:date="2023-02-17T21:31:00Z">
                      <m:rPr>
                        <m:sty m:val="bi"/>
                      </m:rPr>
                      <w:rPr>
                        <w:rFonts w:ascii="Cambria Math" w:hAnsi="Cambria Math"/>
                      </w:rPr>
                      <m:t>2</m:t>
                    </w:ins>
                  </m:r>
                </m:sub>
              </m:sSub>
              <m:r>
                <w:ins w:id="1377" w:author="Sano Yuma" w:date="2023-02-17T21:31:00Z">
                  <w:rPr>
                    <w:rFonts w:ascii="Cambria Math" w:hAnsi="Cambria Math"/>
                  </w:rPr>
                  <m:t>-</m:t>
                </w:ins>
              </m:r>
              <m:sSub>
                <m:sSubPr>
                  <m:ctrlPr>
                    <w:ins w:id="1378" w:author="Sano Yuma" w:date="2023-02-17T21:31:00Z">
                      <w:rPr>
                        <w:rFonts w:ascii="Cambria Math" w:hAnsi="Cambria Math"/>
                        <w:b/>
                        <w:bCs/>
                        <w:i/>
                      </w:rPr>
                    </w:ins>
                  </m:ctrlPr>
                </m:sSubPr>
                <m:e>
                  <m:r>
                    <w:ins w:id="1379" w:author="Sano Yuma" w:date="2023-02-17T21:31:00Z">
                      <m:rPr>
                        <m:sty m:val="bi"/>
                      </m:rPr>
                      <w:rPr>
                        <w:rFonts w:ascii="Cambria Math" w:hAnsi="Cambria Math"/>
                      </w:rPr>
                      <m:t>t</m:t>
                    </w:ins>
                  </m:r>
                </m:e>
                <m:sub>
                  <m:r>
                    <w:ins w:id="1380" w:author="Sano Yuma" w:date="2023-02-17T21:31:00Z">
                      <m:rPr>
                        <m:sty m:val="bi"/>
                      </m:rPr>
                      <w:rPr>
                        <w:rFonts w:ascii="Cambria Math" w:hAnsi="Cambria Math"/>
                      </w:rPr>
                      <m:t>1</m:t>
                    </w:ins>
                  </m:r>
                </m:sub>
              </m:sSub>
              <m:r>
                <w:ins w:id="1381" w:author="Sano Yuma" w:date="2023-02-17T21:31:00Z">
                  <w:rPr>
                    <w:rFonts w:ascii="Cambria Math" w:hAnsi="Cambria Math"/>
                  </w:rPr>
                  <m:t>)}</m:t>
                </w:ins>
              </m:r>
            </m:num>
            <m:den>
              <m:sSup>
                <m:sSupPr>
                  <m:ctrlPr>
                    <w:ins w:id="1382" w:author="Sano Yuma" w:date="2023-02-17T21:32:00Z">
                      <w:rPr>
                        <w:rFonts w:ascii="Cambria Math" w:hAnsi="Cambria Math"/>
                        <w:i/>
                      </w:rPr>
                    </w:ins>
                  </m:ctrlPr>
                </m:sSupPr>
                <m:e>
                  <m:r>
                    <w:ins w:id="1383" w:author="Sano Yuma" w:date="2023-02-17T21:32:00Z">
                      <w:rPr>
                        <w:rFonts w:ascii="Cambria Math" w:hAnsi="Cambria Math"/>
                      </w:rPr>
                      <m:t>1-(</m:t>
                    </w:ins>
                  </m:r>
                  <m:sSub>
                    <m:sSubPr>
                      <m:ctrlPr>
                        <w:ins w:id="1384" w:author="Sano Yuma" w:date="2023-02-17T21:32:00Z">
                          <w:rPr>
                            <w:rFonts w:ascii="Cambria Math" w:hAnsi="Cambria Math"/>
                            <w:b/>
                            <w:bCs/>
                            <w:i/>
                          </w:rPr>
                        </w:ins>
                      </m:ctrlPr>
                    </m:sSubPr>
                    <m:e>
                      <m:r>
                        <w:ins w:id="1385" w:author="Sano Yuma" w:date="2023-02-17T21:32:00Z">
                          <m:rPr>
                            <m:sty m:val="bi"/>
                          </m:rPr>
                          <w:rPr>
                            <w:rFonts w:ascii="Cambria Math" w:hAnsi="Cambria Math"/>
                          </w:rPr>
                          <m:t>v</m:t>
                        </w:ins>
                      </m:r>
                    </m:e>
                    <m:sub>
                      <m:r>
                        <w:ins w:id="1386" w:author="Sano Yuma" w:date="2023-02-17T21:32:00Z">
                          <m:rPr>
                            <m:sty m:val="bi"/>
                          </m:rPr>
                          <w:rPr>
                            <w:rFonts w:ascii="Cambria Math" w:hAnsi="Cambria Math"/>
                          </w:rPr>
                          <m:t>1</m:t>
                        </w:ins>
                      </m:r>
                    </m:sub>
                  </m:sSub>
                  <m:r>
                    <w:ins w:id="1387" w:author="Sano Yuma" w:date="2023-02-17T21:32:00Z">
                      <w:rPr>
                        <w:rFonts w:ascii="Cambria Math" w:hAnsi="Cambria Math"/>
                      </w:rPr>
                      <m:t>∙</m:t>
                    </w:ins>
                  </m:r>
                  <m:sSub>
                    <m:sSubPr>
                      <m:ctrlPr>
                        <w:ins w:id="1388" w:author="Sano Yuma" w:date="2023-02-17T21:32:00Z">
                          <w:rPr>
                            <w:rFonts w:ascii="Cambria Math" w:hAnsi="Cambria Math"/>
                            <w:b/>
                            <w:bCs/>
                            <w:i/>
                          </w:rPr>
                        </w:ins>
                      </m:ctrlPr>
                    </m:sSubPr>
                    <m:e>
                      <m:r>
                        <w:ins w:id="1389" w:author="Sano Yuma" w:date="2023-02-17T21:32:00Z">
                          <m:rPr>
                            <m:sty m:val="bi"/>
                          </m:rPr>
                          <w:rPr>
                            <w:rFonts w:ascii="Cambria Math" w:hAnsi="Cambria Math"/>
                          </w:rPr>
                          <m:t>v</m:t>
                        </w:ins>
                      </m:r>
                    </m:e>
                    <m:sub>
                      <m:r>
                        <w:ins w:id="1390" w:author="Sano Yuma" w:date="2023-02-17T21:32:00Z">
                          <m:rPr>
                            <m:sty m:val="bi"/>
                          </m:rPr>
                          <w:rPr>
                            <w:rFonts w:ascii="Cambria Math" w:hAnsi="Cambria Math"/>
                          </w:rPr>
                          <m:t>2</m:t>
                        </w:ins>
                      </m:r>
                    </m:sub>
                  </m:sSub>
                  <m:r>
                    <w:ins w:id="1391" w:author="Sano Yuma" w:date="2023-02-17T21:32:00Z">
                      <w:rPr>
                        <w:rFonts w:ascii="Cambria Math" w:hAnsi="Cambria Math"/>
                      </w:rPr>
                      <m:t>)</m:t>
                    </w:ins>
                  </m:r>
                </m:e>
                <m:sup>
                  <m:r>
                    <w:ins w:id="1392" w:author="Sano Yuma" w:date="2023-02-17T21:32:00Z">
                      <w:rPr>
                        <w:rFonts w:ascii="Cambria Math" w:hAnsi="Cambria Math"/>
                      </w:rPr>
                      <m:t>2</m:t>
                    </w:ins>
                  </m:r>
                </m:sup>
              </m:sSup>
            </m:den>
          </m:f>
        </m:oMath>
      </m:oMathPara>
    </w:p>
    <w:p w14:paraId="473D32C9" w14:textId="538A83E4" w:rsidR="000C5706" w:rsidRDefault="000C5706">
      <w:pPr>
        <w:spacing w:line="360" w:lineRule="auto"/>
        <w:rPr>
          <w:ins w:id="1393" w:author="Sano Yuma" w:date="2023-02-17T21:33:00Z"/>
        </w:rPr>
      </w:pPr>
      <w:ins w:id="1394" w:author="Sano Yuma" w:date="2023-02-17T21:33:00Z">
        <w:r>
          <w:rPr>
            <w:rFonts w:hint="eastAsia"/>
          </w:rPr>
          <w:t xml:space="preserve">　同様に直線L</w:t>
        </w:r>
        <w:r>
          <w:t>1</w:t>
        </w:r>
        <w:r>
          <w:rPr>
            <w:rFonts w:hint="eastAsia"/>
          </w:rPr>
          <w:t>に最も近づく、直線L</w:t>
        </w:r>
        <w:r>
          <w:t>2</w:t>
        </w:r>
        <w:r>
          <w:rPr>
            <w:rFonts w:hint="eastAsia"/>
          </w:rPr>
          <w:t>上の点</w:t>
        </w:r>
        <w:r w:rsidRPr="00580312">
          <w:rPr>
            <w:i/>
            <w:iCs/>
            <w:rPrChange w:id="1395" w:author="Sano Yuma" w:date="2023-02-21T22:26:00Z">
              <w:rPr/>
            </w:rPrChange>
          </w:rPr>
          <w:t>k</w:t>
        </w:r>
        <w:r w:rsidRPr="00E10151">
          <w:rPr>
            <w:vertAlign w:val="subscript"/>
            <w:rPrChange w:id="1396" w:author="Sano Yuma" w:date="2023-02-20T18:00:00Z">
              <w:rPr/>
            </w:rPrChange>
          </w:rPr>
          <w:t>2</w:t>
        </w:r>
        <w:r>
          <w:rPr>
            <w:rFonts w:hint="eastAsia"/>
          </w:rPr>
          <w:t>の位置は以下の式によって求められる。</w:t>
        </w:r>
      </w:ins>
    </w:p>
    <w:p w14:paraId="03F2A6C3" w14:textId="06F5F060" w:rsidR="000C5706" w:rsidRPr="000C5706" w:rsidRDefault="00000000">
      <w:pPr>
        <w:spacing w:line="360" w:lineRule="auto"/>
        <w:rPr>
          <w:ins w:id="1397" w:author="Sano Yuma" w:date="2023-02-17T21:34:00Z"/>
        </w:rPr>
      </w:pPr>
      <m:oMathPara>
        <m:oMath>
          <m:sSub>
            <m:sSubPr>
              <m:ctrlPr>
                <w:ins w:id="1398" w:author="Sano Yuma" w:date="2023-02-17T21:33:00Z">
                  <w:rPr>
                    <w:rFonts w:ascii="Cambria Math" w:hAnsi="Cambria Math"/>
                    <w:b/>
                    <w:bCs/>
                    <w:i/>
                  </w:rPr>
                </w:ins>
              </m:ctrlPr>
            </m:sSubPr>
            <m:e>
              <m:r>
                <w:ins w:id="1399" w:author="Sano Yuma" w:date="2023-02-17T21:33:00Z">
                  <m:rPr>
                    <m:sty m:val="bi"/>
                  </m:rPr>
                  <w:rPr>
                    <w:rFonts w:ascii="Cambria Math" w:hAnsi="Cambria Math"/>
                  </w:rPr>
                  <m:t>k</m:t>
                </w:ins>
              </m:r>
            </m:e>
            <m:sub>
              <m:r>
                <w:ins w:id="1400" w:author="Sano Yuma" w:date="2023-02-17T21:33:00Z">
                  <m:rPr>
                    <m:sty m:val="bi"/>
                  </m:rPr>
                  <w:rPr>
                    <w:rFonts w:ascii="Cambria Math" w:hAnsi="Cambria Math"/>
                  </w:rPr>
                  <m:t>2</m:t>
                </w:ins>
              </m:r>
            </m:sub>
          </m:sSub>
          <m:r>
            <w:ins w:id="1401" w:author="Sano Yuma" w:date="2023-02-17T21:33:00Z">
              <w:rPr>
                <w:rFonts w:ascii="Cambria Math" w:hAnsi="Cambria Math"/>
              </w:rPr>
              <m:t>=</m:t>
            </w:ins>
          </m:r>
          <m:sSub>
            <m:sSubPr>
              <m:ctrlPr>
                <w:ins w:id="1402" w:author="Sano Yuma" w:date="2023-02-17T21:33:00Z">
                  <w:rPr>
                    <w:rFonts w:ascii="Cambria Math" w:hAnsi="Cambria Math"/>
                    <w:b/>
                    <w:bCs/>
                    <w:i/>
                  </w:rPr>
                </w:ins>
              </m:ctrlPr>
            </m:sSubPr>
            <m:e>
              <m:r>
                <w:ins w:id="1403" w:author="Sano Yuma" w:date="2023-02-17T21:33:00Z">
                  <m:rPr>
                    <m:sty m:val="bi"/>
                  </m:rPr>
                  <w:rPr>
                    <w:rFonts w:ascii="Cambria Math" w:hAnsi="Cambria Math"/>
                  </w:rPr>
                  <m:t>t</m:t>
                </w:ins>
              </m:r>
            </m:e>
            <m:sub>
              <m:r>
                <w:ins w:id="1404" w:author="Sano Yuma" w:date="2023-02-17T21:33:00Z">
                  <m:rPr>
                    <m:sty m:val="bi"/>
                  </m:rPr>
                  <w:rPr>
                    <w:rFonts w:ascii="Cambria Math" w:hAnsi="Cambria Math"/>
                  </w:rPr>
                  <m:t>2</m:t>
                </w:ins>
              </m:r>
            </m:sub>
          </m:sSub>
          <m:r>
            <w:ins w:id="1405" w:author="Sano Yuma" w:date="2023-02-17T21:33:00Z">
              <w:rPr>
                <w:rFonts w:ascii="Cambria Math" w:hAnsi="Cambria Math"/>
              </w:rPr>
              <m:t>+</m:t>
            </w:ins>
          </m:r>
          <m:f>
            <m:fPr>
              <m:ctrlPr>
                <w:ins w:id="1406" w:author="Sano Yuma" w:date="2023-02-17T21:33:00Z">
                  <w:rPr>
                    <w:rFonts w:ascii="Cambria Math" w:hAnsi="Cambria Math"/>
                    <w:i/>
                  </w:rPr>
                </w:ins>
              </m:ctrlPr>
            </m:fPr>
            <m:num>
              <m:r>
                <w:ins w:id="1407" w:author="Sano Yuma" w:date="2023-02-17T21:33:00Z">
                  <w:rPr>
                    <w:rFonts w:ascii="Cambria Math" w:hAnsi="Cambria Math"/>
                  </w:rPr>
                  <m:t>{(</m:t>
                </w:ins>
              </m:r>
              <m:sSub>
                <m:sSubPr>
                  <m:ctrlPr>
                    <w:ins w:id="1408" w:author="Sano Yuma" w:date="2023-02-17T21:33:00Z">
                      <w:rPr>
                        <w:rFonts w:ascii="Cambria Math" w:hAnsi="Cambria Math"/>
                        <w:b/>
                        <w:bCs/>
                        <w:i/>
                      </w:rPr>
                    </w:ins>
                  </m:ctrlPr>
                </m:sSubPr>
                <m:e>
                  <m:r>
                    <w:ins w:id="1409" w:author="Sano Yuma" w:date="2023-02-17T21:33:00Z">
                      <m:rPr>
                        <m:sty m:val="bi"/>
                      </m:rPr>
                      <w:rPr>
                        <w:rFonts w:ascii="Cambria Math" w:hAnsi="Cambria Math"/>
                      </w:rPr>
                      <m:t>v</m:t>
                    </w:ins>
                  </m:r>
                </m:e>
                <m:sub>
                  <m:r>
                    <w:ins w:id="1410" w:author="Sano Yuma" w:date="2023-02-17T21:33:00Z">
                      <m:rPr>
                        <m:sty m:val="bi"/>
                      </m:rPr>
                      <w:rPr>
                        <w:rFonts w:ascii="Cambria Math" w:hAnsi="Cambria Math"/>
                      </w:rPr>
                      <m:t>2</m:t>
                    </w:ins>
                  </m:r>
                </m:sub>
              </m:sSub>
              <m:r>
                <w:ins w:id="1411" w:author="Sano Yuma" w:date="2023-02-17T21:33:00Z">
                  <w:rPr>
                    <w:rFonts w:ascii="Cambria Math" w:hAnsi="Cambria Math"/>
                  </w:rPr>
                  <m:t>-(</m:t>
                </w:ins>
              </m:r>
              <m:sSub>
                <m:sSubPr>
                  <m:ctrlPr>
                    <w:ins w:id="1412" w:author="Sano Yuma" w:date="2023-02-17T21:33:00Z">
                      <w:rPr>
                        <w:rFonts w:ascii="Cambria Math" w:hAnsi="Cambria Math"/>
                        <w:b/>
                        <w:bCs/>
                        <w:i/>
                      </w:rPr>
                    </w:ins>
                  </m:ctrlPr>
                </m:sSubPr>
                <m:e>
                  <m:r>
                    <w:ins w:id="1413" w:author="Sano Yuma" w:date="2023-02-17T21:33:00Z">
                      <m:rPr>
                        <m:sty m:val="bi"/>
                      </m:rPr>
                      <w:rPr>
                        <w:rFonts w:ascii="Cambria Math" w:hAnsi="Cambria Math"/>
                      </w:rPr>
                      <m:t>v</m:t>
                    </w:ins>
                  </m:r>
                </m:e>
                <m:sub>
                  <m:r>
                    <w:ins w:id="1414" w:author="Sano Yuma" w:date="2023-02-17T21:33:00Z">
                      <m:rPr>
                        <m:sty m:val="bi"/>
                      </m:rPr>
                      <w:rPr>
                        <w:rFonts w:ascii="Cambria Math" w:hAnsi="Cambria Math"/>
                      </w:rPr>
                      <m:t>2</m:t>
                    </w:ins>
                  </m:r>
                </m:sub>
              </m:sSub>
              <m:r>
                <w:ins w:id="1415" w:author="Sano Yuma" w:date="2023-02-17T21:33:00Z">
                  <w:rPr>
                    <w:rFonts w:ascii="Cambria Math" w:hAnsi="Cambria Math"/>
                  </w:rPr>
                  <m:t>∙</m:t>
                </w:ins>
              </m:r>
              <m:sSub>
                <m:sSubPr>
                  <m:ctrlPr>
                    <w:ins w:id="1416" w:author="Sano Yuma" w:date="2023-02-17T21:33:00Z">
                      <w:rPr>
                        <w:rFonts w:ascii="Cambria Math" w:hAnsi="Cambria Math"/>
                        <w:b/>
                        <w:bCs/>
                        <w:i/>
                      </w:rPr>
                    </w:ins>
                  </m:ctrlPr>
                </m:sSubPr>
                <m:e>
                  <m:r>
                    <w:ins w:id="1417" w:author="Sano Yuma" w:date="2023-02-17T21:33:00Z">
                      <m:rPr>
                        <m:sty m:val="bi"/>
                      </m:rPr>
                      <w:rPr>
                        <w:rFonts w:ascii="Cambria Math" w:hAnsi="Cambria Math"/>
                      </w:rPr>
                      <m:t>v</m:t>
                    </w:ins>
                  </m:r>
                </m:e>
                <m:sub>
                  <m:r>
                    <w:ins w:id="1418" w:author="Sano Yuma" w:date="2023-02-17T21:33:00Z">
                      <m:rPr>
                        <m:sty m:val="bi"/>
                      </m:rPr>
                      <w:rPr>
                        <w:rFonts w:ascii="Cambria Math" w:hAnsi="Cambria Math"/>
                      </w:rPr>
                      <m:t>1</m:t>
                    </w:ins>
                  </m:r>
                </m:sub>
              </m:sSub>
              <m:r>
                <w:ins w:id="1419" w:author="Sano Yuma" w:date="2023-02-17T21:33:00Z">
                  <w:rPr>
                    <w:rFonts w:ascii="Cambria Math" w:hAnsi="Cambria Math"/>
                  </w:rPr>
                  <m:t>)</m:t>
                </w:ins>
              </m:r>
              <m:sSub>
                <m:sSubPr>
                  <m:ctrlPr>
                    <w:ins w:id="1420" w:author="Sano Yuma" w:date="2023-02-17T21:33:00Z">
                      <w:rPr>
                        <w:rFonts w:ascii="Cambria Math" w:hAnsi="Cambria Math"/>
                        <w:b/>
                        <w:bCs/>
                        <w:i/>
                      </w:rPr>
                    </w:ins>
                  </m:ctrlPr>
                </m:sSubPr>
                <m:e>
                  <m:r>
                    <w:ins w:id="1421" w:author="Sano Yuma" w:date="2023-02-17T21:33:00Z">
                      <m:rPr>
                        <m:sty m:val="bi"/>
                      </m:rPr>
                      <w:rPr>
                        <w:rFonts w:ascii="Cambria Math" w:hAnsi="Cambria Math"/>
                      </w:rPr>
                      <m:t>v</m:t>
                    </w:ins>
                  </m:r>
                </m:e>
                <m:sub>
                  <m:r>
                    <w:ins w:id="1422" w:author="Sano Yuma" w:date="2023-02-17T21:33:00Z">
                      <m:rPr>
                        <m:sty m:val="bi"/>
                      </m:rPr>
                      <w:rPr>
                        <w:rFonts w:ascii="Cambria Math" w:hAnsi="Cambria Math"/>
                      </w:rPr>
                      <m:t>1</m:t>
                    </w:ins>
                  </m:r>
                </m:sub>
              </m:sSub>
              <m:r>
                <w:ins w:id="1423" w:author="Sano Yuma" w:date="2023-02-17T21:33:00Z">
                  <w:rPr>
                    <w:rFonts w:ascii="Cambria Math" w:hAnsi="Cambria Math"/>
                  </w:rPr>
                  <m:t>)∙(</m:t>
                </w:ins>
              </m:r>
              <m:sSub>
                <m:sSubPr>
                  <m:ctrlPr>
                    <w:ins w:id="1424" w:author="Sano Yuma" w:date="2023-02-17T21:33:00Z">
                      <w:rPr>
                        <w:rFonts w:ascii="Cambria Math" w:hAnsi="Cambria Math"/>
                        <w:b/>
                        <w:bCs/>
                        <w:i/>
                      </w:rPr>
                    </w:ins>
                  </m:ctrlPr>
                </m:sSubPr>
                <m:e>
                  <m:r>
                    <w:ins w:id="1425" w:author="Sano Yuma" w:date="2023-02-17T21:33:00Z">
                      <m:rPr>
                        <m:sty m:val="bi"/>
                      </m:rPr>
                      <w:rPr>
                        <w:rFonts w:ascii="Cambria Math" w:hAnsi="Cambria Math"/>
                      </w:rPr>
                      <m:t>t</m:t>
                    </w:ins>
                  </m:r>
                </m:e>
                <m:sub>
                  <m:r>
                    <w:ins w:id="1426" w:author="Sano Yuma" w:date="2023-02-17T21:33:00Z">
                      <m:rPr>
                        <m:sty m:val="bi"/>
                      </m:rPr>
                      <w:rPr>
                        <w:rFonts w:ascii="Cambria Math" w:hAnsi="Cambria Math"/>
                      </w:rPr>
                      <m:t>1</m:t>
                    </w:ins>
                  </m:r>
                </m:sub>
              </m:sSub>
              <m:r>
                <w:ins w:id="1427" w:author="Sano Yuma" w:date="2023-02-17T21:33:00Z">
                  <w:rPr>
                    <w:rFonts w:ascii="Cambria Math" w:hAnsi="Cambria Math"/>
                  </w:rPr>
                  <m:t>-</m:t>
                </w:ins>
              </m:r>
              <m:sSub>
                <m:sSubPr>
                  <m:ctrlPr>
                    <w:ins w:id="1428" w:author="Sano Yuma" w:date="2023-02-17T21:33:00Z">
                      <w:rPr>
                        <w:rFonts w:ascii="Cambria Math" w:hAnsi="Cambria Math"/>
                        <w:b/>
                        <w:bCs/>
                        <w:i/>
                      </w:rPr>
                    </w:ins>
                  </m:ctrlPr>
                </m:sSubPr>
                <m:e>
                  <m:r>
                    <w:ins w:id="1429" w:author="Sano Yuma" w:date="2023-02-17T21:33:00Z">
                      <m:rPr>
                        <m:sty m:val="bi"/>
                      </m:rPr>
                      <w:rPr>
                        <w:rFonts w:ascii="Cambria Math" w:hAnsi="Cambria Math"/>
                      </w:rPr>
                      <m:t>t</m:t>
                    </w:ins>
                  </m:r>
                </m:e>
                <m:sub>
                  <m:r>
                    <w:ins w:id="1430" w:author="Sano Yuma" w:date="2023-02-17T21:33:00Z">
                      <m:rPr>
                        <m:sty m:val="bi"/>
                      </m:rPr>
                      <w:rPr>
                        <w:rFonts w:ascii="Cambria Math" w:hAnsi="Cambria Math"/>
                      </w:rPr>
                      <m:t>2</m:t>
                    </w:ins>
                  </m:r>
                </m:sub>
              </m:sSub>
              <m:r>
                <w:ins w:id="1431" w:author="Sano Yuma" w:date="2023-02-17T21:33:00Z">
                  <w:rPr>
                    <w:rFonts w:ascii="Cambria Math" w:hAnsi="Cambria Math"/>
                  </w:rPr>
                  <m:t>)}</m:t>
                </w:ins>
              </m:r>
            </m:num>
            <m:den>
              <m:sSup>
                <m:sSupPr>
                  <m:ctrlPr>
                    <w:ins w:id="1432" w:author="Sano Yuma" w:date="2023-02-17T21:33:00Z">
                      <w:rPr>
                        <w:rFonts w:ascii="Cambria Math" w:hAnsi="Cambria Math"/>
                        <w:i/>
                      </w:rPr>
                    </w:ins>
                  </m:ctrlPr>
                </m:sSupPr>
                <m:e>
                  <m:r>
                    <w:ins w:id="1433" w:author="Sano Yuma" w:date="2023-02-17T21:33:00Z">
                      <w:rPr>
                        <w:rFonts w:ascii="Cambria Math" w:hAnsi="Cambria Math"/>
                      </w:rPr>
                      <m:t>1-(</m:t>
                    </w:ins>
                  </m:r>
                  <m:sSub>
                    <m:sSubPr>
                      <m:ctrlPr>
                        <w:ins w:id="1434" w:author="Sano Yuma" w:date="2023-02-17T21:33:00Z">
                          <w:rPr>
                            <w:rFonts w:ascii="Cambria Math" w:hAnsi="Cambria Math"/>
                            <w:b/>
                            <w:bCs/>
                            <w:i/>
                          </w:rPr>
                        </w:ins>
                      </m:ctrlPr>
                    </m:sSubPr>
                    <m:e>
                      <m:r>
                        <w:ins w:id="1435" w:author="Sano Yuma" w:date="2023-02-17T21:33:00Z">
                          <m:rPr>
                            <m:sty m:val="bi"/>
                          </m:rPr>
                          <w:rPr>
                            <w:rFonts w:ascii="Cambria Math" w:hAnsi="Cambria Math"/>
                          </w:rPr>
                          <m:t>v</m:t>
                        </w:ins>
                      </m:r>
                    </m:e>
                    <m:sub>
                      <m:r>
                        <w:ins w:id="1436" w:author="Sano Yuma" w:date="2023-02-17T21:33:00Z">
                          <m:rPr>
                            <m:sty m:val="bi"/>
                          </m:rPr>
                          <w:rPr>
                            <w:rFonts w:ascii="Cambria Math" w:hAnsi="Cambria Math"/>
                          </w:rPr>
                          <m:t>2</m:t>
                        </w:ins>
                      </m:r>
                    </m:sub>
                  </m:sSub>
                  <m:r>
                    <w:ins w:id="1437" w:author="Sano Yuma" w:date="2023-02-17T21:33:00Z">
                      <w:rPr>
                        <w:rFonts w:ascii="Cambria Math" w:hAnsi="Cambria Math"/>
                      </w:rPr>
                      <m:t>∙</m:t>
                    </w:ins>
                  </m:r>
                  <m:sSub>
                    <m:sSubPr>
                      <m:ctrlPr>
                        <w:ins w:id="1438" w:author="Sano Yuma" w:date="2023-02-17T21:33:00Z">
                          <w:rPr>
                            <w:rFonts w:ascii="Cambria Math" w:hAnsi="Cambria Math"/>
                            <w:b/>
                            <w:bCs/>
                            <w:i/>
                          </w:rPr>
                        </w:ins>
                      </m:ctrlPr>
                    </m:sSubPr>
                    <m:e>
                      <m:r>
                        <w:ins w:id="1439" w:author="Sano Yuma" w:date="2023-02-17T21:33:00Z">
                          <m:rPr>
                            <m:sty m:val="bi"/>
                          </m:rPr>
                          <w:rPr>
                            <w:rFonts w:ascii="Cambria Math" w:hAnsi="Cambria Math"/>
                          </w:rPr>
                          <m:t>v</m:t>
                        </w:ins>
                      </m:r>
                    </m:e>
                    <m:sub>
                      <m:r>
                        <w:ins w:id="1440" w:author="Sano Yuma" w:date="2023-02-17T21:33:00Z">
                          <m:rPr>
                            <m:sty m:val="bi"/>
                          </m:rPr>
                          <w:rPr>
                            <w:rFonts w:ascii="Cambria Math" w:hAnsi="Cambria Math"/>
                          </w:rPr>
                          <m:t>1</m:t>
                        </w:ins>
                      </m:r>
                    </m:sub>
                  </m:sSub>
                  <m:r>
                    <w:ins w:id="1441" w:author="Sano Yuma" w:date="2023-02-17T21:33:00Z">
                      <w:rPr>
                        <w:rFonts w:ascii="Cambria Math" w:hAnsi="Cambria Math"/>
                      </w:rPr>
                      <m:t>)</m:t>
                    </w:ins>
                  </m:r>
                </m:e>
                <m:sup>
                  <m:r>
                    <w:ins w:id="1442" w:author="Sano Yuma" w:date="2023-02-17T21:33:00Z">
                      <w:rPr>
                        <w:rFonts w:ascii="Cambria Math" w:hAnsi="Cambria Math"/>
                      </w:rPr>
                      <m:t>2</m:t>
                    </w:ins>
                  </m:r>
                </m:sup>
              </m:sSup>
            </m:den>
          </m:f>
        </m:oMath>
      </m:oMathPara>
    </w:p>
    <w:p w14:paraId="241341DB" w14:textId="04CA9145" w:rsidR="000C5706" w:rsidRPr="000C5706" w:rsidRDefault="000C5706">
      <w:pPr>
        <w:spacing w:line="360" w:lineRule="auto"/>
        <w:rPr>
          <w:ins w:id="1443" w:author="Sano Yuma" w:date="2023-02-17T21:25:00Z"/>
        </w:rPr>
      </w:pPr>
      <w:ins w:id="1444" w:author="Sano Yuma" w:date="2023-02-17T21:34:00Z">
        <w:r>
          <w:rPr>
            <w:rFonts w:hint="eastAsia"/>
          </w:rPr>
          <w:t xml:space="preserve">　このように点</w:t>
        </w:r>
        <w:r w:rsidRPr="00580312">
          <w:rPr>
            <w:i/>
            <w:iCs/>
            <w:rPrChange w:id="1445" w:author="Sano Yuma" w:date="2023-02-21T22:26:00Z">
              <w:rPr/>
            </w:rPrChange>
          </w:rPr>
          <w:t>k</w:t>
        </w:r>
        <w:r w:rsidRPr="00E10151">
          <w:rPr>
            <w:vertAlign w:val="subscript"/>
            <w:rPrChange w:id="1446" w:author="Sano Yuma" w:date="2023-02-20T18:00:00Z">
              <w:rPr/>
            </w:rPrChange>
          </w:rPr>
          <w:t>1</w:t>
        </w:r>
        <w:r>
          <w:rPr>
            <w:rFonts w:hint="eastAsia"/>
          </w:rPr>
          <w:t>と点</w:t>
        </w:r>
        <w:r w:rsidRPr="00580312">
          <w:rPr>
            <w:i/>
            <w:iCs/>
            <w:rPrChange w:id="1447" w:author="Sano Yuma" w:date="2023-02-21T22:26:00Z">
              <w:rPr/>
            </w:rPrChange>
          </w:rPr>
          <w:t>k</w:t>
        </w:r>
        <w:r w:rsidRPr="00E10151">
          <w:rPr>
            <w:vertAlign w:val="subscript"/>
            <w:rPrChange w:id="1448" w:author="Sano Yuma" w:date="2023-02-20T18:00:00Z">
              <w:rPr/>
            </w:rPrChange>
          </w:rPr>
          <w:t>2</w:t>
        </w:r>
        <w:r>
          <w:rPr>
            <w:rFonts w:hint="eastAsia"/>
          </w:rPr>
          <w:t>の位置を解析的に求め、5</w:t>
        </w:r>
        <w:r>
          <w:t>.4</w:t>
        </w:r>
        <w:r>
          <w:rPr>
            <w:rFonts w:hint="eastAsia"/>
          </w:rPr>
          <w:t>節のようにそれらの中点</w:t>
        </w:r>
      </w:ins>
      <w:ins w:id="1449" w:author="Sano Yuma" w:date="2023-02-21T22:26:00Z">
        <w:r w:rsidR="00580312" w:rsidRPr="00580312">
          <w:rPr>
            <w:i/>
            <w:iCs/>
            <w:rPrChange w:id="1450" w:author="Sano Yuma" w:date="2023-02-21T22:26:00Z">
              <w:rPr/>
            </w:rPrChange>
          </w:rPr>
          <w:t>k</w:t>
        </w:r>
      </w:ins>
      <w:ins w:id="1451" w:author="Sano Yuma" w:date="2023-02-17T21:34:00Z">
        <w:r>
          <w:rPr>
            <w:rFonts w:hint="eastAsia"/>
          </w:rPr>
          <w:t>を選手位置として推定する。</w:t>
        </w:r>
      </w:ins>
    </w:p>
    <w:p w14:paraId="2DBF2FE8" w14:textId="47ACB7A8" w:rsidR="00557DF5" w:rsidRPr="000C5706" w:rsidDel="000C5706" w:rsidRDefault="00557DF5">
      <w:pPr>
        <w:spacing w:line="360" w:lineRule="auto"/>
        <w:rPr>
          <w:del w:id="1452" w:author="Sano Yuma" w:date="2023-02-17T21:27:00Z"/>
          <w:rFonts w:ascii="ＭＳ ゴシック" w:eastAsia="ＭＳ ゴシック" w:hAnsi="ＭＳ ゴシック"/>
          <w:rPrChange w:id="1453" w:author="Sano Yuma" w:date="2023-02-17T21:26:00Z">
            <w:rPr>
              <w:del w:id="1454" w:author="Sano Yuma" w:date="2023-02-17T21:27:00Z"/>
            </w:rPr>
          </w:rPrChange>
        </w:rPr>
        <w:pPrChange w:id="1455" w:author="Sano Yuma" w:date="2023-02-13T20:08:00Z">
          <w:pPr/>
        </w:pPrChange>
      </w:pPr>
    </w:p>
    <w:p w14:paraId="46288DE5" w14:textId="77777777" w:rsidR="009E1EDA" w:rsidRDefault="009E1EDA">
      <w:pPr>
        <w:widowControl/>
        <w:jc w:val="left"/>
      </w:pPr>
      <w:r>
        <w:br w:type="page"/>
      </w:r>
    </w:p>
    <w:p w14:paraId="744797DE" w14:textId="77777777" w:rsidR="00681933" w:rsidRDefault="00681933" w:rsidP="00FB26B0">
      <w:pPr>
        <w:pStyle w:val="1"/>
        <w:rPr>
          <w:rFonts w:asciiTheme="minorHAnsi" w:eastAsiaTheme="minorHAnsi" w:hAnsiTheme="minorHAnsi"/>
          <w:sz w:val="32"/>
          <w:szCs w:val="36"/>
        </w:rPr>
        <w:sectPr w:rsidR="00681933" w:rsidSect="000E4B45">
          <w:headerReference w:type="default" r:id="rId40"/>
          <w:type w:val="continuous"/>
          <w:pgSz w:w="11906" w:h="16838"/>
          <w:pgMar w:top="1985" w:right="1701" w:bottom="1701" w:left="1701" w:header="851" w:footer="992" w:gutter="0"/>
          <w:cols w:space="425"/>
          <w:docGrid w:type="lines" w:linePitch="360"/>
        </w:sectPr>
      </w:pPr>
    </w:p>
    <w:p w14:paraId="25D8CF1D" w14:textId="5093B879" w:rsidR="00FB26B0" w:rsidRPr="001E5313" w:rsidRDefault="00FB26B0" w:rsidP="00FB26B0">
      <w:pPr>
        <w:pStyle w:val="1"/>
        <w:rPr>
          <w:rFonts w:asciiTheme="minorHAnsi" w:eastAsiaTheme="minorHAnsi" w:hAnsiTheme="minorHAnsi"/>
          <w:sz w:val="32"/>
          <w:szCs w:val="36"/>
        </w:rPr>
      </w:pPr>
      <w:bookmarkStart w:id="1456" w:name="_Toc127563136"/>
      <w:r w:rsidRPr="001E5313">
        <w:rPr>
          <w:rFonts w:asciiTheme="minorHAnsi" w:eastAsiaTheme="minorHAnsi" w:hAnsiTheme="minorHAnsi" w:hint="eastAsia"/>
          <w:sz w:val="32"/>
          <w:szCs w:val="36"/>
        </w:rPr>
        <w:lastRenderedPageBreak/>
        <w:t>第</w:t>
      </w:r>
      <w:r w:rsidR="009975C3">
        <w:rPr>
          <w:rFonts w:asciiTheme="minorHAnsi" w:eastAsiaTheme="minorHAnsi" w:hAnsiTheme="minorHAnsi"/>
          <w:sz w:val="32"/>
          <w:szCs w:val="36"/>
        </w:rPr>
        <w:t>6</w:t>
      </w:r>
      <w:r w:rsidRPr="001E5313">
        <w:rPr>
          <w:rFonts w:asciiTheme="minorHAnsi" w:eastAsiaTheme="minorHAnsi" w:hAnsiTheme="minorHAnsi" w:hint="eastAsia"/>
          <w:sz w:val="32"/>
          <w:szCs w:val="36"/>
        </w:rPr>
        <w:t>章</w:t>
      </w:r>
      <w:bookmarkEnd w:id="1456"/>
    </w:p>
    <w:p w14:paraId="4FA6F525" w14:textId="14B77F6E" w:rsidR="00FF6179" w:rsidRDefault="00213893" w:rsidP="004006E2">
      <w:pPr>
        <w:rPr>
          <w:sz w:val="40"/>
          <w:szCs w:val="44"/>
        </w:rPr>
      </w:pPr>
      <w:r>
        <w:rPr>
          <w:rFonts w:hint="eastAsia"/>
          <w:sz w:val="40"/>
          <w:szCs w:val="44"/>
        </w:rPr>
        <w:t>研究結果</w:t>
      </w:r>
    </w:p>
    <w:p w14:paraId="5EA0580E" w14:textId="485EFAA9" w:rsidR="00213893" w:rsidRDefault="00213893" w:rsidP="004006E2">
      <w:pPr>
        <w:rPr>
          <w:sz w:val="40"/>
          <w:szCs w:val="44"/>
        </w:rPr>
      </w:pPr>
    </w:p>
    <w:p w14:paraId="7222B50E" w14:textId="4A8EAF72" w:rsidR="00ED746B" w:rsidRDefault="00ED746B" w:rsidP="00ED746B">
      <w:pPr>
        <w:pStyle w:val="2"/>
        <w:rPr>
          <w:rFonts w:asciiTheme="minorHAnsi" w:eastAsiaTheme="minorHAnsi" w:hAnsiTheme="minorHAnsi"/>
          <w:sz w:val="24"/>
          <w:szCs w:val="28"/>
        </w:rPr>
      </w:pPr>
      <w:bookmarkStart w:id="1457" w:name="_Toc127563137"/>
      <w:r>
        <w:rPr>
          <w:rFonts w:asciiTheme="minorHAnsi" w:eastAsiaTheme="minorHAnsi" w:hAnsiTheme="minorHAnsi"/>
          <w:sz w:val="24"/>
          <w:szCs w:val="28"/>
        </w:rPr>
        <w:t>6.1</w:t>
      </w:r>
      <w:r>
        <w:rPr>
          <w:rFonts w:asciiTheme="minorHAnsi" w:eastAsiaTheme="minorHAnsi" w:hAnsiTheme="minorHAnsi" w:hint="eastAsia"/>
          <w:sz w:val="24"/>
          <w:szCs w:val="28"/>
        </w:rPr>
        <w:t xml:space="preserve">　カメラキャリブレーション</w:t>
      </w:r>
      <w:bookmarkEnd w:id="1457"/>
    </w:p>
    <w:p w14:paraId="5A48FD93" w14:textId="4E39B38E" w:rsidR="004C66F0" w:rsidRDefault="00192C46" w:rsidP="00775A7A">
      <w:pPr>
        <w:spacing w:line="360" w:lineRule="auto"/>
        <w:rPr>
          <w:ins w:id="1458" w:author="Sano Yuma" w:date="2023-02-19T21:44:00Z"/>
        </w:rPr>
      </w:pPr>
      <w:r>
        <w:rPr>
          <w:rFonts w:hint="eastAsia"/>
        </w:rPr>
        <w:t xml:space="preserve">　本研究では、試合の撮影に</w:t>
      </w:r>
      <w:ins w:id="1459" w:author="Sano Yuma" w:date="2023-02-19T21:42:00Z">
        <w:r w:rsidR="002C6340">
          <w:rPr>
            <w:rFonts w:hint="eastAsia"/>
          </w:rPr>
          <w:t>は</w:t>
        </w:r>
      </w:ins>
      <w:commentRangeStart w:id="1460"/>
      <w:commentRangeStart w:id="1461"/>
      <w:r>
        <w:rPr>
          <w:rFonts w:hint="eastAsia"/>
        </w:rPr>
        <w:t>A</w:t>
      </w:r>
      <w:r>
        <w:t>pple</w:t>
      </w:r>
      <w:r>
        <w:rPr>
          <w:rFonts w:hint="eastAsia"/>
        </w:rPr>
        <w:t>社の</w:t>
      </w:r>
      <w:r>
        <w:t>iPhone</w:t>
      </w:r>
      <w:r w:rsidR="00B724F8">
        <w:rPr>
          <w:rFonts w:hint="eastAsia"/>
        </w:rPr>
        <w:t xml:space="preserve"> </w:t>
      </w:r>
      <w:r>
        <w:t>SE</w:t>
      </w:r>
      <w:commentRangeEnd w:id="1460"/>
      <w:r w:rsidR="001B6E40">
        <w:rPr>
          <w:rStyle w:val="af"/>
        </w:rPr>
        <w:commentReference w:id="1460"/>
      </w:r>
      <w:commentRangeEnd w:id="1461"/>
      <w:r w:rsidR="001F4579">
        <w:rPr>
          <w:rStyle w:val="af"/>
        </w:rPr>
        <w:commentReference w:id="1461"/>
      </w:r>
      <w:ins w:id="1462" w:author="Sano Yuma" w:date="2023-02-19T21:42:00Z">
        <w:r w:rsidR="002C6340">
          <w:rPr>
            <w:rFonts w:hint="eastAsia"/>
          </w:rPr>
          <w:t>を2台使用し、それに</w:t>
        </w:r>
        <w:r w:rsidR="00775A7A">
          <w:rPr>
            <w:rFonts w:hint="eastAsia"/>
          </w:rPr>
          <w:t>搭載されるアウトカメラを</w:t>
        </w:r>
        <w:r w:rsidR="002C6340">
          <w:rPr>
            <w:rFonts w:hint="eastAsia"/>
          </w:rPr>
          <w:t>用いた。</w:t>
        </w:r>
      </w:ins>
      <w:del w:id="1463" w:author="Sano Yuma" w:date="2023-02-19T21:42:00Z">
        <w:r w:rsidDel="00775A7A">
          <w:rPr>
            <w:rFonts w:hint="eastAsia"/>
          </w:rPr>
          <w:delText>を</w:delText>
        </w:r>
        <w:r w:rsidR="00A74FFA" w:rsidDel="002C6340">
          <w:rPr>
            <w:rFonts w:hint="eastAsia"/>
          </w:rPr>
          <w:delText>2台</w:delText>
        </w:r>
        <w:r w:rsidDel="002C6340">
          <w:rPr>
            <w:rFonts w:hint="eastAsia"/>
          </w:rPr>
          <w:delText>用いた。</w:delText>
        </w:r>
      </w:del>
      <w:ins w:id="1464" w:author="Sano Yuma" w:date="2023-02-19T21:44:00Z">
        <w:r w:rsidR="00B267A0">
          <w:t>iPhone</w:t>
        </w:r>
        <w:r w:rsidR="00B267A0">
          <w:rPr>
            <w:rFonts w:hint="eastAsia"/>
          </w:rPr>
          <w:t xml:space="preserve"> </w:t>
        </w:r>
        <w:r w:rsidR="00B267A0">
          <w:t>SE</w:t>
        </w:r>
      </w:ins>
      <w:ins w:id="1465" w:author="Sano Yuma" w:date="2023-02-19T22:40:00Z">
        <w:r w:rsidR="0050116E">
          <w:rPr>
            <w:rFonts w:hint="eastAsia"/>
          </w:rPr>
          <w:t>に搭載される</w:t>
        </w:r>
      </w:ins>
      <w:ins w:id="1466" w:author="Sano Yuma" w:date="2023-02-19T21:44:00Z">
        <w:r w:rsidR="00B267A0">
          <w:rPr>
            <w:rFonts w:hint="eastAsia"/>
          </w:rPr>
          <w:t>アウトカメラの</w:t>
        </w:r>
      </w:ins>
      <w:ins w:id="1467" w:author="Sano Yuma" w:date="2023-02-19T21:45:00Z">
        <w:r w:rsidR="00F61EEE">
          <w:rPr>
            <w:rFonts w:hint="eastAsia"/>
          </w:rPr>
          <w:t>ビデオ撮影</w:t>
        </w:r>
      </w:ins>
      <w:ins w:id="1468" w:author="Sano Yuma" w:date="2023-02-19T21:44:00Z">
        <w:r w:rsidR="00B267A0">
          <w:rPr>
            <w:rFonts w:hint="eastAsia"/>
          </w:rPr>
          <w:t>技術仕様について表</w:t>
        </w:r>
        <w:r w:rsidR="00B267A0">
          <w:t>6.1</w:t>
        </w:r>
        <w:r w:rsidR="00B267A0">
          <w:rPr>
            <w:rFonts w:hint="eastAsia"/>
          </w:rPr>
          <w:t>に示す</w:t>
        </w:r>
      </w:ins>
      <w:ins w:id="1469" w:author="Sano Yuma" w:date="2023-02-19T22:01:00Z">
        <w:r w:rsidR="00332663" w:rsidRPr="003C1386">
          <w:rPr>
            <w:vertAlign w:val="superscript"/>
            <w:rPrChange w:id="1470" w:author="Sano Yuma" w:date="2023-02-19T22:38:00Z">
              <w:rPr/>
            </w:rPrChange>
          </w:rPr>
          <w:t>[</w:t>
        </w:r>
      </w:ins>
      <w:ins w:id="1471" w:author="Sano Yuma" w:date="2023-02-19T22:38:00Z">
        <w:r w:rsidR="003C1386" w:rsidRPr="003C1386">
          <w:rPr>
            <w:vertAlign w:val="superscript"/>
            <w:rPrChange w:id="1472" w:author="Sano Yuma" w:date="2023-02-19T22:38:00Z">
              <w:rPr/>
            </w:rPrChange>
          </w:rPr>
          <w:t>19</w:t>
        </w:r>
      </w:ins>
      <w:ins w:id="1473" w:author="Sano Yuma" w:date="2023-02-19T22:01:00Z">
        <w:r w:rsidR="00332663" w:rsidRPr="003C1386">
          <w:rPr>
            <w:vertAlign w:val="superscript"/>
            <w:rPrChange w:id="1474" w:author="Sano Yuma" w:date="2023-02-19T22:38:00Z">
              <w:rPr/>
            </w:rPrChange>
          </w:rPr>
          <w:t>]</w:t>
        </w:r>
      </w:ins>
      <w:ins w:id="1475" w:author="Sano Yuma" w:date="2023-02-19T21:44:00Z">
        <w:r w:rsidR="00B267A0">
          <w:rPr>
            <w:rFonts w:hint="eastAsia"/>
          </w:rPr>
          <w:t>。</w:t>
        </w:r>
      </w:ins>
      <w:ins w:id="1476" w:author="Sano Yuma" w:date="2023-02-19T22:39:00Z">
        <w:r w:rsidR="00975C39">
          <w:rPr>
            <w:rFonts w:hint="eastAsia"/>
          </w:rPr>
          <w:t>本研究では</w:t>
        </w:r>
      </w:ins>
      <w:ins w:id="1477" w:author="Sano Yuma" w:date="2023-02-19T22:38:00Z">
        <w:r w:rsidR="002859FA">
          <w:rPr>
            <w:rFonts w:hint="eastAsia"/>
          </w:rPr>
          <w:t>画質</w:t>
        </w:r>
      </w:ins>
      <w:ins w:id="1478" w:author="Sano Yuma" w:date="2023-02-19T21:46:00Z">
        <w:r w:rsidR="00E5414E">
          <w:rPr>
            <w:rFonts w:hint="eastAsia"/>
          </w:rPr>
          <w:t>1</w:t>
        </w:r>
        <w:r w:rsidR="00E5414E">
          <w:t>080p</w:t>
        </w:r>
      </w:ins>
      <w:ins w:id="1479" w:author="Sano Yuma" w:date="2023-02-19T21:47:00Z">
        <w:r w:rsidR="00797013">
          <w:rPr>
            <w:rFonts w:hint="eastAsia"/>
          </w:rPr>
          <w:t>、</w:t>
        </w:r>
      </w:ins>
      <w:ins w:id="1480" w:author="Sano Yuma" w:date="2023-02-19T22:38:00Z">
        <w:r w:rsidR="002859FA">
          <w:rPr>
            <w:rFonts w:hint="eastAsia"/>
          </w:rPr>
          <w:t>フレームレート</w:t>
        </w:r>
      </w:ins>
      <w:ins w:id="1481" w:author="Sano Yuma" w:date="2023-02-19T21:46:00Z">
        <w:r w:rsidR="00E5414E">
          <w:rPr>
            <w:rFonts w:hint="eastAsia"/>
          </w:rPr>
          <w:t>3</w:t>
        </w:r>
        <w:r w:rsidR="00E5414E">
          <w:t>0fps</w:t>
        </w:r>
      </w:ins>
      <w:ins w:id="1482" w:author="Sano Yuma" w:date="2023-02-19T22:38:00Z">
        <w:r w:rsidR="002859FA">
          <w:rPr>
            <w:rFonts w:hint="eastAsia"/>
          </w:rPr>
          <w:t>、</w:t>
        </w:r>
      </w:ins>
      <w:ins w:id="1483" w:author="Sano Yuma" w:date="2023-02-19T22:39:00Z">
        <w:r w:rsidR="002859FA">
          <w:rPr>
            <w:rFonts w:hint="eastAsia"/>
          </w:rPr>
          <w:t>光学倍率1倍</w:t>
        </w:r>
      </w:ins>
      <w:ins w:id="1484" w:author="Sano Yuma" w:date="2023-02-19T21:46:00Z">
        <w:r w:rsidR="00E5414E">
          <w:rPr>
            <w:rFonts w:hint="eastAsia"/>
          </w:rPr>
          <w:t>で撮影した。</w:t>
        </w:r>
      </w:ins>
    </w:p>
    <w:p w14:paraId="070934DF" w14:textId="732682AB" w:rsidR="009B0444" w:rsidRPr="009B0444" w:rsidRDefault="009B0444">
      <w:pPr>
        <w:pStyle w:val="a6"/>
        <w:keepNext/>
        <w:jc w:val="center"/>
        <w:rPr>
          <w:ins w:id="1485" w:author="Sano Yuma" w:date="2023-02-19T21:52:00Z"/>
          <w:b w:val="0"/>
          <w:bCs w:val="0"/>
          <w:rPrChange w:id="1486" w:author="Sano Yuma" w:date="2023-02-19T21:52:00Z">
            <w:rPr>
              <w:ins w:id="1487" w:author="Sano Yuma" w:date="2023-02-19T21:52:00Z"/>
            </w:rPr>
          </w:rPrChange>
        </w:rPr>
        <w:pPrChange w:id="1488" w:author="Sano Yuma" w:date="2023-02-19T21:52:00Z">
          <w:pPr>
            <w:pStyle w:val="a6"/>
          </w:pPr>
        </w:pPrChange>
      </w:pPr>
      <w:ins w:id="1489" w:author="Sano Yuma" w:date="2023-02-19T21:52:00Z">
        <w:r w:rsidRPr="009B0444">
          <w:rPr>
            <w:rFonts w:hint="eastAsia"/>
            <w:b w:val="0"/>
            <w:bCs w:val="0"/>
            <w:rPrChange w:id="1490" w:author="Sano Yuma" w:date="2023-02-19T21:52:00Z">
              <w:rPr>
                <w:rFonts w:hint="eastAsia"/>
              </w:rPr>
            </w:rPrChange>
          </w:rPr>
          <w:t>表</w:t>
        </w:r>
        <w:r w:rsidRPr="009B0444">
          <w:rPr>
            <w:b w:val="0"/>
            <w:bCs w:val="0"/>
            <w:rPrChange w:id="1491" w:author="Sano Yuma" w:date="2023-02-19T21:52:00Z">
              <w:rPr/>
            </w:rPrChange>
          </w:rPr>
          <w:t>6.1</w:t>
        </w:r>
        <w:r w:rsidRPr="009B0444">
          <w:rPr>
            <w:rFonts w:hint="eastAsia"/>
            <w:b w:val="0"/>
            <w:bCs w:val="0"/>
            <w:rPrChange w:id="1492" w:author="Sano Yuma" w:date="2023-02-19T21:52:00Z">
              <w:rPr>
                <w:rFonts w:hint="eastAsia"/>
              </w:rPr>
            </w:rPrChange>
          </w:rPr>
          <w:t xml:space="preserve">　</w:t>
        </w:r>
        <w:r w:rsidRPr="009B0444">
          <w:rPr>
            <w:b w:val="0"/>
            <w:bCs w:val="0"/>
            <w:rPrChange w:id="1493" w:author="Sano Yuma" w:date="2023-02-19T21:52:00Z">
              <w:rPr/>
            </w:rPrChange>
          </w:rPr>
          <w:t>iPhone SE</w:t>
        </w:r>
        <w:r w:rsidRPr="009B0444">
          <w:rPr>
            <w:rFonts w:hint="eastAsia"/>
            <w:b w:val="0"/>
            <w:bCs w:val="0"/>
            <w:rPrChange w:id="1494" w:author="Sano Yuma" w:date="2023-02-19T21:52:00Z">
              <w:rPr>
                <w:rFonts w:hint="eastAsia"/>
              </w:rPr>
            </w:rPrChange>
          </w:rPr>
          <w:t>アウトカメラのビデオ撮影技術仕様</w:t>
        </w:r>
      </w:ins>
    </w:p>
    <w:bookmarkStart w:id="1495" w:name="_MON_1738348727"/>
    <w:bookmarkEnd w:id="1495"/>
    <w:p w14:paraId="791F50AB" w14:textId="3E99FF3D" w:rsidR="004A74E9" w:rsidRDefault="004332D5" w:rsidP="004332D5">
      <w:pPr>
        <w:spacing w:line="360" w:lineRule="auto"/>
        <w:jc w:val="center"/>
        <w:rPr>
          <w:ins w:id="1496" w:author="Sano Yuma" w:date="2023-02-19T21:52:00Z"/>
        </w:rPr>
      </w:pPr>
      <w:ins w:id="1497" w:author="Sano Yuma" w:date="2023-02-19T21:51:00Z">
        <w:r>
          <w:object w:dxaOrig="6424" w:dyaOrig="1527" w14:anchorId="72348F9A">
            <v:shape id="_x0000_i1025" type="#_x0000_t75" style="width:321.2pt;height:76.1pt" o:ole="">
              <v:imagedata r:id="rId41" o:title=""/>
            </v:shape>
            <o:OLEObject Type="Embed" ProgID="Excel.Sheet.12" ShapeID="_x0000_i1025" DrawAspect="Content" ObjectID="_1738674500" r:id="rId42"/>
          </w:object>
        </w:r>
      </w:ins>
    </w:p>
    <w:p w14:paraId="34E190D1" w14:textId="77777777" w:rsidR="004332D5" w:rsidRPr="00F61EEE" w:rsidRDefault="004332D5">
      <w:pPr>
        <w:spacing w:line="360" w:lineRule="auto"/>
        <w:jc w:val="center"/>
        <w:rPr>
          <w:ins w:id="1498" w:author="Sano Yuma" w:date="2023-02-19T21:30:00Z"/>
        </w:rPr>
        <w:pPrChange w:id="1499" w:author="Sano Yuma" w:date="2023-02-19T21:51:00Z">
          <w:pPr>
            <w:spacing w:line="360" w:lineRule="auto"/>
          </w:pPr>
        </w:pPrChange>
      </w:pPr>
    </w:p>
    <w:p w14:paraId="7EC2FC9C" w14:textId="6A558A6D" w:rsidR="00213893" w:rsidRDefault="00714476">
      <w:pPr>
        <w:spacing w:line="360" w:lineRule="auto"/>
        <w:ind w:firstLineChars="100" w:firstLine="210"/>
        <w:pPrChange w:id="1500" w:author="Sano Yuma" w:date="2023-02-19T21:30:00Z">
          <w:pPr/>
        </w:pPrChange>
      </w:pPr>
      <w:r>
        <w:rPr>
          <w:rFonts w:hint="eastAsia"/>
        </w:rPr>
        <w:t>初めにカメラ内部パラメータの推定結果を示す。</w:t>
      </w:r>
      <w:ins w:id="1501" w:author="Sano Yuma" w:date="2023-02-19T22:40:00Z">
        <w:r w:rsidR="00D36935">
          <w:rPr>
            <w:rFonts w:hint="eastAsia"/>
          </w:rPr>
          <w:t>推定によって</w:t>
        </w:r>
      </w:ins>
      <w:r w:rsidR="009258F1">
        <w:rPr>
          <w:rFonts w:hint="eastAsia"/>
        </w:rPr>
        <w:t>得られ</w:t>
      </w:r>
      <w:ins w:id="1502" w:author="Sano Yuma" w:date="2023-02-19T22:40:00Z">
        <w:r w:rsidR="00D36935">
          <w:rPr>
            <w:rFonts w:hint="eastAsia"/>
          </w:rPr>
          <w:t>るカメラ内部パラメータを示す</w:t>
        </w:r>
      </w:ins>
      <w:del w:id="1503" w:author="Sano Yuma" w:date="2023-02-19T22:40:00Z">
        <w:r w:rsidR="009258F1" w:rsidDel="00D36935">
          <w:rPr>
            <w:rFonts w:hint="eastAsia"/>
          </w:rPr>
          <w:delText>た</w:delText>
        </w:r>
      </w:del>
      <w:r w:rsidR="009258F1">
        <w:rPr>
          <w:rFonts w:hint="eastAsia"/>
        </w:rPr>
        <w:t>カメラ行列</w:t>
      </w:r>
      <w:r w:rsidR="00250FD3">
        <w:rPr>
          <w:rFonts w:hint="eastAsia"/>
        </w:rPr>
        <w:t>の整数部は</w:t>
      </w:r>
      <w:r w:rsidR="00FC478E">
        <w:rPr>
          <w:rFonts w:hint="eastAsia"/>
        </w:rPr>
        <w:t>以下のようになった。</w:t>
      </w:r>
    </w:p>
    <w:p w14:paraId="66CE080A" w14:textId="7F603C13" w:rsidR="00C22D63" w:rsidRPr="00B47E3F" w:rsidRDefault="00000000">
      <w:pPr>
        <w:spacing w:line="360" w:lineRule="auto"/>
        <w:pPrChange w:id="1504" w:author="Sano Yuma" w:date="2023-02-13T20:08:00Z">
          <w:pPr/>
        </w:pPrChange>
      </w:pPr>
      <m:oMathPara>
        <m:oMath>
          <m:d>
            <m:dPr>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1794</m:t>
                    </m:r>
                  </m:e>
                  <m:e>
                    <m:r>
                      <w:rPr>
                        <w:rFonts w:ascii="Cambria Math" w:hAnsi="Cambria Math"/>
                      </w:rPr>
                      <m:t>0</m:t>
                    </m:r>
                  </m:e>
                  <m:e>
                    <m:r>
                      <w:rPr>
                        <w:rFonts w:ascii="Cambria Math" w:hAnsi="Cambria Math"/>
                      </w:rPr>
                      <m:t>933</m:t>
                    </m:r>
                  </m:e>
                </m:mr>
                <m:mr>
                  <m:e>
                    <m:r>
                      <w:rPr>
                        <w:rFonts w:ascii="Cambria Math" w:hAnsi="Cambria Math"/>
                      </w:rPr>
                      <m:t>0</m:t>
                    </m:r>
                  </m:e>
                  <m:e>
                    <m:r>
                      <w:rPr>
                        <w:rFonts w:ascii="Cambria Math" w:hAnsi="Cambria Math"/>
                      </w:rPr>
                      <m:t>1800</m:t>
                    </m:r>
                  </m:e>
                  <m:e>
                    <m:r>
                      <w:rPr>
                        <w:rFonts w:ascii="Cambria Math" w:hAnsi="Cambria Math"/>
                      </w:rPr>
                      <m:t>551</m:t>
                    </m:r>
                  </m:e>
                </m:mr>
                <m:mr>
                  <m:e>
                    <m:r>
                      <w:rPr>
                        <w:rFonts w:ascii="Cambria Math" w:hAnsi="Cambria Math"/>
                      </w:rPr>
                      <m:t>0</m:t>
                    </m:r>
                  </m:e>
                  <m:e>
                    <m:r>
                      <w:rPr>
                        <w:rFonts w:ascii="Cambria Math" w:hAnsi="Cambria Math"/>
                      </w:rPr>
                      <m:t>0</m:t>
                    </m:r>
                  </m:e>
                  <m:e>
                    <m:r>
                      <w:rPr>
                        <w:rFonts w:ascii="Cambria Math" w:hAnsi="Cambria Math"/>
                      </w:rPr>
                      <m:t>1</m:t>
                    </m:r>
                  </m:e>
                </m:mr>
              </m:m>
            </m:e>
          </m:d>
        </m:oMath>
      </m:oMathPara>
    </w:p>
    <w:p w14:paraId="4087920B" w14:textId="2E527823" w:rsidR="00043D63" w:rsidRDefault="00B47E3F" w:rsidP="00360E96">
      <w:pPr>
        <w:spacing w:line="360" w:lineRule="auto"/>
        <w:rPr>
          <w:ins w:id="1505" w:author="Sano Yuma" w:date="2023-02-19T22:10:00Z"/>
        </w:rPr>
      </w:pPr>
      <w:r>
        <w:rPr>
          <w:rFonts w:hint="eastAsia"/>
        </w:rPr>
        <w:t xml:space="preserve">　</w:t>
      </w:r>
      <w:r w:rsidR="00043D63">
        <w:rPr>
          <w:rFonts w:hint="eastAsia"/>
        </w:rPr>
        <w:t>続いて</w:t>
      </w:r>
      <w:r>
        <w:rPr>
          <w:rFonts w:hint="eastAsia"/>
        </w:rPr>
        <w:t>、</w:t>
      </w:r>
      <w:r w:rsidR="00043D63">
        <w:rPr>
          <w:rFonts w:hint="eastAsia"/>
        </w:rPr>
        <w:t>カメラ外部パラメータの推定結果を示す。</w:t>
      </w:r>
      <w:ins w:id="1506" w:author="Sano Yuma" w:date="2023-02-19T21:33:00Z">
        <w:r w:rsidR="00B15636">
          <w:rPr>
            <w:rFonts w:hint="eastAsia"/>
          </w:rPr>
          <w:t>本研究ではカメラキャリブレーションの評価を行うためにカメラ位置をあらかじめ測ったうえで撮影を行った。</w:t>
        </w:r>
      </w:ins>
      <w:ins w:id="1507" w:author="Sano Yuma" w:date="2023-02-19T22:11:00Z">
        <w:r w:rsidR="00D31964">
          <w:rPr>
            <w:rFonts w:hint="eastAsia"/>
          </w:rPr>
          <w:t>実際に測定した各座標値と</w:t>
        </w:r>
      </w:ins>
      <w:ins w:id="1508" w:author="Sano Yuma" w:date="2023-02-19T21:35:00Z">
        <w:r w:rsidR="00360E96">
          <w:rPr>
            <w:rFonts w:hint="eastAsia"/>
          </w:rPr>
          <w:t>推定によって</w:t>
        </w:r>
      </w:ins>
      <w:r w:rsidR="00393E85">
        <w:rPr>
          <w:rFonts w:hint="eastAsia"/>
        </w:rPr>
        <w:t>得られた</w:t>
      </w:r>
      <w:del w:id="1509" w:author="Sano Yuma" w:date="2023-02-19T22:09:00Z">
        <w:r w:rsidR="003D4448" w:rsidDel="001F4579">
          <w:rPr>
            <w:rFonts w:hint="eastAsia"/>
          </w:rPr>
          <w:delText>実空間</w:delText>
        </w:r>
        <w:r w:rsidR="00957844" w:rsidDel="001F4579">
          <w:rPr>
            <w:rFonts w:hint="eastAsia"/>
          </w:rPr>
          <w:delText>で</w:delText>
        </w:r>
        <w:r w:rsidR="003D4448" w:rsidDel="001F4579">
          <w:rPr>
            <w:rFonts w:hint="eastAsia"/>
          </w:rPr>
          <w:delText>の</w:delText>
        </w:r>
      </w:del>
      <w:r w:rsidR="00CE2700">
        <w:rPr>
          <w:rFonts w:hint="eastAsia"/>
        </w:rPr>
        <w:t>カメラ位置</w:t>
      </w:r>
      <w:r w:rsidR="00180141">
        <w:rPr>
          <w:rFonts w:hint="eastAsia"/>
        </w:rPr>
        <w:t>の各座標値</w:t>
      </w:r>
      <w:del w:id="1510" w:author="Sano Yuma" w:date="2023-02-19T22:09:00Z">
        <w:r w:rsidR="00180141" w:rsidDel="001F4579">
          <w:rPr>
            <w:rFonts w:hint="eastAsia"/>
          </w:rPr>
          <w:delText>を</w:delText>
        </w:r>
        <w:commentRangeStart w:id="1511"/>
        <w:commentRangeStart w:id="1512"/>
        <w:r w:rsidR="00180141" w:rsidRPr="00AD03CB" w:rsidDel="001F4579">
          <w:rPr>
            <w:rFonts w:asciiTheme="minorEastAsia" w:hAnsiTheme="minorEastAsia" w:cs="Times New Roman"/>
            <w:i/>
            <w:iCs/>
            <w:rPrChange w:id="1513" w:author="Sano Yuma" w:date="2023-02-13T18:21:00Z">
              <w:rPr>
                <w:i/>
                <w:iCs/>
              </w:rPr>
            </w:rPrChange>
          </w:rPr>
          <w:delText>X</w:delText>
        </w:r>
        <w:r w:rsidR="00180141" w:rsidRPr="00C94661" w:rsidDel="001F4579">
          <w:rPr>
            <w:rFonts w:asciiTheme="minorEastAsia" w:hAnsiTheme="minorEastAsia" w:cs="Times New Roman"/>
            <w:sz w:val="28"/>
            <w:szCs w:val="28"/>
            <w:vertAlign w:val="subscript"/>
            <w:rPrChange w:id="1514" w:author="Sano Yuma" w:date="2023-02-19T21:32:00Z">
              <w:rPr>
                <w:i/>
                <w:iCs/>
                <w:vertAlign w:val="subscript"/>
              </w:rPr>
            </w:rPrChange>
          </w:rPr>
          <w:delText>e</w:delText>
        </w:r>
        <w:r w:rsidR="00180141" w:rsidDel="001F4579">
          <w:rPr>
            <w:rFonts w:hint="eastAsia"/>
          </w:rPr>
          <w:delText>、</w:delText>
        </w:r>
        <w:r w:rsidR="00180141" w:rsidRPr="00AD03CB" w:rsidDel="001F4579">
          <w:rPr>
            <w:rFonts w:asciiTheme="minorEastAsia" w:hAnsiTheme="minorEastAsia" w:cs="Times New Roman"/>
            <w:i/>
            <w:iCs/>
            <w:rPrChange w:id="1515" w:author="Sano Yuma" w:date="2023-02-13T18:21:00Z">
              <w:rPr>
                <w:i/>
                <w:iCs/>
              </w:rPr>
            </w:rPrChange>
          </w:rPr>
          <w:delText>Y</w:delText>
        </w:r>
        <w:r w:rsidR="00180141" w:rsidRPr="00C94661" w:rsidDel="001F4579">
          <w:rPr>
            <w:rFonts w:asciiTheme="minorEastAsia" w:hAnsiTheme="minorEastAsia" w:cs="Times New Roman"/>
            <w:sz w:val="28"/>
            <w:szCs w:val="28"/>
            <w:vertAlign w:val="subscript"/>
            <w:rPrChange w:id="1516" w:author="Sano Yuma" w:date="2023-02-19T21:32:00Z">
              <w:rPr>
                <w:i/>
                <w:iCs/>
                <w:vertAlign w:val="subscript"/>
              </w:rPr>
            </w:rPrChange>
          </w:rPr>
          <w:delText>e</w:delText>
        </w:r>
        <w:r w:rsidR="00180141" w:rsidDel="001F4579">
          <w:rPr>
            <w:rFonts w:hint="eastAsia"/>
          </w:rPr>
          <w:delText>、</w:delText>
        </w:r>
        <w:r w:rsidR="00180141" w:rsidRPr="00AD03CB" w:rsidDel="001F4579">
          <w:rPr>
            <w:rFonts w:asciiTheme="minorEastAsia" w:hAnsiTheme="minorEastAsia" w:cs="Times New Roman"/>
            <w:i/>
            <w:iCs/>
            <w:rPrChange w:id="1517" w:author="Sano Yuma" w:date="2023-02-13T18:21:00Z">
              <w:rPr>
                <w:i/>
                <w:iCs/>
              </w:rPr>
            </w:rPrChange>
          </w:rPr>
          <w:delText>Z</w:delText>
        </w:r>
        <w:r w:rsidR="00180141" w:rsidRPr="00C94661" w:rsidDel="001F4579">
          <w:rPr>
            <w:rFonts w:asciiTheme="minorEastAsia" w:hAnsiTheme="minorEastAsia" w:cs="Times New Roman"/>
            <w:sz w:val="28"/>
            <w:szCs w:val="28"/>
            <w:vertAlign w:val="subscript"/>
            <w:rPrChange w:id="1518" w:author="Sano Yuma" w:date="2023-02-19T21:32:00Z">
              <w:rPr>
                <w:i/>
                <w:iCs/>
                <w:vertAlign w:val="subscript"/>
              </w:rPr>
            </w:rPrChange>
          </w:rPr>
          <w:delText>e</w:delText>
        </w:r>
        <w:commentRangeEnd w:id="1511"/>
        <w:r w:rsidR="001B6E40" w:rsidRPr="00C94661" w:rsidDel="001F4579">
          <w:rPr>
            <w:rStyle w:val="af"/>
            <w:rFonts w:asciiTheme="minorEastAsia" w:hAnsiTheme="minorEastAsia" w:cs="Times New Roman"/>
            <w:sz w:val="28"/>
            <w:szCs w:val="28"/>
            <w:rPrChange w:id="1519" w:author="Sano Yuma" w:date="2023-02-19T21:32:00Z">
              <w:rPr>
                <w:rStyle w:val="af"/>
              </w:rPr>
            </w:rPrChange>
          </w:rPr>
          <w:commentReference w:id="1511"/>
        </w:r>
        <w:commentRangeEnd w:id="1512"/>
        <w:r w:rsidR="001F4579" w:rsidDel="001F4579">
          <w:rPr>
            <w:rStyle w:val="af"/>
          </w:rPr>
          <w:commentReference w:id="1512"/>
        </w:r>
        <w:r w:rsidR="00180141" w:rsidDel="001F4579">
          <w:rPr>
            <w:rFonts w:hint="eastAsia"/>
          </w:rPr>
          <w:delText>、</w:delText>
        </w:r>
      </w:del>
      <w:ins w:id="1520" w:author="Sano Yuma" w:date="2023-02-19T21:33:00Z">
        <w:r w:rsidR="00B15636">
          <w:rPr>
            <w:rFonts w:hint="eastAsia"/>
          </w:rPr>
          <w:t>を</w:t>
        </w:r>
      </w:ins>
      <w:ins w:id="1521" w:author="Sano Yuma" w:date="2023-02-19T22:09:00Z">
        <w:r w:rsidR="001F4579">
          <w:rPr>
            <w:rFonts w:hint="eastAsia"/>
          </w:rPr>
          <w:t>表6</w:t>
        </w:r>
        <w:r w:rsidR="001F4579">
          <w:t>.2</w:t>
        </w:r>
        <w:r w:rsidR="001F4579">
          <w:rPr>
            <w:rFonts w:hint="eastAsia"/>
          </w:rPr>
          <w:t>に示す</w:t>
        </w:r>
      </w:ins>
      <w:ins w:id="1522" w:author="Sano Yuma" w:date="2023-02-19T22:10:00Z">
        <w:r w:rsidR="001F4579">
          <w:rPr>
            <w:rFonts w:hint="eastAsia"/>
          </w:rPr>
          <w:t>。</w:t>
        </w:r>
      </w:ins>
      <w:del w:id="1523" w:author="Sano Yuma" w:date="2023-02-19T22:09:00Z">
        <w:r w:rsidR="00A74FFA" w:rsidDel="001F4579">
          <w:rPr>
            <w:rFonts w:hint="eastAsia"/>
          </w:rPr>
          <w:delText>単位をm</w:delText>
        </w:r>
        <w:r w:rsidR="00A74FFA" w:rsidDel="001F4579">
          <w:delText>m</w:delText>
        </w:r>
        <w:r w:rsidR="00A74FFA" w:rsidDel="001F4579">
          <w:rPr>
            <w:rFonts w:hint="eastAsia"/>
          </w:rPr>
          <w:delText>と</w:delText>
        </w:r>
      </w:del>
      <w:del w:id="1524" w:author="Sano Yuma" w:date="2023-02-19T21:33:00Z">
        <w:r w:rsidR="00A74FFA" w:rsidDel="00B15636">
          <w:rPr>
            <w:rFonts w:hint="eastAsia"/>
          </w:rPr>
          <w:delText>すると</w:delText>
        </w:r>
        <w:r w:rsidR="00393E85" w:rsidDel="00B15636">
          <w:rPr>
            <w:rFonts w:hint="eastAsia"/>
          </w:rPr>
          <w:delText>以下のようになった</w:delText>
        </w:r>
      </w:del>
      <w:del w:id="1525" w:author="Sano Yuma" w:date="2023-02-19T21:35:00Z">
        <w:r w:rsidR="00393E85" w:rsidDel="00A4554D">
          <w:rPr>
            <w:rFonts w:hint="eastAsia"/>
          </w:rPr>
          <w:delText>。</w:delText>
        </w:r>
      </w:del>
    </w:p>
    <w:p w14:paraId="26AFBA06" w14:textId="56026D2A" w:rsidR="001F4579" w:rsidRPr="001F4579" w:rsidRDefault="001F4579">
      <w:pPr>
        <w:pStyle w:val="a6"/>
        <w:keepNext/>
        <w:jc w:val="center"/>
        <w:rPr>
          <w:ins w:id="1526" w:author="Sano Yuma" w:date="2023-02-19T22:10:00Z"/>
          <w:b w:val="0"/>
          <w:bCs w:val="0"/>
          <w:rPrChange w:id="1527" w:author="Sano Yuma" w:date="2023-02-19T22:10:00Z">
            <w:rPr>
              <w:ins w:id="1528" w:author="Sano Yuma" w:date="2023-02-19T22:10:00Z"/>
            </w:rPr>
          </w:rPrChange>
        </w:rPr>
        <w:pPrChange w:id="1529" w:author="Sano Yuma" w:date="2023-02-19T22:10:00Z">
          <w:pPr>
            <w:pStyle w:val="a6"/>
          </w:pPr>
        </w:pPrChange>
      </w:pPr>
      <w:ins w:id="1530" w:author="Sano Yuma" w:date="2023-02-19T22:10:00Z">
        <w:r w:rsidRPr="001F4579">
          <w:rPr>
            <w:rFonts w:hint="eastAsia"/>
            <w:b w:val="0"/>
            <w:bCs w:val="0"/>
            <w:rPrChange w:id="1531" w:author="Sano Yuma" w:date="2023-02-19T22:10:00Z">
              <w:rPr>
                <w:rFonts w:hint="eastAsia"/>
              </w:rPr>
            </w:rPrChange>
          </w:rPr>
          <w:t>表</w:t>
        </w:r>
        <w:r w:rsidRPr="001F4579">
          <w:rPr>
            <w:b w:val="0"/>
            <w:bCs w:val="0"/>
            <w:rPrChange w:id="1532" w:author="Sano Yuma" w:date="2023-02-19T22:10:00Z">
              <w:rPr/>
            </w:rPrChange>
          </w:rPr>
          <w:t>6.2</w:t>
        </w:r>
        <w:r w:rsidRPr="001F4579">
          <w:rPr>
            <w:rFonts w:hint="eastAsia"/>
            <w:b w:val="0"/>
            <w:bCs w:val="0"/>
            <w:rPrChange w:id="1533" w:author="Sano Yuma" w:date="2023-02-19T22:10:00Z">
              <w:rPr>
                <w:rFonts w:hint="eastAsia"/>
              </w:rPr>
            </w:rPrChange>
          </w:rPr>
          <w:t xml:space="preserve">　カメラ位置の実測値</w:t>
        </w:r>
        <w:r>
          <w:rPr>
            <w:rFonts w:hint="eastAsia"/>
            <w:b w:val="0"/>
            <w:bCs w:val="0"/>
          </w:rPr>
          <w:t>と</w:t>
        </w:r>
        <w:r w:rsidRPr="001F4579">
          <w:rPr>
            <w:rFonts w:hint="eastAsia"/>
            <w:b w:val="0"/>
            <w:bCs w:val="0"/>
            <w:rPrChange w:id="1534" w:author="Sano Yuma" w:date="2023-02-19T22:10:00Z">
              <w:rPr>
                <w:rFonts w:hint="eastAsia"/>
              </w:rPr>
            </w:rPrChange>
          </w:rPr>
          <w:t>推定値の比較</w:t>
        </w:r>
      </w:ins>
    </w:p>
    <w:p w14:paraId="694DAFEB" w14:textId="597DFACF" w:rsidR="001F4579" w:rsidRDefault="001F4579">
      <w:pPr>
        <w:spacing w:line="360" w:lineRule="auto"/>
        <w:jc w:val="center"/>
        <w:pPrChange w:id="1535" w:author="Sano Yuma" w:date="2023-02-19T22:10:00Z">
          <w:pPr/>
        </w:pPrChange>
      </w:pPr>
      <w:ins w:id="1536" w:author="Sano Yuma" w:date="2023-02-19T22:10:00Z">
        <w:r>
          <w:object w:dxaOrig="5522" w:dyaOrig="1911" w14:anchorId="510BC784">
            <v:shape id="_x0000_i1026" type="#_x0000_t75" style="width:275.8pt;height:95.75pt" o:ole="">
              <v:imagedata r:id="rId43" o:title=""/>
            </v:shape>
            <o:OLEObject Type="Embed" ProgID="Excel.Sheet.12" ShapeID="_x0000_i1026" DrawAspect="Content" ObjectID="_1738674501" r:id="rId44"/>
          </w:object>
        </w:r>
      </w:ins>
    </w:p>
    <w:p w14:paraId="585D3C3A" w14:textId="4CC62C9F" w:rsidR="00393E85" w:rsidDel="001F4579" w:rsidRDefault="001B6E40">
      <w:pPr>
        <w:spacing w:line="360" w:lineRule="auto"/>
        <w:ind w:firstLineChars="200" w:firstLine="420"/>
        <w:rPr>
          <w:del w:id="1537" w:author="Sano Yuma" w:date="2023-02-19T22:10:00Z"/>
        </w:rPr>
        <w:pPrChange w:id="1538" w:author="Sano Yuma" w:date="2023-02-13T20:08:00Z">
          <w:pPr/>
        </w:pPrChange>
      </w:pPr>
      <w:commentRangeStart w:id="1539"/>
      <w:commentRangeStart w:id="1540"/>
      <w:ins w:id="1541" w:author="茂浩" w:date="2023-02-12T08:34:00Z">
        <w:del w:id="1542" w:author="Sano Yuma" w:date="2023-02-19T22:10:00Z">
          <w:r w:rsidDel="001F4579">
            <w:rPr>
              <w:rFonts w:hint="eastAsia"/>
            </w:rPr>
            <w:lastRenderedPageBreak/>
            <w:delText>1台目のカメラ</w:delText>
          </w:r>
        </w:del>
      </w:ins>
      <w:ins w:id="1543" w:author="茂浩" w:date="2023-02-12T08:35:00Z">
        <w:del w:id="1544" w:author="Sano Yuma" w:date="2023-02-19T22:10:00Z">
          <w:r w:rsidDel="001F4579">
            <w:rPr>
              <w:rFonts w:hint="eastAsia"/>
            </w:rPr>
            <w:delText xml:space="preserve">　</w:delText>
          </w:r>
        </w:del>
      </w:ins>
      <w:del w:id="1545" w:author="Sano Yuma" w:date="2023-02-19T22:10:00Z">
        <w:r w:rsidR="00393E85" w:rsidDel="001F4579">
          <w:rPr>
            <w:rFonts w:hint="eastAsia"/>
          </w:rPr>
          <w:delText xml:space="preserve">　</w:delText>
        </w:r>
      </w:del>
      <m:oMath>
        <m:d>
          <m:dPr>
            <m:ctrlPr>
              <w:del w:id="1546" w:author="Sano Yuma" w:date="2023-02-19T22:10:00Z">
                <w:rPr>
                  <w:rFonts w:ascii="Cambria Math" w:hAnsi="Cambria Math"/>
                  <w:i/>
                </w:rPr>
              </w:del>
            </m:ctrlPr>
          </m:dPr>
          <m:e>
            <m:m>
              <m:mPr>
                <m:mcs>
                  <m:mc>
                    <m:mcPr>
                      <m:count m:val="1"/>
                      <m:mcJc m:val="center"/>
                    </m:mcPr>
                  </m:mc>
                </m:mcs>
                <m:ctrlPr>
                  <w:del w:id="1547" w:author="Sano Yuma" w:date="2023-02-19T22:10:00Z">
                    <w:rPr>
                      <w:rFonts w:ascii="Cambria Math" w:hAnsi="Cambria Math"/>
                      <w:i/>
                    </w:rPr>
                  </w:del>
                </m:ctrlPr>
              </m:mPr>
              <m:mr>
                <m:e>
                  <m:sSub>
                    <m:sSubPr>
                      <m:ctrlPr>
                        <w:del w:id="1548" w:author="Sano Yuma" w:date="2023-02-19T22:10:00Z">
                          <w:rPr>
                            <w:rFonts w:ascii="Cambria Math" w:hAnsi="Cambria Math"/>
                            <w:i/>
                          </w:rPr>
                        </w:del>
                      </m:ctrlPr>
                    </m:sSubPr>
                    <m:e>
                      <m:r>
                        <w:del w:id="1549" w:author="Sano Yuma" w:date="2023-02-19T22:10:00Z">
                          <w:rPr>
                            <w:rFonts w:ascii="Cambria Math" w:hAnsi="Cambria Math"/>
                          </w:rPr>
                          <m:t>X</m:t>
                        </w:del>
                      </m:r>
                    </m:e>
                    <m:sub>
                      <m:r>
                        <w:del w:id="1550" w:author="Sano Yuma" w:date="2023-02-19T22:10:00Z">
                          <w:rPr>
                            <w:rFonts w:ascii="Cambria Math" w:hAnsi="Cambria Math"/>
                          </w:rPr>
                          <m:t>e</m:t>
                        </w:del>
                      </m:r>
                    </m:sub>
                  </m:sSub>
                </m:e>
              </m:mr>
              <m:mr>
                <m:e>
                  <m:sSub>
                    <m:sSubPr>
                      <m:ctrlPr>
                        <w:del w:id="1551" w:author="Sano Yuma" w:date="2023-02-19T22:10:00Z">
                          <w:rPr>
                            <w:rFonts w:ascii="Cambria Math" w:hAnsi="Cambria Math"/>
                            <w:i/>
                          </w:rPr>
                        </w:del>
                      </m:ctrlPr>
                    </m:sSubPr>
                    <m:e>
                      <m:r>
                        <w:del w:id="1552" w:author="Sano Yuma" w:date="2023-02-19T22:10:00Z">
                          <w:rPr>
                            <w:rFonts w:ascii="Cambria Math" w:hAnsi="Cambria Math"/>
                          </w:rPr>
                          <m:t>Y</m:t>
                        </w:del>
                      </m:r>
                    </m:e>
                    <m:sub>
                      <m:r>
                        <w:del w:id="1553" w:author="Sano Yuma" w:date="2023-02-19T22:10:00Z">
                          <w:rPr>
                            <w:rFonts w:ascii="Cambria Math" w:hAnsi="Cambria Math"/>
                          </w:rPr>
                          <m:t>e</m:t>
                        </w:del>
                      </m:r>
                    </m:sub>
                  </m:sSub>
                </m:e>
              </m:mr>
              <m:mr>
                <m:e>
                  <m:sSub>
                    <m:sSubPr>
                      <m:ctrlPr>
                        <w:del w:id="1554" w:author="Sano Yuma" w:date="2023-02-19T22:10:00Z">
                          <w:rPr>
                            <w:rFonts w:ascii="Cambria Math" w:hAnsi="Cambria Math"/>
                            <w:i/>
                          </w:rPr>
                        </w:del>
                      </m:ctrlPr>
                    </m:sSubPr>
                    <m:e>
                      <m:r>
                        <w:del w:id="1555" w:author="Sano Yuma" w:date="2023-02-19T22:10:00Z">
                          <w:rPr>
                            <w:rFonts w:ascii="Cambria Math" w:hAnsi="Cambria Math"/>
                          </w:rPr>
                          <m:t>Z</m:t>
                        </w:del>
                      </m:r>
                    </m:e>
                    <m:sub>
                      <m:r>
                        <w:del w:id="1556" w:author="Sano Yuma" w:date="2023-02-19T22:10:00Z">
                          <w:rPr>
                            <w:rFonts w:ascii="Cambria Math" w:hAnsi="Cambria Math"/>
                          </w:rPr>
                          <m:t>e</m:t>
                        </w:del>
                      </m:r>
                    </m:sub>
                  </m:sSub>
                </m:e>
              </m:mr>
            </m:m>
          </m:e>
        </m:d>
        <m:r>
          <w:del w:id="1557" w:author="Sano Yuma" w:date="2023-02-19T22:10:00Z">
            <w:rPr>
              <w:rFonts w:ascii="Cambria Math" w:hAnsi="Cambria Math"/>
            </w:rPr>
            <m:t>=</m:t>
          </w:del>
        </m:r>
        <m:d>
          <m:dPr>
            <m:ctrlPr>
              <w:del w:id="1558" w:author="Sano Yuma" w:date="2023-02-19T22:10:00Z">
                <w:rPr>
                  <w:rFonts w:ascii="Cambria Math" w:hAnsi="Cambria Math"/>
                  <w:i/>
                </w:rPr>
              </w:del>
            </m:ctrlPr>
          </m:dPr>
          <m:e>
            <m:m>
              <m:mPr>
                <m:mcs>
                  <m:mc>
                    <m:mcPr>
                      <m:count m:val="1"/>
                      <m:mcJc m:val="center"/>
                    </m:mcPr>
                  </m:mc>
                </m:mcs>
                <m:ctrlPr>
                  <w:del w:id="1559" w:author="Sano Yuma" w:date="2023-02-19T22:10:00Z">
                    <w:rPr>
                      <w:rFonts w:ascii="Cambria Math" w:hAnsi="Cambria Math"/>
                      <w:i/>
                    </w:rPr>
                  </w:del>
                </m:ctrlPr>
              </m:mPr>
              <m:mr>
                <m:e>
                  <m:r>
                    <w:del w:id="1560" w:author="Sano Yuma" w:date="2023-02-19T22:10:00Z">
                      <w:rPr>
                        <w:rFonts w:ascii="Cambria Math" w:hAnsi="Cambria Math"/>
                      </w:rPr>
                      <m:t>22594</m:t>
                    </w:del>
                  </m:r>
                </m:e>
              </m:mr>
              <m:mr>
                <m:e>
                  <m:r>
                    <w:del w:id="1561" w:author="Sano Yuma" w:date="2023-02-19T22:10:00Z">
                      <w:rPr>
                        <w:rFonts w:ascii="Cambria Math" w:hAnsi="Cambria Math"/>
                      </w:rPr>
                      <m:t>12690</m:t>
                    </w:del>
                  </m:r>
                </m:e>
              </m:mr>
              <m:mr>
                <m:e>
                  <m:r>
                    <w:del w:id="1562" w:author="Sano Yuma" w:date="2023-02-19T22:10:00Z">
                      <w:rPr>
                        <w:rFonts w:ascii="Cambria Math" w:hAnsi="Cambria Math"/>
                      </w:rPr>
                      <m:t>4000</m:t>
                    </w:del>
                  </m:r>
                </m:e>
              </m:mr>
            </m:m>
          </m:e>
        </m:d>
      </m:oMath>
      <w:del w:id="1563" w:author="Sano Yuma" w:date="2023-02-19T22:10:00Z">
        <w:r w:rsidR="00A74FFA" w:rsidDel="001F4579">
          <w:rPr>
            <w:rFonts w:hint="eastAsia"/>
          </w:rPr>
          <w:delText xml:space="preserve">　1台目のカメラ</w:delText>
        </w:r>
      </w:del>
    </w:p>
    <w:p w14:paraId="7AD9E14A" w14:textId="22A92986" w:rsidR="00A74FFA" w:rsidDel="001F4579" w:rsidRDefault="001B6E40">
      <w:pPr>
        <w:spacing w:line="360" w:lineRule="auto"/>
        <w:ind w:firstLineChars="200" w:firstLine="420"/>
        <w:rPr>
          <w:del w:id="1564" w:author="Sano Yuma" w:date="2023-02-19T22:10:00Z"/>
        </w:rPr>
        <w:pPrChange w:id="1565" w:author="Sano Yuma" w:date="2023-02-13T20:08:00Z">
          <w:pPr>
            <w:ind w:firstLineChars="100" w:firstLine="210"/>
          </w:pPr>
        </w:pPrChange>
      </w:pPr>
      <w:ins w:id="1566" w:author="茂浩" w:date="2023-02-12T08:34:00Z">
        <w:del w:id="1567" w:author="Sano Yuma" w:date="2023-02-19T21:35:00Z">
          <w:r w:rsidRPr="00B5382D" w:rsidDel="00B5382D">
            <w:rPr>
              <w:color w:val="FFFFFF" w:themeColor="background1"/>
              <w:rPrChange w:id="1568" w:author="Sano Yuma" w:date="2023-02-19T21:36:00Z">
                <w:rPr/>
              </w:rPrChange>
            </w:rPr>
            <w:delText>2</w:delText>
          </w:r>
        </w:del>
        <w:del w:id="1569" w:author="Sano Yuma" w:date="2023-02-19T22:10:00Z">
          <w:r w:rsidRPr="00B5382D" w:rsidDel="001F4579">
            <w:rPr>
              <w:rFonts w:hint="eastAsia"/>
              <w:color w:val="FFFFFF" w:themeColor="background1"/>
              <w:rPrChange w:id="1570" w:author="Sano Yuma" w:date="2023-02-19T21:36:00Z">
                <w:rPr>
                  <w:rFonts w:hint="eastAsia"/>
                </w:rPr>
              </w:rPrChange>
            </w:rPr>
            <w:delText>台目のカメラ</w:delText>
          </w:r>
          <w:r w:rsidDel="001F4579">
            <w:rPr>
              <w:rFonts w:hint="eastAsia"/>
            </w:rPr>
            <w:delText xml:space="preserve">　</w:delText>
          </w:r>
        </w:del>
        <w:del w:id="1571" w:author="Sano Yuma" w:date="2023-02-19T21:37:00Z">
          <w:r w:rsidDel="00957014">
            <w:rPr>
              <w:rFonts w:hint="eastAsia"/>
            </w:rPr>
            <w:delText xml:space="preserve">　</w:delText>
          </w:r>
        </w:del>
      </w:ins>
      <m:oMath>
        <m:d>
          <m:dPr>
            <m:ctrlPr>
              <w:del w:id="1572" w:author="Sano Yuma" w:date="2023-02-19T21:37:00Z">
                <w:rPr>
                  <w:rFonts w:ascii="Cambria Math" w:hAnsi="Cambria Math"/>
                  <w:i/>
                </w:rPr>
              </w:del>
            </m:ctrlPr>
          </m:dPr>
          <m:e>
            <m:m>
              <m:mPr>
                <m:mcs>
                  <m:mc>
                    <m:mcPr>
                      <m:count m:val="1"/>
                      <m:mcJc m:val="center"/>
                    </m:mcPr>
                  </m:mc>
                </m:mcs>
                <m:ctrlPr>
                  <w:del w:id="1573" w:author="Sano Yuma" w:date="2023-02-19T21:37:00Z">
                    <w:rPr>
                      <w:rFonts w:ascii="Cambria Math" w:hAnsi="Cambria Math"/>
                      <w:i/>
                    </w:rPr>
                  </w:del>
                </m:ctrlPr>
              </m:mPr>
              <m:mr>
                <m:e>
                  <m:sSub>
                    <m:sSubPr>
                      <m:ctrlPr>
                        <w:del w:id="1574" w:author="Sano Yuma" w:date="2023-02-19T21:37:00Z">
                          <w:rPr>
                            <w:rFonts w:ascii="Cambria Math" w:hAnsi="Cambria Math"/>
                            <w:i/>
                          </w:rPr>
                        </w:del>
                      </m:ctrlPr>
                    </m:sSubPr>
                    <m:e>
                      <m:r>
                        <w:del w:id="1575" w:author="Sano Yuma" w:date="2023-02-19T21:37:00Z">
                          <w:rPr>
                            <w:rFonts w:ascii="Cambria Math" w:hAnsi="Cambria Math"/>
                          </w:rPr>
                          <m:t>X</m:t>
                        </w:del>
                      </m:r>
                    </m:e>
                    <m:sub>
                      <m:r>
                        <w:del w:id="1576" w:author="Sano Yuma" w:date="2023-02-19T21:37:00Z">
                          <w:rPr>
                            <w:rFonts w:ascii="Cambria Math" w:hAnsi="Cambria Math"/>
                          </w:rPr>
                          <m:t>e</m:t>
                        </w:del>
                      </m:r>
                    </m:sub>
                  </m:sSub>
                </m:e>
              </m:mr>
              <m:mr>
                <m:e>
                  <m:sSub>
                    <m:sSubPr>
                      <m:ctrlPr>
                        <w:del w:id="1577" w:author="Sano Yuma" w:date="2023-02-19T21:37:00Z">
                          <w:rPr>
                            <w:rFonts w:ascii="Cambria Math" w:hAnsi="Cambria Math"/>
                            <w:i/>
                          </w:rPr>
                        </w:del>
                      </m:ctrlPr>
                    </m:sSubPr>
                    <m:e>
                      <m:r>
                        <w:del w:id="1578" w:author="Sano Yuma" w:date="2023-02-19T21:37:00Z">
                          <w:rPr>
                            <w:rFonts w:ascii="Cambria Math" w:hAnsi="Cambria Math"/>
                          </w:rPr>
                          <m:t>Y</m:t>
                        </w:del>
                      </m:r>
                    </m:e>
                    <m:sub>
                      <m:r>
                        <w:del w:id="1579" w:author="Sano Yuma" w:date="2023-02-19T21:37:00Z">
                          <w:rPr>
                            <w:rFonts w:ascii="Cambria Math" w:hAnsi="Cambria Math"/>
                          </w:rPr>
                          <m:t>e</m:t>
                        </w:del>
                      </m:r>
                    </m:sub>
                  </m:sSub>
                </m:e>
              </m:mr>
              <m:mr>
                <m:e>
                  <m:sSub>
                    <m:sSubPr>
                      <m:ctrlPr>
                        <w:del w:id="1580" w:author="Sano Yuma" w:date="2023-02-19T21:37:00Z">
                          <w:rPr>
                            <w:rFonts w:ascii="Cambria Math" w:hAnsi="Cambria Math"/>
                            <w:i/>
                          </w:rPr>
                        </w:del>
                      </m:ctrlPr>
                    </m:sSubPr>
                    <m:e>
                      <m:r>
                        <w:del w:id="1581" w:author="Sano Yuma" w:date="2023-02-19T21:37:00Z">
                          <w:rPr>
                            <w:rFonts w:ascii="Cambria Math" w:hAnsi="Cambria Math"/>
                          </w:rPr>
                          <m:t>Z</m:t>
                        </w:del>
                      </m:r>
                    </m:e>
                    <m:sub>
                      <m:r>
                        <w:del w:id="1582" w:author="Sano Yuma" w:date="2023-02-19T21:37:00Z">
                          <w:rPr>
                            <w:rFonts w:ascii="Cambria Math" w:hAnsi="Cambria Math"/>
                          </w:rPr>
                          <m:t>e</m:t>
                        </w:del>
                      </m:r>
                    </m:sub>
                  </m:sSub>
                </m:e>
              </m:mr>
            </m:m>
          </m:e>
        </m:d>
        <m:r>
          <w:del w:id="1583" w:author="Sano Yuma" w:date="2023-02-19T21:37:00Z">
            <w:rPr>
              <w:rFonts w:ascii="Cambria Math" w:hAnsi="Cambria Math"/>
            </w:rPr>
            <m:t>=</m:t>
          </w:del>
        </m:r>
        <m:d>
          <m:dPr>
            <m:ctrlPr>
              <w:del w:id="1584" w:author="Sano Yuma" w:date="2023-02-19T21:37:00Z">
                <w:rPr>
                  <w:rFonts w:ascii="Cambria Math" w:hAnsi="Cambria Math"/>
                  <w:i/>
                </w:rPr>
              </w:del>
            </m:ctrlPr>
          </m:dPr>
          <m:e>
            <m:m>
              <m:mPr>
                <m:mcs>
                  <m:mc>
                    <m:mcPr>
                      <m:count m:val="1"/>
                      <m:mcJc m:val="center"/>
                    </m:mcPr>
                  </m:mc>
                </m:mcs>
                <m:ctrlPr>
                  <w:del w:id="1585" w:author="Sano Yuma" w:date="2023-02-19T21:37:00Z">
                    <w:rPr>
                      <w:rFonts w:ascii="Cambria Math" w:hAnsi="Cambria Math"/>
                      <w:i/>
                    </w:rPr>
                  </w:del>
                </m:ctrlPr>
              </m:mPr>
              <m:mr>
                <m:e>
                  <m:r>
                    <w:del w:id="1586" w:author="Sano Yuma" w:date="2023-02-19T21:37:00Z">
                      <w:rPr>
                        <w:rFonts w:ascii="Cambria Math" w:hAnsi="Cambria Math"/>
                      </w:rPr>
                      <m:t>22425</m:t>
                    </w:del>
                  </m:r>
                </m:e>
              </m:mr>
              <m:mr>
                <m:e>
                  <m:r>
                    <w:del w:id="1587" w:author="Sano Yuma" w:date="2023-02-19T21:37:00Z">
                      <w:rPr>
                        <w:rFonts w:ascii="Cambria Math" w:hAnsi="Cambria Math"/>
                      </w:rPr>
                      <m:t>-3659</m:t>
                    </w:del>
                  </m:r>
                </m:e>
              </m:mr>
              <m:mr>
                <m:e>
                  <m:r>
                    <w:del w:id="1588" w:author="Sano Yuma" w:date="2023-02-19T21:37:00Z">
                      <w:rPr>
                        <w:rFonts w:ascii="Cambria Math" w:hAnsi="Cambria Math"/>
                      </w:rPr>
                      <m:t>3958</m:t>
                    </w:del>
                  </m:r>
                </m:e>
              </m:mr>
            </m:m>
          </m:e>
        </m:d>
      </m:oMath>
      <w:del w:id="1589" w:author="Sano Yuma" w:date="2023-02-19T21:37:00Z">
        <w:r w:rsidR="00A74FFA" w:rsidDel="00957014">
          <w:rPr>
            <w:rFonts w:hint="eastAsia"/>
          </w:rPr>
          <w:delText xml:space="preserve">　</w:delText>
        </w:r>
      </w:del>
      <w:del w:id="1590" w:author="Sano Yuma" w:date="2023-02-19T22:10:00Z">
        <w:r w:rsidR="00A74FFA" w:rsidDel="001F4579">
          <w:rPr>
            <w:rFonts w:hint="eastAsia"/>
          </w:rPr>
          <w:delText>2台目のカメラ</w:delText>
        </w:r>
        <w:commentRangeEnd w:id="1539"/>
        <w:r w:rsidDel="001F4579">
          <w:rPr>
            <w:rStyle w:val="af"/>
          </w:rPr>
          <w:commentReference w:id="1539"/>
        </w:r>
      </w:del>
      <w:commentRangeEnd w:id="1540"/>
      <w:r w:rsidR="00EB7DA5">
        <w:rPr>
          <w:rStyle w:val="af"/>
        </w:rPr>
        <w:commentReference w:id="1540"/>
      </w:r>
    </w:p>
    <w:p w14:paraId="29ED95E5" w14:textId="10EE0462" w:rsidR="00B47E3F" w:rsidDel="00360E96" w:rsidRDefault="000D1935">
      <w:pPr>
        <w:spacing w:line="360" w:lineRule="auto"/>
        <w:ind w:firstLineChars="100" w:firstLine="210"/>
        <w:rPr>
          <w:del w:id="1591" w:author="Sano Yuma" w:date="2023-02-19T21:35:00Z"/>
        </w:rPr>
        <w:pPrChange w:id="1592" w:author="Sano Yuma" w:date="2023-02-13T20:08:00Z">
          <w:pPr>
            <w:ind w:firstLineChars="100" w:firstLine="210"/>
          </w:pPr>
        </w:pPrChange>
      </w:pPr>
      <w:del w:id="1593" w:author="Sano Yuma" w:date="2023-02-19T21:35:00Z">
        <w:r w:rsidDel="00360E96">
          <w:rPr>
            <w:rFonts w:hint="eastAsia"/>
          </w:rPr>
          <w:delText>本研究ではカメラキャリブレーションの評価を行うためにカメラ位置をあらかじめ測ったうえで撮影を行った。</w:delText>
        </w:r>
        <w:r w:rsidR="00043D63" w:rsidDel="00360E96">
          <w:rPr>
            <w:rFonts w:hint="eastAsia"/>
          </w:rPr>
          <w:delText>その測定</w:delText>
        </w:r>
        <w:r w:rsidR="00554A7C" w:rsidDel="00360E96">
          <w:rPr>
            <w:rFonts w:hint="eastAsia"/>
          </w:rPr>
          <w:delText>した座標値を</w:delText>
        </w:r>
        <w:r w:rsidR="00554A7C" w:rsidRPr="00AD03CB" w:rsidDel="00360E96">
          <w:rPr>
            <w:rFonts w:asciiTheme="minorEastAsia" w:hAnsiTheme="minorEastAsia" w:cs="Times New Roman"/>
            <w:i/>
            <w:iCs/>
            <w:rPrChange w:id="1594" w:author="Sano Yuma" w:date="2023-02-13T18:21:00Z">
              <w:rPr>
                <w:i/>
                <w:iCs/>
              </w:rPr>
            </w:rPrChange>
          </w:rPr>
          <w:delText>X</w:delText>
        </w:r>
        <w:r w:rsidR="00554A7C" w:rsidRPr="00C94661" w:rsidDel="00360E96">
          <w:rPr>
            <w:rFonts w:asciiTheme="minorEastAsia" w:hAnsiTheme="minorEastAsia" w:cs="Times New Roman"/>
            <w:sz w:val="28"/>
            <w:szCs w:val="28"/>
            <w:vertAlign w:val="subscript"/>
            <w:rPrChange w:id="1595" w:author="Sano Yuma" w:date="2023-02-19T21:32:00Z">
              <w:rPr>
                <w:i/>
                <w:iCs/>
                <w:vertAlign w:val="subscript"/>
              </w:rPr>
            </w:rPrChange>
          </w:rPr>
          <w:delText>m</w:delText>
        </w:r>
        <w:r w:rsidR="00554A7C" w:rsidDel="00360E96">
          <w:rPr>
            <w:rFonts w:hint="eastAsia"/>
          </w:rPr>
          <w:delText>、</w:delText>
        </w:r>
        <w:r w:rsidR="00554A7C" w:rsidRPr="00AD03CB" w:rsidDel="00360E96">
          <w:rPr>
            <w:rFonts w:asciiTheme="minorEastAsia" w:hAnsiTheme="minorEastAsia" w:cs="Times New Roman"/>
            <w:i/>
            <w:iCs/>
            <w:rPrChange w:id="1596" w:author="Sano Yuma" w:date="2023-02-13T18:21:00Z">
              <w:rPr>
                <w:i/>
                <w:iCs/>
              </w:rPr>
            </w:rPrChange>
          </w:rPr>
          <w:delText>Y</w:delText>
        </w:r>
        <w:r w:rsidR="00554A7C" w:rsidRPr="00C94661" w:rsidDel="00360E96">
          <w:rPr>
            <w:rFonts w:asciiTheme="minorEastAsia" w:hAnsiTheme="minorEastAsia" w:cs="Times New Roman"/>
            <w:sz w:val="28"/>
            <w:szCs w:val="28"/>
            <w:vertAlign w:val="subscript"/>
            <w:rPrChange w:id="1597" w:author="Sano Yuma" w:date="2023-02-19T21:32:00Z">
              <w:rPr>
                <w:i/>
                <w:iCs/>
                <w:vertAlign w:val="subscript"/>
              </w:rPr>
            </w:rPrChange>
          </w:rPr>
          <w:delText>m</w:delText>
        </w:r>
        <w:r w:rsidR="00554A7C" w:rsidDel="00360E96">
          <w:rPr>
            <w:rFonts w:hint="eastAsia"/>
          </w:rPr>
          <w:delText>、</w:delText>
        </w:r>
        <w:r w:rsidR="00554A7C" w:rsidRPr="00AD03CB" w:rsidDel="00360E96">
          <w:rPr>
            <w:rFonts w:asciiTheme="minorEastAsia" w:hAnsiTheme="minorEastAsia" w:cs="Times New Roman"/>
            <w:i/>
            <w:iCs/>
            <w:rPrChange w:id="1598" w:author="Sano Yuma" w:date="2023-02-13T18:21:00Z">
              <w:rPr>
                <w:i/>
                <w:iCs/>
              </w:rPr>
            </w:rPrChange>
          </w:rPr>
          <w:delText>Z</w:delText>
        </w:r>
        <w:r w:rsidR="00554A7C" w:rsidRPr="00C94661" w:rsidDel="00360E96">
          <w:rPr>
            <w:rFonts w:asciiTheme="minorEastAsia" w:hAnsiTheme="minorEastAsia" w:cs="Times New Roman"/>
            <w:sz w:val="28"/>
            <w:szCs w:val="28"/>
            <w:vertAlign w:val="subscript"/>
            <w:rPrChange w:id="1599" w:author="Sano Yuma" w:date="2023-02-19T21:32:00Z">
              <w:rPr>
                <w:i/>
                <w:iCs/>
                <w:vertAlign w:val="subscript"/>
              </w:rPr>
            </w:rPrChange>
          </w:rPr>
          <w:delText>m</w:delText>
        </w:r>
        <w:r w:rsidR="0009127A" w:rsidDel="00360E96">
          <w:rPr>
            <w:rFonts w:hint="eastAsia"/>
          </w:rPr>
          <w:delText>、単位をm</w:delText>
        </w:r>
        <w:r w:rsidR="0009127A" w:rsidDel="00360E96">
          <w:delText>m</w:delText>
        </w:r>
        <w:r w:rsidR="00554A7C" w:rsidDel="00360E96">
          <w:rPr>
            <w:rFonts w:hint="eastAsia"/>
          </w:rPr>
          <w:delText>と</w:delText>
        </w:r>
        <w:r w:rsidR="005436A4" w:rsidDel="00360E96">
          <w:rPr>
            <w:rFonts w:hint="eastAsia"/>
          </w:rPr>
          <w:delText>して以下に示す</w:delText>
        </w:r>
        <w:r w:rsidR="00554A7C" w:rsidDel="00360E96">
          <w:rPr>
            <w:rFonts w:hint="eastAsia"/>
          </w:rPr>
          <w:delText>。</w:delText>
        </w:r>
      </w:del>
    </w:p>
    <w:p w14:paraId="2F68947E" w14:textId="72643C35" w:rsidR="007D2FCE" w:rsidDel="001F4579" w:rsidRDefault="001B6E40">
      <w:pPr>
        <w:spacing w:line="360" w:lineRule="auto"/>
        <w:ind w:firstLineChars="200" w:firstLine="420"/>
        <w:rPr>
          <w:del w:id="1600" w:author="Sano Yuma" w:date="2023-02-19T22:10:00Z"/>
        </w:rPr>
        <w:pPrChange w:id="1601" w:author="Sano Yuma" w:date="2023-02-13T20:08:00Z">
          <w:pPr>
            <w:ind w:firstLineChars="100" w:firstLine="210"/>
          </w:pPr>
        </w:pPrChange>
      </w:pPr>
      <w:ins w:id="1602" w:author="茂浩" w:date="2023-02-12T08:35:00Z">
        <w:del w:id="1603" w:author="Sano Yuma" w:date="2023-02-19T21:36:00Z">
          <w:r w:rsidDel="00B5382D">
            <w:rPr>
              <w:rFonts w:hint="eastAsia"/>
            </w:rPr>
            <w:delText>1</w:delText>
          </w:r>
        </w:del>
        <w:del w:id="1604" w:author="Sano Yuma" w:date="2023-02-19T22:10:00Z">
          <w:r w:rsidDel="001F4579">
            <w:rPr>
              <w:rFonts w:hint="eastAsia"/>
            </w:rPr>
            <w:delText xml:space="preserve">台目のカメラ　</w:delText>
          </w:r>
        </w:del>
        <w:del w:id="1605" w:author="Sano Yuma" w:date="2023-02-19T21:37:00Z">
          <w:r w:rsidDel="00957014">
            <w:rPr>
              <w:rFonts w:hint="eastAsia"/>
            </w:rPr>
            <w:delText xml:space="preserve">　</w:delText>
          </w:r>
        </w:del>
      </w:ins>
      <m:oMath>
        <m:d>
          <m:dPr>
            <m:ctrlPr>
              <w:del w:id="1606" w:author="Sano Yuma" w:date="2023-02-19T21:37:00Z">
                <w:rPr>
                  <w:rFonts w:ascii="Cambria Math" w:hAnsi="Cambria Math"/>
                  <w:i/>
                </w:rPr>
              </w:del>
            </m:ctrlPr>
          </m:dPr>
          <m:e>
            <m:m>
              <m:mPr>
                <m:mcs>
                  <m:mc>
                    <m:mcPr>
                      <m:count m:val="1"/>
                      <m:mcJc m:val="center"/>
                    </m:mcPr>
                  </m:mc>
                </m:mcs>
                <m:ctrlPr>
                  <w:del w:id="1607" w:author="Sano Yuma" w:date="2023-02-19T21:37:00Z">
                    <w:rPr>
                      <w:rFonts w:ascii="Cambria Math" w:hAnsi="Cambria Math"/>
                      <w:i/>
                    </w:rPr>
                  </w:del>
                </m:ctrlPr>
              </m:mPr>
              <m:mr>
                <m:e>
                  <m:sSub>
                    <m:sSubPr>
                      <m:ctrlPr>
                        <w:del w:id="1608" w:author="Sano Yuma" w:date="2023-02-19T21:37:00Z">
                          <w:rPr>
                            <w:rFonts w:ascii="Cambria Math" w:hAnsi="Cambria Math"/>
                            <w:i/>
                          </w:rPr>
                        </w:del>
                      </m:ctrlPr>
                    </m:sSubPr>
                    <m:e>
                      <m:r>
                        <w:del w:id="1609" w:author="Sano Yuma" w:date="2023-02-19T21:37:00Z">
                          <w:rPr>
                            <w:rFonts w:ascii="Cambria Math" w:hAnsi="Cambria Math"/>
                          </w:rPr>
                          <m:t>X</m:t>
                        </w:del>
                      </m:r>
                    </m:e>
                    <m:sub>
                      <m:r>
                        <w:del w:id="1610" w:author="Sano Yuma" w:date="2023-02-19T21:37:00Z">
                          <w:rPr>
                            <w:rFonts w:ascii="Cambria Math" w:hAnsi="Cambria Math"/>
                          </w:rPr>
                          <m:t>m</m:t>
                        </w:del>
                      </m:r>
                    </m:sub>
                  </m:sSub>
                </m:e>
              </m:mr>
              <m:mr>
                <m:e>
                  <m:sSub>
                    <m:sSubPr>
                      <m:ctrlPr>
                        <w:del w:id="1611" w:author="Sano Yuma" w:date="2023-02-19T21:37:00Z">
                          <w:rPr>
                            <w:rFonts w:ascii="Cambria Math" w:hAnsi="Cambria Math"/>
                            <w:i/>
                          </w:rPr>
                        </w:del>
                      </m:ctrlPr>
                    </m:sSubPr>
                    <m:e>
                      <m:r>
                        <w:del w:id="1612" w:author="Sano Yuma" w:date="2023-02-19T21:37:00Z">
                          <w:rPr>
                            <w:rFonts w:ascii="Cambria Math" w:hAnsi="Cambria Math"/>
                          </w:rPr>
                          <m:t>Y</m:t>
                        </w:del>
                      </m:r>
                    </m:e>
                    <m:sub>
                      <m:r>
                        <w:del w:id="1613" w:author="Sano Yuma" w:date="2023-02-19T21:37:00Z">
                          <w:rPr>
                            <w:rFonts w:ascii="Cambria Math" w:hAnsi="Cambria Math"/>
                          </w:rPr>
                          <m:t>m</m:t>
                        </w:del>
                      </m:r>
                    </m:sub>
                  </m:sSub>
                </m:e>
              </m:mr>
              <m:mr>
                <m:e>
                  <m:sSub>
                    <m:sSubPr>
                      <m:ctrlPr>
                        <w:del w:id="1614" w:author="Sano Yuma" w:date="2023-02-19T21:37:00Z">
                          <w:rPr>
                            <w:rFonts w:ascii="Cambria Math" w:hAnsi="Cambria Math"/>
                            <w:i/>
                          </w:rPr>
                        </w:del>
                      </m:ctrlPr>
                    </m:sSubPr>
                    <m:e>
                      <m:r>
                        <w:del w:id="1615" w:author="Sano Yuma" w:date="2023-02-19T21:37:00Z">
                          <w:rPr>
                            <w:rFonts w:ascii="Cambria Math" w:hAnsi="Cambria Math"/>
                          </w:rPr>
                          <m:t>Z</m:t>
                        </w:del>
                      </m:r>
                    </m:e>
                    <m:sub>
                      <m:r>
                        <w:del w:id="1616" w:author="Sano Yuma" w:date="2023-02-19T21:37:00Z">
                          <w:rPr>
                            <w:rFonts w:ascii="Cambria Math" w:hAnsi="Cambria Math"/>
                          </w:rPr>
                          <m:t>m</m:t>
                        </w:del>
                      </m:r>
                    </m:sub>
                  </m:sSub>
                </m:e>
              </m:mr>
            </m:m>
          </m:e>
        </m:d>
        <m:r>
          <w:del w:id="1617" w:author="Sano Yuma" w:date="2023-02-19T21:37:00Z">
            <w:rPr>
              <w:rFonts w:ascii="Cambria Math" w:hAnsi="Cambria Math"/>
            </w:rPr>
            <m:t>=</m:t>
          </w:del>
        </m:r>
        <m:d>
          <m:dPr>
            <m:ctrlPr>
              <w:del w:id="1618" w:author="Sano Yuma" w:date="2023-02-19T21:37:00Z">
                <w:rPr>
                  <w:rFonts w:ascii="Cambria Math" w:hAnsi="Cambria Math"/>
                  <w:i/>
                </w:rPr>
              </w:del>
            </m:ctrlPr>
          </m:dPr>
          <m:e>
            <m:m>
              <m:mPr>
                <m:mcs>
                  <m:mc>
                    <m:mcPr>
                      <m:count m:val="1"/>
                      <m:mcJc m:val="center"/>
                    </m:mcPr>
                  </m:mc>
                </m:mcs>
                <m:ctrlPr>
                  <w:del w:id="1619" w:author="Sano Yuma" w:date="2023-02-19T21:37:00Z">
                    <w:rPr>
                      <w:rFonts w:ascii="Cambria Math" w:hAnsi="Cambria Math"/>
                      <w:i/>
                    </w:rPr>
                  </w:del>
                </m:ctrlPr>
              </m:mPr>
              <m:mr>
                <m:e>
                  <m:r>
                    <w:del w:id="1620" w:author="Sano Yuma" w:date="2023-02-19T21:37:00Z">
                      <w:rPr>
                        <w:rFonts w:ascii="Cambria Math" w:hAnsi="Cambria Math"/>
                      </w:rPr>
                      <m:t>22400</m:t>
                    </w:del>
                  </m:r>
                </m:e>
              </m:mr>
              <m:mr>
                <m:e>
                  <m:r>
                    <w:del w:id="1621" w:author="Sano Yuma" w:date="2023-02-19T21:37:00Z">
                      <w:rPr>
                        <w:rFonts w:ascii="Cambria Math" w:hAnsi="Cambria Math"/>
                      </w:rPr>
                      <m:t>12500</m:t>
                    </w:del>
                  </m:r>
                </m:e>
              </m:mr>
              <m:mr>
                <m:e>
                  <m:r>
                    <w:del w:id="1622" w:author="Sano Yuma" w:date="2023-02-19T21:37:00Z">
                      <w:rPr>
                        <w:rFonts w:ascii="Cambria Math" w:hAnsi="Cambria Math"/>
                      </w:rPr>
                      <m:t>3890</m:t>
                    </w:del>
                  </m:r>
                </m:e>
              </m:mr>
            </m:m>
          </m:e>
        </m:d>
      </m:oMath>
      <w:del w:id="1623" w:author="Sano Yuma" w:date="2023-02-19T21:37:00Z">
        <w:r w:rsidR="007D2FCE" w:rsidDel="00957014">
          <w:rPr>
            <w:rFonts w:hint="eastAsia"/>
          </w:rPr>
          <w:delText xml:space="preserve">　</w:delText>
        </w:r>
      </w:del>
      <w:del w:id="1624" w:author="Sano Yuma" w:date="2023-02-19T22:10:00Z">
        <w:r w:rsidR="007D2FCE" w:rsidDel="001F4579">
          <w:rPr>
            <w:rFonts w:hint="eastAsia"/>
          </w:rPr>
          <w:delText>1台目のカメラ</w:delText>
        </w:r>
      </w:del>
    </w:p>
    <w:p w14:paraId="0C31AAF8" w14:textId="18B2A17F" w:rsidR="005436A4" w:rsidDel="001F4579" w:rsidRDefault="001B6E40">
      <w:pPr>
        <w:spacing w:line="360" w:lineRule="auto"/>
        <w:ind w:firstLineChars="200" w:firstLine="420"/>
        <w:rPr>
          <w:del w:id="1625" w:author="Sano Yuma" w:date="2023-02-19T22:10:00Z"/>
        </w:rPr>
        <w:pPrChange w:id="1626" w:author="Sano Yuma" w:date="2023-02-13T20:08:00Z">
          <w:pPr>
            <w:ind w:firstLineChars="100" w:firstLine="210"/>
          </w:pPr>
        </w:pPrChange>
      </w:pPr>
      <w:ins w:id="1627" w:author="茂浩" w:date="2023-02-12T08:35:00Z">
        <w:del w:id="1628" w:author="Sano Yuma" w:date="2023-02-19T22:10:00Z">
          <w:r w:rsidRPr="00B5382D" w:rsidDel="001F4579">
            <w:rPr>
              <w:color w:val="FFFFFF" w:themeColor="background1"/>
              <w:rPrChange w:id="1629" w:author="Sano Yuma" w:date="2023-02-19T21:37:00Z">
                <w:rPr/>
              </w:rPrChange>
            </w:rPr>
            <w:delText>2台目のカメラ</w:delText>
          </w:r>
          <w:r w:rsidDel="001F4579">
            <w:rPr>
              <w:rFonts w:hint="eastAsia"/>
            </w:rPr>
            <w:delText xml:space="preserve">　　</w:delText>
          </w:r>
        </w:del>
      </w:ins>
      <m:oMath>
        <m:d>
          <m:dPr>
            <m:ctrlPr>
              <w:del w:id="1630" w:author="Sano Yuma" w:date="2023-02-19T22:10:00Z">
                <w:rPr>
                  <w:rFonts w:ascii="Cambria Math" w:hAnsi="Cambria Math"/>
                  <w:i/>
                </w:rPr>
              </w:del>
            </m:ctrlPr>
          </m:dPr>
          <m:e>
            <m:m>
              <m:mPr>
                <m:mcs>
                  <m:mc>
                    <m:mcPr>
                      <m:count m:val="1"/>
                      <m:mcJc m:val="center"/>
                    </m:mcPr>
                  </m:mc>
                </m:mcs>
                <m:ctrlPr>
                  <w:del w:id="1631" w:author="Sano Yuma" w:date="2023-02-19T22:10:00Z">
                    <w:rPr>
                      <w:rFonts w:ascii="Cambria Math" w:hAnsi="Cambria Math"/>
                      <w:i/>
                    </w:rPr>
                  </w:del>
                </m:ctrlPr>
              </m:mPr>
              <m:mr>
                <m:e>
                  <m:sSub>
                    <m:sSubPr>
                      <m:ctrlPr>
                        <w:del w:id="1632" w:author="Sano Yuma" w:date="2023-02-19T22:10:00Z">
                          <w:rPr>
                            <w:rFonts w:ascii="Cambria Math" w:hAnsi="Cambria Math"/>
                            <w:i/>
                          </w:rPr>
                        </w:del>
                      </m:ctrlPr>
                    </m:sSubPr>
                    <m:e>
                      <m:r>
                        <w:del w:id="1633" w:author="Sano Yuma" w:date="2023-02-19T22:10:00Z">
                          <w:rPr>
                            <w:rFonts w:ascii="Cambria Math" w:hAnsi="Cambria Math"/>
                          </w:rPr>
                          <m:t>X</m:t>
                        </w:del>
                      </m:r>
                    </m:e>
                    <m:sub>
                      <m:r>
                        <w:del w:id="1634" w:author="Sano Yuma" w:date="2023-02-19T22:10:00Z">
                          <w:rPr>
                            <w:rFonts w:ascii="Cambria Math" w:hAnsi="Cambria Math"/>
                          </w:rPr>
                          <m:t>m</m:t>
                        </w:del>
                      </m:r>
                    </m:sub>
                  </m:sSub>
                </m:e>
              </m:mr>
              <m:mr>
                <m:e>
                  <m:sSub>
                    <m:sSubPr>
                      <m:ctrlPr>
                        <w:del w:id="1635" w:author="Sano Yuma" w:date="2023-02-19T22:10:00Z">
                          <w:rPr>
                            <w:rFonts w:ascii="Cambria Math" w:hAnsi="Cambria Math"/>
                            <w:i/>
                          </w:rPr>
                        </w:del>
                      </m:ctrlPr>
                    </m:sSubPr>
                    <m:e>
                      <m:r>
                        <w:del w:id="1636" w:author="Sano Yuma" w:date="2023-02-19T22:10:00Z">
                          <w:rPr>
                            <w:rFonts w:ascii="Cambria Math" w:hAnsi="Cambria Math"/>
                          </w:rPr>
                          <m:t>Y</m:t>
                        </w:del>
                      </m:r>
                    </m:e>
                    <m:sub>
                      <m:r>
                        <w:del w:id="1637" w:author="Sano Yuma" w:date="2023-02-19T22:10:00Z">
                          <w:rPr>
                            <w:rFonts w:ascii="Cambria Math" w:hAnsi="Cambria Math"/>
                          </w:rPr>
                          <m:t>m</m:t>
                        </w:del>
                      </m:r>
                    </m:sub>
                  </m:sSub>
                </m:e>
              </m:mr>
              <m:mr>
                <m:e>
                  <m:sSub>
                    <m:sSubPr>
                      <m:ctrlPr>
                        <w:del w:id="1638" w:author="Sano Yuma" w:date="2023-02-19T22:10:00Z">
                          <w:rPr>
                            <w:rFonts w:ascii="Cambria Math" w:hAnsi="Cambria Math"/>
                            <w:i/>
                          </w:rPr>
                        </w:del>
                      </m:ctrlPr>
                    </m:sSubPr>
                    <m:e>
                      <m:r>
                        <w:del w:id="1639" w:author="Sano Yuma" w:date="2023-02-19T22:10:00Z">
                          <w:rPr>
                            <w:rFonts w:ascii="Cambria Math" w:hAnsi="Cambria Math"/>
                          </w:rPr>
                          <m:t>Z</m:t>
                        </w:del>
                      </m:r>
                    </m:e>
                    <m:sub>
                      <m:r>
                        <w:del w:id="1640" w:author="Sano Yuma" w:date="2023-02-19T22:10:00Z">
                          <w:rPr>
                            <w:rFonts w:ascii="Cambria Math" w:hAnsi="Cambria Math"/>
                          </w:rPr>
                          <m:t>m</m:t>
                        </w:del>
                      </m:r>
                    </m:sub>
                  </m:sSub>
                </m:e>
              </m:mr>
            </m:m>
          </m:e>
        </m:d>
        <m:r>
          <w:del w:id="1641" w:author="Sano Yuma" w:date="2023-02-19T22:10:00Z">
            <w:rPr>
              <w:rFonts w:ascii="Cambria Math" w:hAnsi="Cambria Math"/>
            </w:rPr>
            <m:t>=</m:t>
          </w:del>
        </m:r>
        <m:d>
          <m:dPr>
            <m:ctrlPr>
              <w:del w:id="1642" w:author="Sano Yuma" w:date="2023-02-19T22:10:00Z">
                <w:rPr>
                  <w:rFonts w:ascii="Cambria Math" w:hAnsi="Cambria Math"/>
                  <w:i/>
                </w:rPr>
              </w:del>
            </m:ctrlPr>
          </m:dPr>
          <m:e>
            <m:m>
              <m:mPr>
                <m:mcs>
                  <m:mc>
                    <m:mcPr>
                      <m:count m:val="1"/>
                      <m:mcJc m:val="center"/>
                    </m:mcPr>
                  </m:mc>
                </m:mcs>
                <m:ctrlPr>
                  <w:del w:id="1643" w:author="Sano Yuma" w:date="2023-02-19T22:10:00Z">
                    <w:rPr>
                      <w:rFonts w:ascii="Cambria Math" w:hAnsi="Cambria Math"/>
                      <w:i/>
                    </w:rPr>
                  </w:del>
                </m:ctrlPr>
              </m:mPr>
              <m:mr>
                <m:e>
                  <m:r>
                    <w:del w:id="1644" w:author="Sano Yuma" w:date="2023-02-19T22:10:00Z">
                      <w:rPr>
                        <w:rFonts w:ascii="Cambria Math" w:hAnsi="Cambria Math"/>
                      </w:rPr>
                      <m:t>22530</m:t>
                    </w:del>
                  </m:r>
                </m:e>
              </m:mr>
              <m:mr>
                <m:e>
                  <m:r>
                    <w:del w:id="1645" w:author="Sano Yuma" w:date="2023-02-19T22:10:00Z">
                      <w:rPr>
                        <w:rFonts w:ascii="Cambria Math" w:hAnsi="Cambria Math"/>
                      </w:rPr>
                      <m:t>-3640</m:t>
                    </w:del>
                  </m:r>
                </m:e>
              </m:mr>
              <m:mr>
                <m:e>
                  <m:r>
                    <w:del w:id="1646" w:author="Sano Yuma" w:date="2023-02-19T22:10:00Z">
                      <w:rPr>
                        <w:rFonts w:ascii="Cambria Math" w:hAnsi="Cambria Math"/>
                      </w:rPr>
                      <m:t>3890</m:t>
                    </w:del>
                  </m:r>
                </m:e>
              </m:mr>
            </m:m>
          </m:e>
        </m:d>
      </m:oMath>
      <w:del w:id="1647" w:author="Sano Yuma" w:date="2023-02-19T22:10:00Z">
        <w:r w:rsidR="007D2FCE" w:rsidDel="001F4579">
          <w:rPr>
            <w:rFonts w:hint="eastAsia"/>
          </w:rPr>
          <w:delText xml:space="preserve">　2台目のカメラ</w:delText>
        </w:r>
      </w:del>
    </w:p>
    <w:p w14:paraId="2E7E9232" w14:textId="2BBD9F72" w:rsidR="009411E7" w:rsidRDefault="009411E7" w:rsidP="00191EA8">
      <w:pPr>
        <w:spacing w:line="360" w:lineRule="auto"/>
        <w:ind w:firstLineChars="100" w:firstLine="210"/>
        <w:rPr>
          <w:ins w:id="1648" w:author="Sano Yuma" w:date="2023-02-13T20:18:00Z"/>
        </w:rPr>
      </w:pPr>
      <w:r>
        <w:rPr>
          <w:rFonts w:hint="eastAsia"/>
        </w:rPr>
        <w:t>推定結果と測定結果を比較すると、</w:t>
      </w:r>
      <w:r w:rsidR="00E45219">
        <w:rPr>
          <w:rFonts w:hint="eastAsia"/>
        </w:rPr>
        <w:t>その誤差は1台目のカメラで約2</w:t>
      </w:r>
      <w:r w:rsidR="00E45219">
        <w:t>93mm</w:t>
      </w:r>
      <w:r w:rsidR="00E45219">
        <w:rPr>
          <w:rFonts w:hint="eastAsia"/>
        </w:rPr>
        <w:t>、2台目のカメラで約1</w:t>
      </w:r>
      <w:r w:rsidR="00E45219">
        <w:t>2</w:t>
      </w:r>
      <w:r w:rsidR="00E45219">
        <w:rPr>
          <w:rFonts w:hint="eastAsia"/>
        </w:rPr>
        <w:t>7m</w:t>
      </w:r>
      <w:r w:rsidR="00E45219">
        <w:t>m</w:t>
      </w:r>
      <w:r w:rsidR="00E45219">
        <w:rPr>
          <w:rFonts w:hint="eastAsia"/>
        </w:rPr>
        <w:t>であった。</w:t>
      </w:r>
    </w:p>
    <w:p w14:paraId="249A92A3" w14:textId="77777777" w:rsidR="004703B7" w:rsidRDefault="004703B7">
      <w:pPr>
        <w:spacing w:line="360" w:lineRule="auto"/>
        <w:ind w:firstLineChars="100" w:firstLine="210"/>
        <w:pPrChange w:id="1649" w:author="Sano Yuma" w:date="2023-02-13T20:08:00Z">
          <w:pPr>
            <w:ind w:firstLineChars="100" w:firstLine="210"/>
          </w:pPr>
        </w:pPrChange>
      </w:pPr>
    </w:p>
    <w:p w14:paraId="4731B1C8" w14:textId="28E0FCD9" w:rsidR="00873170" w:rsidRDefault="00ED746B" w:rsidP="003616AC">
      <w:pPr>
        <w:pStyle w:val="2"/>
        <w:rPr>
          <w:rFonts w:asciiTheme="minorHAnsi" w:eastAsiaTheme="minorHAnsi" w:hAnsiTheme="minorHAnsi"/>
          <w:sz w:val="24"/>
          <w:szCs w:val="28"/>
        </w:rPr>
      </w:pPr>
      <w:bookmarkStart w:id="1650" w:name="_Toc127563138"/>
      <w:r>
        <w:rPr>
          <w:rFonts w:asciiTheme="minorHAnsi" w:eastAsiaTheme="minorHAnsi" w:hAnsiTheme="minorHAnsi"/>
          <w:sz w:val="24"/>
          <w:szCs w:val="28"/>
        </w:rPr>
        <w:t>6.2</w:t>
      </w:r>
      <w:r>
        <w:rPr>
          <w:rFonts w:asciiTheme="minorHAnsi" w:eastAsiaTheme="minorHAnsi" w:hAnsiTheme="minorHAnsi" w:hint="eastAsia"/>
          <w:sz w:val="24"/>
          <w:szCs w:val="28"/>
        </w:rPr>
        <w:t xml:space="preserve">　</w:t>
      </w:r>
      <w:r>
        <w:rPr>
          <w:rFonts w:asciiTheme="minorHAnsi" w:eastAsiaTheme="minorHAnsi" w:hAnsiTheme="minorHAnsi"/>
          <w:sz w:val="24"/>
          <w:szCs w:val="28"/>
        </w:rPr>
        <w:t>AlphaPose</w:t>
      </w:r>
      <w:r>
        <w:rPr>
          <w:rFonts w:asciiTheme="minorHAnsi" w:eastAsiaTheme="minorHAnsi" w:hAnsiTheme="minorHAnsi" w:hint="eastAsia"/>
          <w:sz w:val="24"/>
          <w:szCs w:val="28"/>
        </w:rPr>
        <w:t>による選手の</w:t>
      </w:r>
      <w:r w:rsidR="00811AC6">
        <w:rPr>
          <w:rFonts w:asciiTheme="minorHAnsi" w:eastAsiaTheme="minorHAnsi" w:hAnsiTheme="minorHAnsi" w:hint="eastAsia"/>
          <w:sz w:val="24"/>
          <w:szCs w:val="28"/>
        </w:rPr>
        <w:t>姿勢推定と追跡結果</w:t>
      </w:r>
      <w:bookmarkEnd w:id="1650"/>
    </w:p>
    <w:p w14:paraId="4B5C351C" w14:textId="59FAE4AC" w:rsidR="00190FCC" w:rsidRDefault="003616AC">
      <w:pPr>
        <w:spacing w:line="360" w:lineRule="auto"/>
        <w:pPrChange w:id="1651" w:author="Sano Yuma" w:date="2023-02-13T20:08:00Z">
          <w:pPr/>
        </w:pPrChange>
      </w:pPr>
      <w:r>
        <w:rPr>
          <w:rFonts w:hint="eastAsia"/>
        </w:rPr>
        <w:t xml:space="preserve">　撮影した映像の1フレーム目における</w:t>
      </w:r>
      <w:r w:rsidR="00E01B20">
        <w:rPr>
          <w:rFonts w:hint="eastAsia"/>
        </w:rPr>
        <w:t>処理</w:t>
      </w:r>
      <w:r>
        <w:rPr>
          <w:rFonts w:hint="eastAsia"/>
        </w:rPr>
        <w:t>結果を図6</w:t>
      </w:r>
      <w:r>
        <w:t>.1</w:t>
      </w:r>
      <w:r>
        <w:rPr>
          <w:rFonts w:hint="eastAsia"/>
        </w:rPr>
        <w:t>に示す。続いて、</w:t>
      </w:r>
      <w:r w:rsidR="00E01B20">
        <w:rPr>
          <w:rFonts w:hint="eastAsia"/>
        </w:rPr>
        <w:t>1</w:t>
      </w:r>
      <w:r w:rsidR="00E01B20">
        <w:t>0</w:t>
      </w:r>
      <w:r w:rsidR="00E01B20">
        <w:rPr>
          <w:rFonts w:hint="eastAsia"/>
        </w:rPr>
        <w:t>秒後におけるフレームの処理結果を図6</w:t>
      </w:r>
      <w:r w:rsidR="00E01B20">
        <w:t>.2</w:t>
      </w:r>
      <w:r w:rsidR="00E01B20">
        <w:rPr>
          <w:rFonts w:hint="eastAsia"/>
        </w:rPr>
        <w:t>に示す。</w:t>
      </w:r>
      <w:ins w:id="1652" w:author="Sano Yuma" w:date="2023-02-16T18:27:00Z">
        <w:r w:rsidR="004169D0">
          <w:rPr>
            <w:rFonts w:hint="eastAsia"/>
          </w:rPr>
          <w:t>また、</w:t>
        </w:r>
      </w:ins>
      <w:ins w:id="1653" w:author="Sano Yuma" w:date="2023-02-16T18:33:00Z">
        <w:r w:rsidR="007430BF">
          <w:rPr>
            <w:rFonts w:hint="eastAsia"/>
          </w:rPr>
          <w:t>映像に映る</w:t>
        </w:r>
      </w:ins>
      <w:ins w:id="1654" w:author="Sano Yuma" w:date="2023-02-16T18:32:00Z">
        <w:r w:rsidR="007430BF">
          <w:rPr>
            <w:rFonts w:hint="eastAsia"/>
          </w:rPr>
          <w:t>選手</w:t>
        </w:r>
      </w:ins>
      <w:ins w:id="1655" w:author="Sano Yuma" w:date="2023-02-16T18:33:00Z">
        <w:r w:rsidR="007430BF">
          <w:rPr>
            <w:rFonts w:hint="eastAsia"/>
          </w:rPr>
          <w:t>1</w:t>
        </w:r>
        <w:r w:rsidR="007430BF">
          <w:t>2</w:t>
        </w:r>
        <w:r w:rsidR="007430BF">
          <w:rPr>
            <w:rFonts w:hint="eastAsia"/>
          </w:rPr>
          <w:t>人</w:t>
        </w:r>
      </w:ins>
      <w:ins w:id="1656" w:author="Sano Yuma" w:date="2023-02-16T18:32:00Z">
        <w:r w:rsidR="007430BF">
          <w:rPr>
            <w:rFonts w:hint="eastAsia"/>
          </w:rPr>
          <w:t>をA</w:t>
        </w:r>
      </w:ins>
      <w:ins w:id="1657" w:author="Sano Yuma" w:date="2023-02-16T18:33:00Z">
        <w:r w:rsidR="007430BF">
          <w:rPr>
            <w:rFonts w:hint="eastAsia"/>
          </w:rPr>
          <w:t>からMとし、</w:t>
        </w:r>
      </w:ins>
      <w:ins w:id="1658" w:author="Sano Yuma" w:date="2023-02-16T18:27:00Z">
        <w:r w:rsidR="004169D0">
          <w:rPr>
            <w:rFonts w:hint="eastAsia"/>
          </w:rPr>
          <w:t>各フレームにおける選手ごと</w:t>
        </w:r>
      </w:ins>
      <w:ins w:id="1659" w:author="Sano Yuma" w:date="2023-02-16T18:34:00Z">
        <w:r w:rsidR="007430BF">
          <w:rPr>
            <w:rFonts w:hint="eastAsia"/>
          </w:rPr>
          <w:t>に振り分けられる</w:t>
        </w:r>
      </w:ins>
      <w:ins w:id="1660" w:author="Sano Yuma" w:date="2023-02-16T18:27:00Z">
        <w:r w:rsidR="004169D0">
          <w:rPr>
            <w:rFonts w:hint="eastAsia"/>
          </w:rPr>
          <w:t>IDについて表6</w:t>
        </w:r>
        <w:r w:rsidR="004169D0">
          <w:t>.</w:t>
        </w:r>
      </w:ins>
      <w:ins w:id="1661" w:author="Sano Yuma" w:date="2023-02-19T22:11:00Z">
        <w:r w:rsidR="0099754F">
          <w:t>3</w:t>
        </w:r>
      </w:ins>
      <w:ins w:id="1662" w:author="Sano Yuma" w:date="2023-02-16T18:27:00Z">
        <w:r w:rsidR="004169D0">
          <w:rPr>
            <w:rFonts w:hint="eastAsia"/>
          </w:rPr>
          <w:t>に示す。</w:t>
        </w:r>
      </w:ins>
    </w:p>
    <w:p w14:paraId="0F7CDBC5" w14:textId="0BABE5D0" w:rsidR="00190FCC" w:rsidRDefault="00190FCC">
      <w:pPr>
        <w:spacing w:line="360" w:lineRule="auto"/>
        <w:pPrChange w:id="1663" w:author="Sano Yuma" w:date="2023-02-13T20:08:00Z">
          <w:pPr/>
        </w:pPrChange>
      </w:pPr>
      <w:r>
        <w:rPr>
          <w:rFonts w:hint="eastAsia"/>
        </w:rPr>
        <w:t xml:space="preserve">　</w:t>
      </w:r>
      <w:commentRangeStart w:id="1664"/>
      <w:commentRangeStart w:id="1665"/>
      <w:r>
        <w:rPr>
          <w:rFonts w:hint="eastAsia"/>
        </w:rPr>
        <w:t>どちらのフレームにおいても、おおよそ正しく選手を検知し、その姿勢を推定できていることが</w:t>
      </w:r>
      <w:ins w:id="1666" w:author="Sano Yuma" w:date="2023-02-16T18:28:00Z">
        <w:r w:rsidR="00767F1D">
          <w:rPr>
            <w:rFonts w:hint="eastAsia"/>
          </w:rPr>
          <w:t>図6</w:t>
        </w:r>
        <w:r w:rsidR="00767F1D">
          <w:t>.1</w:t>
        </w:r>
        <w:r w:rsidR="00767F1D">
          <w:rPr>
            <w:rFonts w:hint="eastAsia"/>
          </w:rPr>
          <w:t>，6</w:t>
        </w:r>
        <w:r w:rsidR="00767F1D">
          <w:t>.2</w:t>
        </w:r>
      </w:ins>
      <w:ins w:id="1667" w:author="Sano Yuma" w:date="2023-02-16T18:29:00Z">
        <w:r w:rsidR="00767F1D">
          <w:rPr>
            <w:rFonts w:hint="eastAsia"/>
          </w:rPr>
          <w:t>から</w:t>
        </w:r>
      </w:ins>
      <w:r>
        <w:rPr>
          <w:rFonts w:hint="eastAsia"/>
        </w:rPr>
        <w:t>読み取れる。しかし、</w:t>
      </w:r>
      <w:ins w:id="1668" w:author="Sano Yuma" w:date="2023-02-16T18:29:00Z">
        <w:r w:rsidR="00767F1D">
          <w:rPr>
            <w:rFonts w:hint="eastAsia"/>
          </w:rPr>
          <w:t>表6</w:t>
        </w:r>
        <w:r w:rsidR="00767F1D">
          <w:t>.</w:t>
        </w:r>
      </w:ins>
      <w:ins w:id="1669" w:author="Sano Yuma" w:date="2023-02-19T22:11:00Z">
        <w:r w:rsidR="0099754F">
          <w:t>3</w:t>
        </w:r>
      </w:ins>
      <w:ins w:id="1670" w:author="Sano Yuma" w:date="2023-02-16T18:29:00Z">
        <w:r w:rsidR="00767F1D">
          <w:rPr>
            <w:rFonts w:hint="eastAsia"/>
          </w:rPr>
          <w:t>においてフレーム間の選手I</w:t>
        </w:r>
        <w:r w:rsidR="00767F1D">
          <w:t>D</w:t>
        </w:r>
        <w:r w:rsidR="00767F1D">
          <w:rPr>
            <w:rFonts w:hint="eastAsia"/>
          </w:rPr>
          <w:t>を</w:t>
        </w:r>
      </w:ins>
      <w:del w:id="1671" w:author="Sano Yuma" w:date="2023-02-16T18:29:00Z">
        <w:r w:rsidDel="00767F1D">
          <w:rPr>
            <w:rFonts w:hint="eastAsia"/>
          </w:rPr>
          <w:delText>2フレームで</w:delText>
        </w:r>
      </w:del>
      <w:r>
        <w:rPr>
          <w:rFonts w:hint="eastAsia"/>
        </w:rPr>
        <w:t>比較すると、同じ選手に対して異なるIDが振り分けられていることが分かる。</w:t>
      </w:r>
      <w:commentRangeEnd w:id="1664"/>
      <w:r w:rsidR="001B6E40">
        <w:rPr>
          <w:rStyle w:val="af"/>
        </w:rPr>
        <w:commentReference w:id="1664"/>
      </w:r>
      <w:commentRangeEnd w:id="1665"/>
      <w:r w:rsidR="00203EBD">
        <w:rPr>
          <w:rStyle w:val="af"/>
        </w:rPr>
        <w:commentReference w:id="1665"/>
      </w:r>
      <w:r w:rsidR="00D2563C">
        <w:br/>
      </w:r>
      <w:r w:rsidR="00D2563C">
        <w:rPr>
          <w:rFonts w:hint="eastAsia"/>
        </w:rPr>
        <w:t xml:space="preserve">　これは、選手の交差によって</w:t>
      </w:r>
      <w:r w:rsidR="00092C7E">
        <w:rPr>
          <w:rFonts w:hint="eastAsia"/>
        </w:rPr>
        <w:t>A</w:t>
      </w:r>
      <w:r w:rsidR="00092C7E">
        <w:t>lphaPose</w:t>
      </w:r>
      <w:r w:rsidR="00092C7E">
        <w:rPr>
          <w:rFonts w:hint="eastAsia"/>
        </w:rPr>
        <w:t>の追跡が途切れることによって、新たなIDを振り分け</w:t>
      </w:r>
      <w:ins w:id="1672" w:author="Sano Yuma" w:date="2023-02-16T18:29:00Z">
        <w:r w:rsidR="00834BA1">
          <w:rPr>
            <w:rFonts w:hint="eastAsia"/>
          </w:rPr>
          <w:t>られる</w:t>
        </w:r>
      </w:ins>
      <w:del w:id="1673" w:author="Sano Yuma" w:date="2023-02-16T18:29:00Z">
        <w:r w:rsidR="00092C7E" w:rsidDel="00834BA1">
          <w:rPr>
            <w:rFonts w:hint="eastAsia"/>
          </w:rPr>
          <w:delText>てしまう</w:delText>
        </w:r>
      </w:del>
      <w:r w:rsidR="00092C7E">
        <w:rPr>
          <w:rFonts w:hint="eastAsia"/>
        </w:rPr>
        <w:t>ことが原因と考えられる。</w:t>
      </w:r>
    </w:p>
    <w:p w14:paraId="0205664B" w14:textId="77777777" w:rsidR="00FB3958" w:rsidRDefault="00FB3958" w:rsidP="00FB3958">
      <w:pPr>
        <w:keepNext/>
        <w:jc w:val="center"/>
      </w:pPr>
      <w:r>
        <w:rPr>
          <w:rFonts w:hint="eastAsia"/>
          <w:noProof/>
        </w:rPr>
        <w:drawing>
          <wp:inline distT="0" distB="0" distL="0" distR="0" wp14:anchorId="06E85544" wp14:editId="39F4ACE2">
            <wp:extent cx="4293705" cy="2415462"/>
            <wp:effectExtent l="0" t="0" r="0" b="4445"/>
            <wp:docPr id="37" name="図 37" descr="女性, 裁判所, グループ, 民衆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図 37" descr="女性, 裁判所, グループ, 民衆 が含まれている画像&#10;&#10;自動的に生成された説明"/>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309241" cy="2424202"/>
                    </a:xfrm>
                    <a:prstGeom prst="rect">
                      <a:avLst/>
                    </a:prstGeom>
                  </pic:spPr>
                </pic:pic>
              </a:graphicData>
            </a:graphic>
          </wp:inline>
        </w:drawing>
      </w:r>
    </w:p>
    <w:p w14:paraId="2645811E" w14:textId="58580EAA" w:rsidR="00FB3958" w:rsidRDefault="00FB3958" w:rsidP="00FB3958">
      <w:pPr>
        <w:pStyle w:val="a6"/>
        <w:jc w:val="center"/>
        <w:rPr>
          <w:b w:val="0"/>
          <w:bCs w:val="0"/>
        </w:rPr>
      </w:pPr>
      <w:r w:rsidRPr="006F7F50">
        <w:rPr>
          <w:rFonts w:hint="eastAsia"/>
          <w:b w:val="0"/>
          <w:bCs w:val="0"/>
        </w:rPr>
        <w:t>図6</w:t>
      </w:r>
      <w:r w:rsidRPr="006F7F50">
        <w:rPr>
          <w:b w:val="0"/>
          <w:bCs w:val="0"/>
        </w:rPr>
        <w:t>.1</w:t>
      </w:r>
      <w:r w:rsidRPr="006F7F50">
        <w:rPr>
          <w:rFonts w:hint="eastAsia"/>
          <w:b w:val="0"/>
          <w:bCs w:val="0"/>
        </w:rPr>
        <w:t xml:space="preserve">　1フレーム目における</w:t>
      </w:r>
      <w:r w:rsidR="006F7F50" w:rsidRPr="006F7F50">
        <w:rPr>
          <w:rFonts w:hint="eastAsia"/>
          <w:b w:val="0"/>
          <w:bCs w:val="0"/>
        </w:rPr>
        <w:t>処理結果</w:t>
      </w:r>
    </w:p>
    <w:p w14:paraId="45377151" w14:textId="7B02F6EE" w:rsidR="006F7F50" w:rsidRDefault="006F7F50" w:rsidP="006F7F50"/>
    <w:p w14:paraId="4E346998" w14:textId="77777777" w:rsidR="006F7F50" w:rsidRDefault="006F7F50" w:rsidP="006F7F50">
      <w:pPr>
        <w:keepNext/>
        <w:jc w:val="center"/>
      </w:pPr>
      <w:r>
        <w:rPr>
          <w:rFonts w:hint="eastAsia"/>
          <w:noProof/>
        </w:rPr>
        <w:lastRenderedPageBreak/>
        <w:drawing>
          <wp:inline distT="0" distB="0" distL="0" distR="0" wp14:anchorId="6357FF03" wp14:editId="1979BA75">
            <wp:extent cx="4320445" cy="2430504"/>
            <wp:effectExtent l="0" t="0" r="4445" b="8255"/>
            <wp:docPr id="38" name="図 38" descr="グループ, 建物, スポーツゲーム, 再生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図 38" descr="グループ, 建物, スポーツゲーム, 再生 が含まれている画像&#10;&#10;自動的に生成された説明"/>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360386" cy="2452973"/>
                    </a:xfrm>
                    <a:prstGeom prst="rect">
                      <a:avLst/>
                    </a:prstGeom>
                  </pic:spPr>
                </pic:pic>
              </a:graphicData>
            </a:graphic>
          </wp:inline>
        </w:drawing>
      </w:r>
    </w:p>
    <w:p w14:paraId="1D55957B" w14:textId="4522E334" w:rsidR="00244405" w:rsidRDefault="006F7F50" w:rsidP="00244405">
      <w:pPr>
        <w:pStyle w:val="a6"/>
        <w:jc w:val="center"/>
        <w:rPr>
          <w:ins w:id="1674" w:author="Sano Yuma" w:date="2023-02-19T21:38:00Z"/>
          <w:b w:val="0"/>
          <w:bCs w:val="0"/>
        </w:rPr>
      </w:pPr>
      <w:r w:rsidRPr="006F7F50">
        <w:rPr>
          <w:rFonts w:hint="eastAsia"/>
          <w:b w:val="0"/>
          <w:bCs w:val="0"/>
        </w:rPr>
        <w:t>図6</w:t>
      </w:r>
      <w:r w:rsidRPr="006F7F50">
        <w:rPr>
          <w:b w:val="0"/>
          <w:bCs w:val="0"/>
        </w:rPr>
        <w:t>.2</w:t>
      </w:r>
      <w:r w:rsidRPr="006F7F50">
        <w:rPr>
          <w:rFonts w:hint="eastAsia"/>
          <w:b w:val="0"/>
          <w:bCs w:val="0"/>
        </w:rPr>
        <w:t xml:space="preserve">　1</w:t>
      </w:r>
      <w:r w:rsidRPr="006F7F50">
        <w:rPr>
          <w:b w:val="0"/>
          <w:bCs w:val="0"/>
        </w:rPr>
        <w:t>0</w:t>
      </w:r>
      <w:r w:rsidRPr="006F7F50">
        <w:rPr>
          <w:rFonts w:hint="eastAsia"/>
          <w:b w:val="0"/>
          <w:bCs w:val="0"/>
        </w:rPr>
        <w:t>秒後におけるフレームの処理結果</w:t>
      </w:r>
    </w:p>
    <w:p w14:paraId="66731C07" w14:textId="77777777" w:rsidR="00A22CB3" w:rsidRPr="00A22CB3" w:rsidRDefault="00A22CB3">
      <w:pPr>
        <w:pPrChange w:id="1675" w:author="Sano Yuma" w:date="2023-02-19T21:38:00Z">
          <w:pPr>
            <w:pStyle w:val="a6"/>
            <w:jc w:val="center"/>
          </w:pPr>
        </w:pPrChange>
      </w:pPr>
    </w:p>
    <w:p w14:paraId="2067E303" w14:textId="5BEEC000" w:rsidR="00244405" w:rsidRPr="00244405" w:rsidRDefault="00050682">
      <w:pPr>
        <w:pStyle w:val="a6"/>
        <w:keepNext/>
        <w:tabs>
          <w:tab w:val="center" w:pos="4252"/>
        </w:tabs>
        <w:rPr>
          <w:ins w:id="1676" w:author="Sano Yuma" w:date="2023-02-16T18:31:00Z"/>
          <w:b w:val="0"/>
          <w:bCs w:val="0"/>
          <w:rPrChange w:id="1677" w:author="Sano Yuma" w:date="2023-02-16T18:32:00Z">
            <w:rPr>
              <w:ins w:id="1678" w:author="Sano Yuma" w:date="2023-02-16T18:31:00Z"/>
            </w:rPr>
          </w:rPrChange>
        </w:rPr>
        <w:pPrChange w:id="1679" w:author="Sano Yuma" w:date="2023-02-19T21:38:00Z">
          <w:pPr>
            <w:pStyle w:val="a6"/>
          </w:pPr>
        </w:pPrChange>
      </w:pPr>
      <w:ins w:id="1680" w:author="Sano Yuma" w:date="2023-02-19T21:38:00Z">
        <w:r>
          <w:rPr>
            <w:b w:val="0"/>
            <w:bCs w:val="0"/>
          </w:rPr>
          <w:tab/>
        </w:r>
      </w:ins>
      <w:ins w:id="1681" w:author="Sano Yuma" w:date="2023-02-16T18:31:00Z">
        <w:r w:rsidR="00244405" w:rsidRPr="00244405">
          <w:rPr>
            <w:rFonts w:hint="eastAsia"/>
            <w:b w:val="0"/>
            <w:bCs w:val="0"/>
            <w:rPrChange w:id="1682" w:author="Sano Yuma" w:date="2023-02-16T18:32:00Z">
              <w:rPr>
                <w:rFonts w:hint="eastAsia"/>
              </w:rPr>
            </w:rPrChange>
          </w:rPr>
          <w:t>表</w:t>
        </w:r>
        <w:r w:rsidR="00244405" w:rsidRPr="00244405">
          <w:rPr>
            <w:b w:val="0"/>
            <w:bCs w:val="0"/>
            <w:rPrChange w:id="1683" w:author="Sano Yuma" w:date="2023-02-16T18:32:00Z">
              <w:rPr/>
            </w:rPrChange>
          </w:rPr>
          <w:t>6.</w:t>
        </w:r>
      </w:ins>
      <w:ins w:id="1684" w:author="Sano Yuma" w:date="2023-02-19T22:12:00Z">
        <w:r w:rsidR="0099754F">
          <w:rPr>
            <w:b w:val="0"/>
            <w:bCs w:val="0"/>
          </w:rPr>
          <w:t>3</w:t>
        </w:r>
      </w:ins>
      <w:ins w:id="1685" w:author="Sano Yuma" w:date="2023-02-16T18:31:00Z">
        <w:r w:rsidR="00244405" w:rsidRPr="00244405">
          <w:rPr>
            <w:rFonts w:hint="eastAsia"/>
            <w:b w:val="0"/>
            <w:bCs w:val="0"/>
            <w:rPrChange w:id="1686" w:author="Sano Yuma" w:date="2023-02-16T18:32:00Z">
              <w:rPr>
                <w:rFonts w:hint="eastAsia"/>
              </w:rPr>
            </w:rPrChange>
          </w:rPr>
          <w:t xml:space="preserve">　各フレームにおける選手</w:t>
        </w:r>
        <w:r w:rsidR="00244405" w:rsidRPr="00244405">
          <w:rPr>
            <w:b w:val="0"/>
            <w:bCs w:val="0"/>
            <w:rPrChange w:id="1687" w:author="Sano Yuma" w:date="2023-02-16T18:32:00Z">
              <w:rPr/>
            </w:rPrChange>
          </w:rPr>
          <w:t>ID</w:t>
        </w:r>
      </w:ins>
    </w:p>
    <w:bookmarkStart w:id="1688" w:name="_MON_1738077575"/>
    <w:bookmarkEnd w:id="1688"/>
    <w:p w14:paraId="5A85E6A4" w14:textId="4C429592" w:rsidR="006F7F50" w:rsidRDefault="00FD104C" w:rsidP="00244405">
      <w:pPr>
        <w:jc w:val="center"/>
        <w:rPr>
          <w:ins w:id="1689" w:author="Sano Yuma" w:date="2023-02-16T18:32:00Z"/>
        </w:rPr>
      </w:pPr>
      <w:ins w:id="1690" w:author="Sano Yuma" w:date="2023-02-16T18:30:00Z">
        <w:r>
          <w:object w:dxaOrig="8824" w:dyaOrig="3389" w14:anchorId="4409679E">
            <v:shape id="_x0000_i1027" type="#_x0000_t75" style="width:359.15pt;height:138.6pt" o:ole="">
              <v:imagedata r:id="rId47" o:title=""/>
            </v:shape>
            <o:OLEObject Type="Embed" ProgID="Excel.Sheet.12" ShapeID="_x0000_i1027" DrawAspect="Content" ObjectID="_1738674502" r:id="rId48"/>
          </w:object>
        </w:r>
      </w:ins>
    </w:p>
    <w:p w14:paraId="1EDBB0C4" w14:textId="77777777" w:rsidR="00244405" w:rsidRDefault="00244405">
      <w:pPr>
        <w:jc w:val="center"/>
        <w:pPrChange w:id="1691" w:author="Sano Yuma" w:date="2023-02-16T18:31:00Z">
          <w:pPr/>
        </w:pPrChange>
      </w:pPr>
    </w:p>
    <w:p w14:paraId="4FD28C91" w14:textId="27A8DF0B" w:rsidR="00041FF6" w:rsidRDefault="00F6636E" w:rsidP="00F6636E">
      <w:pPr>
        <w:pStyle w:val="2"/>
        <w:rPr>
          <w:rFonts w:asciiTheme="minorHAnsi" w:eastAsiaTheme="minorHAnsi" w:hAnsiTheme="minorHAnsi"/>
          <w:sz w:val="24"/>
          <w:szCs w:val="28"/>
        </w:rPr>
      </w:pPr>
      <w:bookmarkStart w:id="1692" w:name="_Toc127563139"/>
      <w:r>
        <w:rPr>
          <w:rFonts w:asciiTheme="minorHAnsi" w:eastAsiaTheme="minorHAnsi" w:hAnsiTheme="minorHAnsi"/>
          <w:sz w:val="24"/>
          <w:szCs w:val="28"/>
        </w:rPr>
        <w:t>6.3</w:t>
      </w:r>
      <w:r>
        <w:rPr>
          <w:rFonts w:asciiTheme="minorHAnsi" w:eastAsiaTheme="minorHAnsi" w:hAnsiTheme="minorHAnsi" w:hint="eastAsia"/>
          <w:sz w:val="24"/>
          <w:szCs w:val="28"/>
        </w:rPr>
        <w:t xml:space="preserve">　選手位置の算出における処理時間</w:t>
      </w:r>
      <w:bookmarkEnd w:id="1692"/>
    </w:p>
    <w:p w14:paraId="4122C531" w14:textId="1CFDC831" w:rsidR="00827ACE" w:rsidRPr="00B8479C" w:rsidRDefault="00F6636E" w:rsidP="00EF7E8B">
      <w:pPr>
        <w:spacing w:line="360" w:lineRule="auto"/>
        <w:ind w:firstLineChars="100" w:firstLine="210"/>
        <w:pPrChange w:id="1693" w:author="Sano Yuma" w:date="2023-02-23T15:46:00Z">
          <w:pPr>
            <w:spacing w:line="360" w:lineRule="auto"/>
          </w:pPr>
        </w:pPrChange>
      </w:pPr>
      <w:del w:id="1694" w:author="Sano Yuma" w:date="2023-02-23T15:46:00Z">
        <w:r w:rsidDel="00EF7E8B">
          <w:rPr>
            <w:rFonts w:hint="eastAsia"/>
          </w:rPr>
          <w:delText xml:space="preserve">　</w:delText>
        </w:r>
      </w:del>
      <w:r w:rsidR="00F42506">
        <w:rPr>
          <w:rFonts w:hint="eastAsia"/>
        </w:rPr>
        <w:t>処理時間を計測したのは、A</w:t>
      </w:r>
      <w:r w:rsidR="00F42506">
        <w:t>lphaPose</w:t>
      </w:r>
      <w:r w:rsidR="00F42506">
        <w:rPr>
          <w:rFonts w:hint="eastAsia"/>
        </w:rPr>
        <w:t>による処理時間と、直線の最近点を求める処理の2つである。中でも、直線の最近点を求める処理については</w:t>
      </w:r>
      <w:r w:rsidR="00546B6D">
        <w:rPr>
          <w:rFonts w:hint="eastAsia"/>
        </w:rPr>
        <w:t>、5</w:t>
      </w:r>
      <w:r w:rsidR="00546B6D">
        <w:t>.4</w:t>
      </w:r>
      <w:r w:rsidR="00546B6D">
        <w:rPr>
          <w:rFonts w:hint="eastAsia"/>
        </w:rPr>
        <w:t>節の反復による方法と5</w:t>
      </w:r>
      <w:r w:rsidR="00546B6D">
        <w:t>.5</w:t>
      </w:r>
      <w:r w:rsidR="00546B6D">
        <w:rPr>
          <w:rFonts w:hint="eastAsia"/>
        </w:rPr>
        <w:t>節の解析的な方法について比較を行</w:t>
      </w:r>
      <w:r w:rsidR="00DE7282">
        <w:rPr>
          <w:rFonts w:hint="eastAsia"/>
        </w:rPr>
        <w:t>った</w:t>
      </w:r>
      <w:r w:rsidR="00546B6D">
        <w:rPr>
          <w:rFonts w:hint="eastAsia"/>
        </w:rPr>
        <w:t>。</w:t>
      </w:r>
      <w:r w:rsidR="00827ACE">
        <w:br/>
      </w:r>
      <w:r w:rsidR="00827ACE">
        <w:rPr>
          <w:rFonts w:hint="eastAsia"/>
        </w:rPr>
        <w:t xml:space="preserve">　</w:t>
      </w:r>
      <w:ins w:id="1695" w:author="Sano Yuma" w:date="2023-02-16T21:05:00Z">
        <w:r w:rsidR="003E7333">
          <w:rPr>
            <w:rFonts w:hint="eastAsia"/>
          </w:rPr>
          <w:t>まず、</w:t>
        </w:r>
      </w:ins>
      <w:r w:rsidR="00827ACE">
        <w:rPr>
          <w:rFonts w:hint="eastAsia"/>
        </w:rPr>
        <w:t>A</w:t>
      </w:r>
      <w:r w:rsidR="00827ACE">
        <w:t>lphaPose</w:t>
      </w:r>
      <w:ins w:id="1696" w:author="Sano Yuma" w:date="2023-02-16T21:05:00Z">
        <w:r w:rsidR="003E7333">
          <w:rPr>
            <w:rFonts w:hint="eastAsia"/>
          </w:rPr>
          <w:t>の処理時間を確認した。</w:t>
        </w:r>
      </w:ins>
      <w:del w:id="1697" w:author="Sano Yuma" w:date="2023-02-16T21:05:00Z">
        <w:r w:rsidR="00D740DC" w:rsidDel="003E7333">
          <w:rPr>
            <w:rFonts w:hint="eastAsia"/>
          </w:rPr>
          <w:delText>は</w:delText>
        </w:r>
      </w:del>
      <w:ins w:id="1698" w:author="Sano Yuma" w:date="2023-02-16T21:05:00Z">
        <w:r w:rsidR="003E7333">
          <w:rPr>
            <w:rFonts w:hint="eastAsia"/>
          </w:rPr>
          <w:t>A</w:t>
        </w:r>
        <w:r w:rsidR="003E7333">
          <w:t>lphaPose</w:t>
        </w:r>
        <w:r w:rsidR="003E7333">
          <w:rPr>
            <w:rFonts w:hint="eastAsia"/>
          </w:rPr>
          <w:t>は表6</w:t>
        </w:r>
        <w:r w:rsidR="003E7333">
          <w:t>.</w:t>
        </w:r>
      </w:ins>
      <w:ins w:id="1699" w:author="Sano Yuma" w:date="2023-02-19T22:12:00Z">
        <w:r w:rsidR="00FC149D">
          <w:t>4</w:t>
        </w:r>
      </w:ins>
      <w:ins w:id="1700" w:author="Sano Yuma" w:date="2023-02-16T21:05:00Z">
        <w:r w:rsidR="003E7333">
          <w:rPr>
            <w:rFonts w:hint="eastAsia"/>
          </w:rPr>
          <w:t>に示す</w:t>
        </w:r>
      </w:ins>
      <w:del w:id="1701" w:author="Sano Yuma" w:date="2023-02-16T21:05:00Z">
        <w:r w:rsidR="00D740DC" w:rsidDel="003E7333">
          <w:rPr>
            <w:rFonts w:hint="eastAsia"/>
          </w:rPr>
          <w:delText>以下のような</w:delText>
        </w:r>
      </w:del>
      <w:r w:rsidR="00D740DC">
        <w:rPr>
          <w:rFonts w:hint="eastAsia"/>
        </w:rPr>
        <w:t>実行環境で処理を行った。</w:t>
      </w:r>
      <w:r w:rsidR="00B8479C">
        <w:rPr>
          <w:rFonts w:hint="eastAsia"/>
        </w:rPr>
        <w:t>本研究の環境では、A</w:t>
      </w:r>
      <w:r w:rsidR="00B8479C">
        <w:t>lphaPose</w:t>
      </w:r>
      <w:r w:rsidR="00B8479C">
        <w:rPr>
          <w:rFonts w:hint="eastAsia"/>
        </w:rPr>
        <w:t>の処理時間は</w:t>
      </w:r>
      <w:r w:rsidR="00B8479C">
        <w:t>10</w:t>
      </w:r>
      <w:r w:rsidR="00B8479C">
        <w:rPr>
          <w:rFonts w:hint="eastAsia"/>
        </w:rPr>
        <w:t>秒の動画に対して3</w:t>
      </w:r>
      <w:r w:rsidR="00B8479C">
        <w:t>0</w:t>
      </w:r>
      <w:r w:rsidR="00B8479C">
        <w:rPr>
          <w:rFonts w:hint="eastAsia"/>
        </w:rPr>
        <w:t>秒ほど処理時間</w:t>
      </w:r>
      <w:r w:rsidR="00453939">
        <w:rPr>
          <w:rFonts w:hint="eastAsia"/>
        </w:rPr>
        <w:t>を要した</w:t>
      </w:r>
      <w:r w:rsidR="00B8479C">
        <w:rPr>
          <w:rFonts w:hint="eastAsia"/>
        </w:rPr>
        <w:t>。</w:t>
      </w:r>
    </w:p>
    <w:p w14:paraId="1CA17A08" w14:textId="51D737CA" w:rsidR="003E7333" w:rsidRPr="003E7333" w:rsidRDefault="003E7333">
      <w:pPr>
        <w:pStyle w:val="a6"/>
        <w:keepNext/>
        <w:jc w:val="center"/>
        <w:rPr>
          <w:b w:val="0"/>
          <w:bCs w:val="0"/>
          <w:rPrChange w:id="1702" w:author="Sano Yuma" w:date="2023-02-16T21:08:00Z">
            <w:rPr/>
          </w:rPrChange>
        </w:rPr>
        <w:pPrChange w:id="1703" w:author="Sano Yuma" w:date="2023-02-16T21:07:00Z">
          <w:pPr>
            <w:pStyle w:val="a6"/>
          </w:pPr>
        </w:pPrChange>
      </w:pPr>
      <w:r w:rsidRPr="003E7333">
        <w:rPr>
          <w:rFonts w:hint="eastAsia"/>
          <w:b w:val="0"/>
          <w:bCs w:val="0"/>
          <w:rPrChange w:id="1704" w:author="Sano Yuma" w:date="2023-02-16T21:08:00Z">
            <w:rPr>
              <w:rFonts w:hint="eastAsia"/>
            </w:rPr>
          </w:rPrChange>
        </w:rPr>
        <w:lastRenderedPageBreak/>
        <w:t>表</w:t>
      </w:r>
      <w:r w:rsidRPr="003E7333">
        <w:rPr>
          <w:b w:val="0"/>
          <w:bCs w:val="0"/>
          <w:rPrChange w:id="1705" w:author="Sano Yuma" w:date="2023-02-16T21:08:00Z">
            <w:rPr/>
          </w:rPrChange>
        </w:rPr>
        <w:t>6.</w:t>
      </w:r>
      <w:ins w:id="1706" w:author="Sano Yuma" w:date="2023-02-19T22:12:00Z">
        <w:r w:rsidR="00FC149D">
          <w:rPr>
            <w:b w:val="0"/>
            <w:bCs w:val="0"/>
          </w:rPr>
          <w:t>4</w:t>
        </w:r>
      </w:ins>
      <w:del w:id="1707" w:author="Sano Yuma" w:date="2023-02-19T22:12:00Z">
        <w:r w:rsidRPr="003E7333" w:rsidDel="00FC149D">
          <w:rPr>
            <w:b w:val="0"/>
            <w:bCs w:val="0"/>
            <w:rPrChange w:id="1708" w:author="Sano Yuma" w:date="2023-02-16T21:08:00Z">
              <w:rPr/>
            </w:rPrChange>
          </w:rPr>
          <w:delText>2</w:delText>
        </w:r>
      </w:del>
      <w:r w:rsidRPr="003E7333">
        <w:rPr>
          <w:rFonts w:hint="eastAsia"/>
          <w:b w:val="0"/>
          <w:bCs w:val="0"/>
          <w:rPrChange w:id="1709" w:author="Sano Yuma" w:date="2023-02-16T21:08:00Z">
            <w:rPr>
              <w:rFonts w:hint="eastAsia"/>
            </w:rPr>
          </w:rPrChange>
        </w:rPr>
        <w:t xml:space="preserve">　</w:t>
      </w:r>
      <w:r w:rsidRPr="003E7333">
        <w:rPr>
          <w:b w:val="0"/>
          <w:bCs w:val="0"/>
          <w:rPrChange w:id="1710" w:author="Sano Yuma" w:date="2023-02-16T21:08:00Z">
            <w:rPr/>
          </w:rPrChange>
        </w:rPr>
        <w:t>AlphaPose</w:t>
      </w:r>
      <w:r w:rsidRPr="003E7333">
        <w:rPr>
          <w:rFonts w:hint="eastAsia"/>
          <w:b w:val="0"/>
          <w:bCs w:val="0"/>
          <w:rPrChange w:id="1711" w:author="Sano Yuma" w:date="2023-02-16T21:08:00Z">
            <w:rPr>
              <w:rFonts w:hint="eastAsia"/>
            </w:rPr>
          </w:rPrChange>
        </w:rPr>
        <w:t>実行環境</w:t>
      </w:r>
    </w:p>
    <w:bookmarkStart w:id="1712" w:name="_MON_1738175584"/>
    <w:bookmarkEnd w:id="1712"/>
    <w:p w14:paraId="00C0C12A" w14:textId="51AD0A74" w:rsidR="003E7333" w:rsidRDefault="005D2254" w:rsidP="003E7333">
      <w:pPr>
        <w:spacing w:line="360" w:lineRule="auto"/>
        <w:jc w:val="center"/>
        <w:rPr>
          <w:ins w:id="1713" w:author="Sano Yuma" w:date="2023-02-16T21:08:00Z"/>
        </w:rPr>
      </w:pPr>
      <w:ins w:id="1714" w:author="Sano Yuma" w:date="2023-02-16T21:07:00Z">
        <w:r>
          <w:object w:dxaOrig="4407" w:dyaOrig="1129" w14:anchorId="7FA392B0">
            <v:shape id="_x0000_i1028" type="#_x0000_t75" style="width:220.15pt;height:56.4pt" o:ole="">
              <v:imagedata r:id="rId49" o:title=""/>
            </v:shape>
            <o:OLEObject Type="Embed" ProgID="Excel.Sheet.12" ShapeID="_x0000_i1028" DrawAspect="Content" ObjectID="_1738674503" r:id="rId50"/>
          </w:object>
        </w:r>
      </w:ins>
    </w:p>
    <w:p w14:paraId="741B580A" w14:textId="77777777" w:rsidR="00B8479C" w:rsidRDefault="00B8479C">
      <w:pPr>
        <w:spacing w:line="360" w:lineRule="auto"/>
        <w:jc w:val="center"/>
        <w:pPrChange w:id="1715" w:author="Sano Yuma" w:date="2023-02-16T21:07:00Z">
          <w:pPr/>
        </w:pPrChange>
      </w:pPr>
    </w:p>
    <w:p w14:paraId="5D25CBCD" w14:textId="6AC67438" w:rsidR="00827ACE" w:rsidDel="003E7333" w:rsidRDefault="00827ACE">
      <w:pPr>
        <w:spacing w:line="360" w:lineRule="auto"/>
        <w:ind w:firstLineChars="100" w:firstLine="210"/>
        <w:rPr>
          <w:del w:id="1716" w:author="Sano Yuma" w:date="2023-02-16T21:06:00Z"/>
        </w:rPr>
        <w:pPrChange w:id="1717" w:author="Sano Yuma" w:date="2023-02-13T20:08:00Z">
          <w:pPr>
            <w:ind w:firstLineChars="100" w:firstLine="210"/>
          </w:pPr>
        </w:pPrChange>
      </w:pPr>
      <w:commentRangeStart w:id="1718"/>
      <w:commentRangeStart w:id="1719"/>
      <w:del w:id="1720" w:author="Sano Yuma" w:date="2023-02-16T21:06:00Z">
        <w:r w:rsidDel="003E7333">
          <w:rPr>
            <w:rFonts w:hint="eastAsia"/>
          </w:rPr>
          <w:delText>・C</w:delText>
        </w:r>
        <w:r w:rsidDel="003E7333">
          <w:delText>PU</w:delText>
        </w:r>
        <w:r w:rsidR="00D740DC" w:rsidDel="003E7333">
          <w:tab/>
        </w:r>
        <w:r w:rsidR="00D740DC" w:rsidDel="003E7333">
          <w:rPr>
            <w:rFonts w:hint="eastAsia"/>
          </w:rPr>
          <w:delText>AMD</w:delText>
        </w:r>
        <w:r w:rsidR="00D740DC" w:rsidDel="003E7333">
          <w:delText xml:space="preserve"> Ryzen 9 3900X</w:delText>
        </w:r>
      </w:del>
    </w:p>
    <w:p w14:paraId="7D633A08" w14:textId="376627DA" w:rsidR="00827ACE" w:rsidDel="003E7333" w:rsidRDefault="00827ACE">
      <w:pPr>
        <w:spacing w:line="360" w:lineRule="auto"/>
        <w:ind w:firstLineChars="100" w:firstLine="210"/>
        <w:rPr>
          <w:del w:id="1721" w:author="Sano Yuma" w:date="2023-02-16T21:06:00Z"/>
        </w:rPr>
        <w:pPrChange w:id="1722" w:author="Sano Yuma" w:date="2023-02-13T20:08:00Z">
          <w:pPr>
            <w:ind w:firstLineChars="100" w:firstLine="210"/>
          </w:pPr>
        </w:pPrChange>
      </w:pPr>
      <w:del w:id="1723" w:author="Sano Yuma" w:date="2023-02-16T21:06:00Z">
        <w:r w:rsidDel="003E7333">
          <w:rPr>
            <w:rFonts w:hint="eastAsia"/>
          </w:rPr>
          <w:delText>・GPU</w:delText>
        </w:r>
        <w:r w:rsidR="00D740DC" w:rsidDel="003E7333">
          <w:tab/>
          <w:delText>NVIDIA GeForce RTX 3090 Ti</w:delText>
        </w:r>
      </w:del>
    </w:p>
    <w:p w14:paraId="419F579B" w14:textId="650B2C90" w:rsidR="00827ACE" w:rsidDel="003E7333" w:rsidRDefault="00827ACE">
      <w:pPr>
        <w:spacing w:line="360" w:lineRule="auto"/>
        <w:ind w:firstLineChars="100" w:firstLine="210"/>
        <w:rPr>
          <w:del w:id="1724" w:author="Sano Yuma" w:date="2023-02-16T21:06:00Z"/>
        </w:rPr>
        <w:pPrChange w:id="1725" w:author="Sano Yuma" w:date="2023-02-13T20:08:00Z">
          <w:pPr>
            <w:ind w:firstLineChars="100" w:firstLine="210"/>
          </w:pPr>
        </w:pPrChange>
      </w:pPr>
      <w:del w:id="1726" w:author="Sano Yuma" w:date="2023-02-16T21:06:00Z">
        <w:r w:rsidDel="003E7333">
          <w:rPr>
            <w:rFonts w:hint="eastAsia"/>
          </w:rPr>
          <w:delText>・</w:delText>
        </w:r>
        <w:r w:rsidR="00D740DC" w:rsidDel="003E7333">
          <w:rPr>
            <w:rFonts w:hint="eastAsia"/>
          </w:rPr>
          <w:delText>メモリ</w:delText>
        </w:r>
        <w:r w:rsidR="00D740DC" w:rsidDel="003E7333">
          <w:tab/>
          <w:delText>32 GB</w:delText>
        </w:r>
        <w:commentRangeEnd w:id="1718"/>
        <w:r w:rsidR="001B6E40" w:rsidDel="003E7333">
          <w:rPr>
            <w:rStyle w:val="af"/>
          </w:rPr>
          <w:commentReference w:id="1718"/>
        </w:r>
        <w:commentRangeEnd w:id="1719"/>
        <w:r w:rsidR="00203EBD" w:rsidDel="003E7333">
          <w:rPr>
            <w:rStyle w:val="af"/>
          </w:rPr>
          <w:commentReference w:id="1719"/>
        </w:r>
      </w:del>
    </w:p>
    <w:p w14:paraId="747BEBA1" w14:textId="67F69B1A" w:rsidR="00D740DC" w:rsidDel="00B8479C" w:rsidRDefault="00CB4D03">
      <w:pPr>
        <w:spacing w:line="360" w:lineRule="auto"/>
        <w:ind w:firstLineChars="100" w:firstLine="210"/>
        <w:rPr>
          <w:del w:id="1727" w:author="Sano Yuma" w:date="2023-02-16T21:08:00Z"/>
        </w:rPr>
        <w:pPrChange w:id="1728" w:author="Sano Yuma" w:date="2023-02-13T20:08:00Z">
          <w:pPr>
            <w:ind w:firstLineChars="100" w:firstLine="210"/>
          </w:pPr>
        </w:pPrChange>
      </w:pPr>
      <w:del w:id="1729" w:author="Sano Yuma" w:date="2023-02-16T21:08:00Z">
        <w:r w:rsidDel="00B8479C">
          <w:rPr>
            <w:rFonts w:hint="eastAsia"/>
          </w:rPr>
          <w:delText>本研究の環境では、A</w:delText>
        </w:r>
        <w:r w:rsidDel="00B8479C">
          <w:delText>lphaPose</w:delText>
        </w:r>
        <w:r w:rsidR="00D740DC" w:rsidDel="00B8479C">
          <w:rPr>
            <w:rFonts w:hint="eastAsia"/>
          </w:rPr>
          <w:delText>処理時間は</w:delText>
        </w:r>
        <w:r w:rsidR="00D740DC" w:rsidDel="00B8479C">
          <w:delText>10</w:delText>
        </w:r>
        <w:r w:rsidR="00D740DC" w:rsidDel="00B8479C">
          <w:rPr>
            <w:rFonts w:hint="eastAsia"/>
          </w:rPr>
          <w:delText>秒の動画に対して3</w:delText>
        </w:r>
        <w:r w:rsidR="00D740DC" w:rsidDel="00B8479C">
          <w:delText>0</w:delText>
        </w:r>
        <w:r w:rsidR="00D740DC" w:rsidDel="00B8479C">
          <w:rPr>
            <w:rFonts w:hint="eastAsia"/>
          </w:rPr>
          <w:delText>秒</w:delText>
        </w:r>
        <w:r w:rsidDel="00B8479C">
          <w:rPr>
            <w:rFonts w:hint="eastAsia"/>
          </w:rPr>
          <w:delText>ほど</w:delText>
        </w:r>
        <w:r w:rsidR="00D740DC" w:rsidDel="00B8479C">
          <w:rPr>
            <w:rFonts w:hint="eastAsia"/>
          </w:rPr>
          <w:delText>処理時間がかかった。</w:delText>
        </w:r>
      </w:del>
    </w:p>
    <w:p w14:paraId="2178EC80" w14:textId="6B3DDCEF" w:rsidR="00D740DC" w:rsidRDefault="00D740DC">
      <w:pPr>
        <w:spacing w:line="360" w:lineRule="auto"/>
        <w:pPrChange w:id="1730" w:author="Sano Yuma" w:date="2023-02-13T20:08:00Z">
          <w:pPr/>
        </w:pPrChange>
      </w:pPr>
      <w:r>
        <w:rPr>
          <w:rFonts w:hint="eastAsia"/>
        </w:rPr>
        <w:t xml:space="preserve">　</w:t>
      </w:r>
      <w:r w:rsidR="008C5976">
        <w:rPr>
          <w:rFonts w:hint="eastAsia"/>
        </w:rPr>
        <w:t>続いて、直線の最近点を求める処理</w:t>
      </w:r>
      <w:r w:rsidR="00A47DD4">
        <w:rPr>
          <w:rFonts w:hint="eastAsia"/>
        </w:rPr>
        <w:t>時間について、1</w:t>
      </w:r>
      <w:r w:rsidR="00A47DD4">
        <w:t>24</w:t>
      </w:r>
      <w:r w:rsidR="00A47DD4">
        <w:rPr>
          <w:rFonts w:hint="eastAsia"/>
        </w:rPr>
        <w:t>組の2直線の組について処理を行った結果を示す。</w:t>
      </w:r>
    </w:p>
    <w:p w14:paraId="3F51AD24" w14:textId="4B8D459F" w:rsidR="00A47DD4" w:rsidRDefault="00A47DD4">
      <w:pPr>
        <w:spacing w:line="360" w:lineRule="auto"/>
        <w:pPrChange w:id="1731" w:author="Sano Yuma" w:date="2023-02-13T20:08:00Z">
          <w:pPr/>
        </w:pPrChange>
      </w:pPr>
      <w:r>
        <w:rPr>
          <w:rFonts w:hint="eastAsia"/>
        </w:rPr>
        <w:t xml:space="preserve">　・反復算出</w:t>
      </w:r>
      <w:r>
        <w:tab/>
      </w:r>
      <w:r>
        <w:rPr>
          <w:rFonts w:hint="eastAsia"/>
        </w:rPr>
        <w:t>2</w:t>
      </w:r>
      <w:r>
        <w:t>4.38145</w:t>
      </w:r>
      <w:r>
        <w:rPr>
          <w:rFonts w:hint="eastAsia"/>
        </w:rPr>
        <w:t>秒</w:t>
      </w:r>
    </w:p>
    <w:p w14:paraId="3FC97540" w14:textId="70CA8E67" w:rsidR="00A47DD4" w:rsidRDefault="00A47DD4">
      <w:pPr>
        <w:spacing w:line="360" w:lineRule="auto"/>
        <w:pPrChange w:id="1732" w:author="Sano Yuma" w:date="2023-02-13T20:08:00Z">
          <w:pPr/>
        </w:pPrChange>
      </w:pPr>
      <w:r>
        <w:rPr>
          <w:rFonts w:hint="eastAsia"/>
        </w:rPr>
        <w:t xml:space="preserve">　・解析的算出</w:t>
      </w:r>
      <w:r>
        <w:tab/>
      </w:r>
      <w:r w:rsidR="00A507B3">
        <w:t xml:space="preserve"> </w:t>
      </w:r>
      <w:r>
        <w:t>0.0103</w:t>
      </w:r>
      <w:r w:rsidR="00A507B3">
        <w:t>6</w:t>
      </w:r>
      <w:r>
        <w:rPr>
          <w:rFonts w:hint="eastAsia"/>
        </w:rPr>
        <w:t>秒</w:t>
      </w:r>
    </w:p>
    <w:p w14:paraId="6BE615B1" w14:textId="30CC16D2" w:rsidR="00381515" w:rsidRDefault="00381515" w:rsidP="00A30A60">
      <w:pPr>
        <w:spacing w:line="360" w:lineRule="auto"/>
        <w:rPr>
          <w:ins w:id="1733" w:author="Sano Yuma" w:date="2023-02-13T20:18:00Z"/>
        </w:rPr>
      </w:pPr>
      <w:del w:id="1734" w:author="茂浩" w:date="2023-02-12T08:40:00Z">
        <w:r w:rsidDel="001B6E40">
          <w:rPr>
            <w:rFonts w:hint="eastAsia"/>
          </w:rPr>
          <w:delText xml:space="preserve">　</w:delText>
        </w:r>
      </w:del>
      <w:r>
        <w:rPr>
          <w:rFonts w:hint="eastAsia"/>
        </w:rPr>
        <w:t>処理時間を比較すると、5</w:t>
      </w:r>
      <w:r>
        <w:t>.5</w:t>
      </w:r>
      <w:r>
        <w:rPr>
          <w:rFonts w:hint="eastAsia"/>
        </w:rPr>
        <w:t>節にて示した解析的な手法が計算量の面で優れていることが分かる。また、</w:t>
      </w:r>
      <w:r w:rsidR="00BD0B37">
        <w:rPr>
          <w:rFonts w:hint="eastAsia"/>
        </w:rPr>
        <w:t>求めた</w:t>
      </w:r>
      <w:r w:rsidR="00A84122">
        <w:rPr>
          <w:rFonts w:hint="eastAsia"/>
        </w:rPr>
        <w:t>直線の最近点位置についても</w:t>
      </w:r>
      <w:r w:rsidR="00BD0B37">
        <w:rPr>
          <w:rFonts w:hint="eastAsia"/>
        </w:rPr>
        <w:t>差はほとんど見られなかった。</w:t>
      </w:r>
    </w:p>
    <w:p w14:paraId="209439BA" w14:textId="77777777" w:rsidR="00BF4823" w:rsidRDefault="00BF4823">
      <w:pPr>
        <w:spacing w:line="360" w:lineRule="auto"/>
        <w:pPrChange w:id="1735" w:author="Sano Yuma" w:date="2023-02-13T20:08:00Z">
          <w:pPr/>
        </w:pPrChange>
      </w:pPr>
    </w:p>
    <w:p w14:paraId="4B5B2957" w14:textId="0A98A31F" w:rsidR="00E331AF" w:rsidRDefault="00E331AF" w:rsidP="00E331AF">
      <w:pPr>
        <w:pStyle w:val="2"/>
        <w:rPr>
          <w:rFonts w:asciiTheme="minorHAnsi" w:eastAsiaTheme="minorHAnsi" w:hAnsiTheme="minorHAnsi"/>
          <w:sz w:val="24"/>
          <w:szCs w:val="28"/>
        </w:rPr>
      </w:pPr>
      <w:bookmarkStart w:id="1736" w:name="_Toc127563140"/>
      <w:r>
        <w:rPr>
          <w:rFonts w:asciiTheme="minorHAnsi" w:eastAsiaTheme="minorHAnsi" w:hAnsiTheme="minorHAnsi"/>
          <w:sz w:val="24"/>
          <w:szCs w:val="28"/>
        </w:rPr>
        <w:t>6.</w:t>
      </w:r>
      <w:r w:rsidR="00E14AF8">
        <w:rPr>
          <w:rFonts w:asciiTheme="minorHAnsi" w:eastAsiaTheme="minorHAnsi" w:hAnsiTheme="minorHAnsi"/>
          <w:sz w:val="24"/>
          <w:szCs w:val="28"/>
        </w:rPr>
        <w:t>4</w:t>
      </w:r>
      <w:r>
        <w:rPr>
          <w:rFonts w:asciiTheme="minorHAnsi" w:eastAsiaTheme="minorHAnsi" w:hAnsiTheme="minorHAnsi" w:hint="eastAsia"/>
          <w:sz w:val="24"/>
          <w:szCs w:val="28"/>
        </w:rPr>
        <w:t xml:space="preserve">　</w:t>
      </w:r>
      <w:r w:rsidR="00E14AF8">
        <w:rPr>
          <w:rFonts w:asciiTheme="minorHAnsi" w:eastAsiaTheme="minorHAnsi" w:hAnsiTheme="minorHAnsi" w:hint="eastAsia"/>
          <w:sz w:val="24"/>
          <w:szCs w:val="28"/>
        </w:rPr>
        <w:t>手動による選手対応付けを行った際の推定結果</w:t>
      </w:r>
      <w:bookmarkEnd w:id="1736"/>
    </w:p>
    <w:p w14:paraId="1CB692BD" w14:textId="6145E53B" w:rsidR="004F5159" w:rsidDel="00FB377E" w:rsidRDefault="004F5159">
      <w:pPr>
        <w:spacing w:line="360" w:lineRule="auto"/>
        <w:rPr>
          <w:del w:id="1737" w:author="Sano Yuma" w:date="2023-02-13T20:09:00Z"/>
        </w:rPr>
        <w:pPrChange w:id="1738" w:author="Sano Yuma" w:date="2023-02-19T21:54:00Z">
          <w:pPr/>
        </w:pPrChange>
      </w:pPr>
      <w:r>
        <w:rPr>
          <w:rFonts w:hint="eastAsia"/>
        </w:rPr>
        <w:t xml:space="preserve">　本研究では、3次元で得られる選手位置をコート平面に落として結果を示す。</w:t>
      </w:r>
      <w:r w:rsidR="00FB1569">
        <w:rPr>
          <w:rFonts w:hint="eastAsia"/>
        </w:rPr>
        <w:t>選手の手動での対応付けを行った</w:t>
      </w:r>
      <w:r w:rsidR="00145DC4">
        <w:rPr>
          <w:rFonts w:hint="eastAsia"/>
        </w:rPr>
        <w:t>場合</w:t>
      </w:r>
      <w:r w:rsidR="00FB1569">
        <w:rPr>
          <w:rFonts w:hint="eastAsia"/>
        </w:rPr>
        <w:t>の、</w:t>
      </w:r>
      <w:r>
        <w:rPr>
          <w:rFonts w:hint="eastAsia"/>
        </w:rPr>
        <w:t>図6</w:t>
      </w:r>
      <w:r>
        <w:t>.1</w:t>
      </w:r>
      <w:r>
        <w:rPr>
          <w:rFonts w:hint="eastAsia"/>
        </w:rPr>
        <w:t>における選手位置の推定結果を図</w:t>
      </w:r>
      <w:r w:rsidR="00553675">
        <w:t>6.3</w:t>
      </w:r>
      <w:r>
        <w:rPr>
          <w:rFonts w:hint="eastAsia"/>
        </w:rPr>
        <w:t>に示す。また、図6</w:t>
      </w:r>
      <w:r>
        <w:t>.</w:t>
      </w:r>
      <w:r w:rsidR="00553675">
        <w:t>2</w:t>
      </w:r>
      <w:r>
        <w:rPr>
          <w:rFonts w:hint="eastAsia"/>
        </w:rPr>
        <w:t>においても同様にその結果を図</w:t>
      </w:r>
      <w:r w:rsidR="00553675">
        <w:t>6.4</w:t>
      </w:r>
      <w:r>
        <w:rPr>
          <w:rFonts w:hint="eastAsia"/>
        </w:rPr>
        <w:t>に示す。</w:t>
      </w:r>
    </w:p>
    <w:p w14:paraId="3C356495" w14:textId="2073EFF1" w:rsidR="00553675" w:rsidDel="00FB377E" w:rsidRDefault="0097456C">
      <w:pPr>
        <w:keepNext/>
        <w:spacing w:line="360" w:lineRule="auto"/>
        <w:jc w:val="center"/>
        <w:rPr>
          <w:moveFrom w:id="1739" w:author="Sano Yuma" w:date="2023-02-19T21:54:00Z"/>
        </w:rPr>
        <w:pPrChange w:id="1740" w:author="Sano Yuma" w:date="2023-02-19T21:54:00Z">
          <w:pPr>
            <w:keepNext/>
            <w:jc w:val="center"/>
          </w:pPr>
        </w:pPrChange>
      </w:pPr>
      <w:moveFromRangeStart w:id="1741" w:author="Sano Yuma" w:date="2023-02-19T21:54:00Z" w:name="move127211407"/>
      <w:moveFrom w:id="1742" w:author="Sano Yuma" w:date="2023-02-19T21:54:00Z">
        <w:r w:rsidDel="00FB377E">
          <w:rPr>
            <w:noProof/>
          </w:rPr>
          <w:drawing>
            <wp:inline distT="0" distB="0" distL="0" distR="0" wp14:anchorId="2AEDEB07" wp14:editId="735A5B13">
              <wp:extent cx="3657600" cy="2057615"/>
              <wp:effectExtent l="0" t="0" r="0" b="0"/>
              <wp:docPr id="19" name="図 19"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図 19" descr="グラフ&#10;&#10;自動的に生成された説明"/>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694871" cy="2078582"/>
                      </a:xfrm>
                      <a:prstGeom prst="rect">
                        <a:avLst/>
                      </a:prstGeom>
                    </pic:spPr>
                  </pic:pic>
                </a:graphicData>
              </a:graphic>
            </wp:inline>
          </w:drawing>
        </w:r>
      </w:moveFrom>
    </w:p>
    <w:p w14:paraId="4EC588BA" w14:textId="40F1D123" w:rsidR="00553675" w:rsidRPr="00AE2FAB" w:rsidDel="00FB377E" w:rsidRDefault="00553675">
      <w:pPr>
        <w:pStyle w:val="a6"/>
        <w:spacing w:line="360" w:lineRule="auto"/>
        <w:jc w:val="center"/>
        <w:rPr>
          <w:moveFrom w:id="1743" w:author="Sano Yuma" w:date="2023-02-19T21:54:00Z"/>
          <w:b w:val="0"/>
          <w:bCs w:val="0"/>
        </w:rPr>
        <w:pPrChange w:id="1744" w:author="Sano Yuma" w:date="2023-02-19T21:54:00Z">
          <w:pPr>
            <w:pStyle w:val="a6"/>
            <w:jc w:val="center"/>
          </w:pPr>
        </w:pPrChange>
      </w:pPr>
      <w:moveFrom w:id="1745" w:author="Sano Yuma" w:date="2023-02-19T21:54:00Z">
        <w:r w:rsidRPr="00553675" w:rsidDel="00FB377E">
          <w:rPr>
            <w:rFonts w:hint="eastAsia"/>
            <w:b w:val="0"/>
            <w:bCs w:val="0"/>
          </w:rPr>
          <w:t>図</w:t>
        </w:r>
        <w:r w:rsidRPr="00553675" w:rsidDel="00FB377E">
          <w:rPr>
            <w:b w:val="0"/>
            <w:bCs w:val="0"/>
          </w:rPr>
          <w:t>6.3</w:t>
        </w:r>
        <w:r w:rsidRPr="00553675" w:rsidDel="00FB377E">
          <w:rPr>
            <w:rFonts w:hint="eastAsia"/>
            <w:b w:val="0"/>
            <w:bCs w:val="0"/>
          </w:rPr>
          <w:t xml:space="preserve">　図6</w:t>
        </w:r>
        <w:r w:rsidRPr="00553675" w:rsidDel="00FB377E">
          <w:rPr>
            <w:b w:val="0"/>
            <w:bCs w:val="0"/>
          </w:rPr>
          <w:t>.1</w:t>
        </w:r>
        <w:r w:rsidRPr="00553675" w:rsidDel="00FB377E">
          <w:rPr>
            <w:rFonts w:hint="eastAsia"/>
            <w:b w:val="0"/>
            <w:bCs w:val="0"/>
          </w:rPr>
          <w:t>における選手位置の推定結果</w:t>
        </w:r>
        <w:r w:rsidR="00FB1569" w:rsidDel="00FB377E">
          <w:rPr>
            <w:rFonts w:hint="eastAsia"/>
            <w:b w:val="0"/>
            <w:bCs w:val="0"/>
          </w:rPr>
          <w:t>（手動）</w:t>
        </w:r>
      </w:moveFrom>
    </w:p>
    <w:p w14:paraId="567C6103" w14:textId="2CCCB863" w:rsidR="00553675" w:rsidDel="00FB377E" w:rsidRDefault="00553675">
      <w:pPr>
        <w:keepNext/>
        <w:spacing w:line="360" w:lineRule="auto"/>
        <w:jc w:val="center"/>
        <w:rPr>
          <w:moveFrom w:id="1746" w:author="Sano Yuma" w:date="2023-02-19T21:54:00Z"/>
        </w:rPr>
        <w:pPrChange w:id="1747" w:author="Sano Yuma" w:date="2023-02-19T21:54:00Z">
          <w:pPr>
            <w:keepNext/>
            <w:jc w:val="center"/>
          </w:pPr>
        </w:pPrChange>
      </w:pPr>
      <w:moveFrom w:id="1748" w:author="Sano Yuma" w:date="2023-02-19T21:54:00Z">
        <w:r w:rsidDel="00FB377E">
          <w:rPr>
            <w:rFonts w:hint="eastAsia"/>
            <w:noProof/>
          </w:rPr>
          <w:drawing>
            <wp:inline distT="0" distB="0" distL="0" distR="0" wp14:anchorId="7088DF12" wp14:editId="245BE8CF">
              <wp:extent cx="3642170" cy="2048934"/>
              <wp:effectExtent l="0" t="0" r="0" b="8890"/>
              <wp:docPr id="17" name="図 17" descr="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図 17" descr="グラフ, ヒストグラム&#10;&#10;自動的に生成された説明"/>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706858" cy="2085325"/>
                      </a:xfrm>
                      <a:prstGeom prst="rect">
                        <a:avLst/>
                      </a:prstGeom>
                    </pic:spPr>
                  </pic:pic>
                </a:graphicData>
              </a:graphic>
            </wp:inline>
          </w:drawing>
        </w:r>
      </w:moveFrom>
    </w:p>
    <w:p w14:paraId="2BAF6161" w14:textId="1BBE48FC" w:rsidR="00553675" w:rsidDel="00FB377E" w:rsidRDefault="00553675">
      <w:pPr>
        <w:pStyle w:val="a6"/>
        <w:spacing w:line="360" w:lineRule="auto"/>
        <w:jc w:val="center"/>
        <w:rPr>
          <w:moveFrom w:id="1749" w:author="Sano Yuma" w:date="2023-02-19T21:54:00Z"/>
          <w:b w:val="0"/>
          <w:bCs w:val="0"/>
        </w:rPr>
        <w:pPrChange w:id="1750" w:author="Sano Yuma" w:date="2023-02-19T21:54:00Z">
          <w:pPr>
            <w:pStyle w:val="a6"/>
            <w:jc w:val="center"/>
          </w:pPr>
        </w:pPrChange>
      </w:pPr>
      <w:moveFrom w:id="1751" w:author="Sano Yuma" w:date="2023-02-19T21:54:00Z">
        <w:r w:rsidRPr="00553675" w:rsidDel="00FB377E">
          <w:rPr>
            <w:rFonts w:hint="eastAsia"/>
            <w:b w:val="0"/>
            <w:bCs w:val="0"/>
          </w:rPr>
          <w:t>図6</w:t>
        </w:r>
        <w:r w:rsidRPr="00553675" w:rsidDel="00FB377E">
          <w:rPr>
            <w:b w:val="0"/>
            <w:bCs w:val="0"/>
          </w:rPr>
          <w:t>.4</w:t>
        </w:r>
        <w:r w:rsidRPr="00553675" w:rsidDel="00FB377E">
          <w:rPr>
            <w:rFonts w:hint="eastAsia"/>
            <w:b w:val="0"/>
            <w:bCs w:val="0"/>
          </w:rPr>
          <w:t xml:space="preserve">　図6</w:t>
        </w:r>
        <w:r w:rsidRPr="00553675" w:rsidDel="00FB377E">
          <w:rPr>
            <w:b w:val="0"/>
            <w:bCs w:val="0"/>
          </w:rPr>
          <w:t>.2</w:t>
        </w:r>
        <w:r w:rsidRPr="00553675" w:rsidDel="00FB377E">
          <w:rPr>
            <w:rFonts w:hint="eastAsia"/>
            <w:b w:val="0"/>
            <w:bCs w:val="0"/>
          </w:rPr>
          <w:t>における選手位置の推定結果</w:t>
        </w:r>
      </w:moveFrom>
    </w:p>
    <w:moveFromRangeEnd w:id="1741"/>
    <w:p w14:paraId="42DAD4FE" w14:textId="6029F335" w:rsidR="000A1DD4" w:rsidRDefault="000A1DD4">
      <w:pPr>
        <w:spacing w:line="360" w:lineRule="auto"/>
        <w:pPrChange w:id="1752" w:author="Sano Yuma" w:date="2023-02-19T21:54:00Z">
          <w:pPr/>
        </w:pPrChange>
      </w:pPr>
    </w:p>
    <w:p w14:paraId="62CD34C0" w14:textId="660F2828" w:rsidR="00714F0D" w:rsidRPr="00FB377E" w:rsidRDefault="00117E64">
      <w:pPr>
        <w:spacing w:line="360" w:lineRule="auto"/>
        <w:ind w:firstLineChars="100" w:firstLine="210"/>
        <w:pPrChange w:id="1753" w:author="Sano Yuma" w:date="2023-02-19T21:54:00Z">
          <w:pPr/>
        </w:pPrChange>
      </w:pPr>
      <w:r>
        <w:rPr>
          <w:rFonts w:hint="eastAsia"/>
        </w:rPr>
        <w:t>図6</w:t>
      </w:r>
      <w:r>
        <w:t>.3</w:t>
      </w:r>
      <w:r>
        <w:rPr>
          <w:rFonts w:hint="eastAsia"/>
        </w:rPr>
        <w:t>に示した推定結果と</w:t>
      </w:r>
      <w:r w:rsidR="00A11B08">
        <w:rPr>
          <w:rFonts w:hint="eastAsia"/>
        </w:rPr>
        <w:t>図</w:t>
      </w:r>
      <w:r w:rsidR="00A11B08">
        <w:t>6.1</w:t>
      </w:r>
      <w:r w:rsidR="00A11B08">
        <w:rPr>
          <w:rFonts w:hint="eastAsia"/>
        </w:rPr>
        <w:t>を比較すると、選手位置をおおかた推定できていることが分かる。</w:t>
      </w:r>
      <w:r w:rsidR="00E76FAA">
        <w:rPr>
          <w:rFonts w:hint="eastAsia"/>
        </w:rPr>
        <w:t>また、跳躍</w:t>
      </w:r>
      <w:r w:rsidR="00714F0D">
        <w:rPr>
          <w:rFonts w:hint="eastAsia"/>
        </w:rPr>
        <w:t>中</w:t>
      </w:r>
      <w:r w:rsidR="00E76FAA">
        <w:rPr>
          <w:rFonts w:hint="eastAsia"/>
        </w:rPr>
        <w:t>の推定結果についても確認すると、</w:t>
      </w:r>
      <w:r w:rsidR="00714F0D">
        <w:rPr>
          <w:rFonts w:hint="eastAsia"/>
        </w:rPr>
        <w:t>位置が大きく</w:t>
      </w:r>
      <w:del w:id="1754" w:author="Sano Yuma" w:date="2023-02-20T18:02:00Z">
        <w:r w:rsidR="00774FE4" w:rsidDel="00E10151">
          <w:rPr>
            <w:rFonts w:hint="eastAsia"/>
          </w:rPr>
          <w:delText>位置を</w:delText>
        </w:r>
      </w:del>
      <w:r w:rsidR="00714F0D">
        <w:rPr>
          <w:rFonts w:hint="eastAsia"/>
        </w:rPr>
        <w:t>ずれるこ</w:t>
      </w:r>
      <w:ins w:id="1755" w:author="Sano Yuma" w:date="2023-02-19T21:53:00Z">
        <w:r w:rsidR="00394062">
          <w:rPr>
            <w:rFonts w:hint="eastAsia"/>
          </w:rPr>
          <w:t>と</w:t>
        </w:r>
      </w:ins>
      <w:del w:id="1756" w:author="Sano Yuma" w:date="2023-02-19T21:53:00Z">
        <w:r w:rsidR="00714F0D" w:rsidDel="00394062">
          <w:rPr>
            <w:rFonts w:hint="eastAsia"/>
          </w:rPr>
          <w:delText>と</w:delText>
        </w:r>
      </w:del>
      <w:r w:rsidR="00714F0D">
        <w:rPr>
          <w:rFonts w:hint="eastAsia"/>
        </w:rPr>
        <w:t>なく推定できていることを確認できた。</w:t>
      </w:r>
    </w:p>
    <w:p w14:paraId="41B8F78E" w14:textId="297CFBFF" w:rsidR="00942906" w:rsidRDefault="00263177" w:rsidP="00394062">
      <w:pPr>
        <w:spacing w:line="360" w:lineRule="auto"/>
        <w:ind w:firstLineChars="100" w:firstLine="210"/>
        <w:rPr>
          <w:ins w:id="1757" w:author="Sano Yuma" w:date="2023-02-13T20:18:00Z"/>
        </w:rPr>
      </w:pPr>
      <w:r>
        <w:rPr>
          <w:rFonts w:hint="eastAsia"/>
        </w:rPr>
        <w:t>図6</w:t>
      </w:r>
      <w:r>
        <w:t>.3</w:t>
      </w:r>
      <w:r>
        <w:rPr>
          <w:rFonts w:hint="eastAsia"/>
        </w:rPr>
        <w:t>において</w:t>
      </w:r>
      <w:r w:rsidR="00774FE4">
        <w:rPr>
          <w:rFonts w:hint="eastAsia"/>
        </w:rPr>
        <w:t>推定で</w:t>
      </w:r>
      <w:r w:rsidR="006B38BE">
        <w:rPr>
          <w:rFonts w:hint="eastAsia"/>
        </w:rPr>
        <w:t>きていない</w:t>
      </w:r>
      <w:r w:rsidR="00774FE4">
        <w:rPr>
          <w:rFonts w:hint="eastAsia"/>
        </w:rPr>
        <w:t>選手について</w:t>
      </w:r>
      <w:r>
        <w:rPr>
          <w:rFonts w:hint="eastAsia"/>
        </w:rPr>
        <w:t>は</w:t>
      </w:r>
      <w:r w:rsidR="00774FE4">
        <w:rPr>
          <w:rFonts w:hint="eastAsia"/>
        </w:rPr>
        <w:t>、</w:t>
      </w:r>
      <w:r w:rsidR="00087309">
        <w:rPr>
          <w:rFonts w:hint="eastAsia"/>
        </w:rPr>
        <w:t>どちらかの映像で</w:t>
      </w:r>
      <w:r w:rsidR="006B38BE">
        <w:rPr>
          <w:rFonts w:hint="eastAsia"/>
        </w:rPr>
        <w:t>人物検出</w:t>
      </w:r>
      <w:r w:rsidR="00087309">
        <w:rPr>
          <w:rFonts w:hint="eastAsia"/>
        </w:rPr>
        <w:t>できなかったことが原因</w:t>
      </w:r>
      <w:r>
        <w:rPr>
          <w:rFonts w:hint="eastAsia"/>
        </w:rPr>
        <w:t>と考えられる</w:t>
      </w:r>
      <w:r w:rsidR="00087309">
        <w:rPr>
          <w:rFonts w:hint="eastAsia"/>
        </w:rPr>
        <w:t>。</w:t>
      </w:r>
      <w:r w:rsidR="0044672A">
        <w:rPr>
          <w:rFonts w:hint="eastAsia"/>
        </w:rPr>
        <w:t>また、図6</w:t>
      </w:r>
      <w:r w:rsidR="0044672A">
        <w:t>.3</w:t>
      </w:r>
      <w:r w:rsidR="0044672A">
        <w:rPr>
          <w:rFonts w:hint="eastAsia"/>
        </w:rPr>
        <w:t>と図6</w:t>
      </w:r>
      <w:r w:rsidR="0044672A">
        <w:t>.4</w:t>
      </w:r>
      <w:r w:rsidR="0044672A">
        <w:rPr>
          <w:rFonts w:hint="eastAsia"/>
        </w:rPr>
        <w:t>を比較すると、推定できている選手が極端に減っていることが読み取れる。</w:t>
      </w:r>
      <w:r w:rsidR="000E23D1">
        <w:rPr>
          <w:rFonts w:hint="eastAsia"/>
        </w:rPr>
        <w:t>これは、選手の交差などによって</w:t>
      </w:r>
      <w:r w:rsidR="00260D57">
        <w:rPr>
          <w:rFonts w:hint="eastAsia"/>
        </w:rPr>
        <w:t>人物検出ができなくなることで、A</w:t>
      </w:r>
      <w:r w:rsidR="00260D57">
        <w:t>lphaPose</w:t>
      </w:r>
      <w:r w:rsidR="00260D57">
        <w:rPr>
          <w:rFonts w:hint="eastAsia"/>
        </w:rPr>
        <w:t>による追跡が途切</w:t>
      </w:r>
      <w:r w:rsidR="00271A0B">
        <w:rPr>
          <w:rFonts w:hint="eastAsia"/>
        </w:rPr>
        <w:t>れ、それ以降の選手の対応が取れなくなったことが</w:t>
      </w:r>
      <w:r w:rsidR="00260D57">
        <w:rPr>
          <w:rFonts w:hint="eastAsia"/>
        </w:rPr>
        <w:t>原因だと考えられる。</w:t>
      </w:r>
    </w:p>
    <w:p w14:paraId="4F3E000B" w14:textId="77777777" w:rsidR="00394062" w:rsidRDefault="00394062">
      <w:pPr>
        <w:keepNext/>
        <w:spacing w:line="360" w:lineRule="auto"/>
        <w:jc w:val="center"/>
        <w:rPr>
          <w:moveTo w:id="1758" w:author="Sano Yuma" w:date="2023-02-19T21:54:00Z"/>
        </w:rPr>
        <w:pPrChange w:id="1759" w:author="Sano Yuma" w:date="2023-02-13T20:14:00Z">
          <w:pPr>
            <w:keepNext/>
            <w:jc w:val="center"/>
          </w:pPr>
        </w:pPrChange>
      </w:pPr>
      <w:moveToRangeStart w:id="1760" w:author="Sano Yuma" w:date="2023-02-19T21:54:00Z" w:name="move127211407"/>
      <w:moveTo w:id="1761" w:author="Sano Yuma" w:date="2023-02-19T21:54:00Z">
        <w:r>
          <w:rPr>
            <w:noProof/>
          </w:rPr>
          <w:lastRenderedPageBreak/>
          <w:drawing>
            <wp:inline distT="0" distB="0" distL="0" distR="0" wp14:anchorId="00D2587D" wp14:editId="2099592D">
              <wp:extent cx="3657600" cy="2057615"/>
              <wp:effectExtent l="0" t="0" r="0" b="0"/>
              <wp:docPr id="15" name="図 15"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図 19" descr="グラフ&#10;&#10;自動的に生成された説明"/>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694871" cy="2078582"/>
                      </a:xfrm>
                      <a:prstGeom prst="rect">
                        <a:avLst/>
                      </a:prstGeom>
                    </pic:spPr>
                  </pic:pic>
                </a:graphicData>
              </a:graphic>
            </wp:inline>
          </w:drawing>
        </w:r>
      </w:moveTo>
    </w:p>
    <w:p w14:paraId="18947BCB" w14:textId="77777777" w:rsidR="00394062" w:rsidRPr="00AE2FAB" w:rsidRDefault="00394062" w:rsidP="00394062">
      <w:pPr>
        <w:pStyle w:val="a6"/>
        <w:jc w:val="center"/>
        <w:rPr>
          <w:moveTo w:id="1762" w:author="Sano Yuma" w:date="2023-02-19T21:54:00Z"/>
          <w:b w:val="0"/>
          <w:bCs w:val="0"/>
        </w:rPr>
      </w:pPr>
      <w:moveTo w:id="1763" w:author="Sano Yuma" w:date="2023-02-19T21:54:00Z">
        <w:r w:rsidRPr="00553675">
          <w:rPr>
            <w:rFonts w:hint="eastAsia"/>
            <w:b w:val="0"/>
            <w:bCs w:val="0"/>
          </w:rPr>
          <w:t>図</w:t>
        </w:r>
        <w:r w:rsidRPr="00553675">
          <w:rPr>
            <w:b w:val="0"/>
            <w:bCs w:val="0"/>
          </w:rPr>
          <w:t>6.3</w:t>
        </w:r>
        <w:r w:rsidRPr="00553675">
          <w:rPr>
            <w:rFonts w:hint="eastAsia"/>
            <w:b w:val="0"/>
            <w:bCs w:val="0"/>
          </w:rPr>
          <w:t xml:space="preserve">　図6</w:t>
        </w:r>
        <w:r w:rsidRPr="00553675">
          <w:rPr>
            <w:b w:val="0"/>
            <w:bCs w:val="0"/>
          </w:rPr>
          <w:t>.1</w:t>
        </w:r>
        <w:r w:rsidRPr="00553675">
          <w:rPr>
            <w:rFonts w:hint="eastAsia"/>
            <w:b w:val="0"/>
            <w:bCs w:val="0"/>
          </w:rPr>
          <w:t>における選手位置の推定結果</w:t>
        </w:r>
        <w:r>
          <w:rPr>
            <w:rFonts w:hint="eastAsia"/>
            <w:b w:val="0"/>
            <w:bCs w:val="0"/>
          </w:rPr>
          <w:t>（手動）</w:t>
        </w:r>
      </w:moveTo>
    </w:p>
    <w:p w14:paraId="135DCD67" w14:textId="77777777" w:rsidR="00394062" w:rsidRDefault="00394062" w:rsidP="00394062">
      <w:pPr>
        <w:keepNext/>
        <w:jc w:val="center"/>
        <w:rPr>
          <w:moveTo w:id="1764" w:author="Sano Yuma" w:date="2023-02-19T21:54:00Z"/>
        </w:rPr>
      </w:pPr>
      <w:moveTo w:id="1765" w:author="Sano Yuma" w:date="2023-02-19T21:54:00Z">
        <w:r>
          <w:rPr>
            <w:rFonts w:hint="eastAsia"/>
            <w:noProof/>
          </w:rPr>
          <w:drawing>
            <wp:inline distT="0" distB="0" distL="0" distR="0" wp14:anchorId="35FEDBCE" wp14:editId="0D43459E">
              <wp:extent cx="3642170" cy="2048934"/>
              <wp:effectExtent l="0" t="0" r="0" b="8890"/>
              <wp:docPr id="29" name="図 29" descr="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図 17" descr="グラフ, ヒストグラム&#10;&#10;自動的に生成された説明"/>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706858" cy="2085325"/>
                      </a:xfrm>
                      <a:prstGeom prst="rect">
                        <a:avLst/>
                      </a:prstGeom>
                    </pic:spPr>
                  </pic:pic>
                </a:graphicData>
              </a:graphic>
            </wp:inline>
          </w:drawing>
        </w:r>
      </w:moveTo>
    </w:p>
    <w:p w14:paraId="109D93CE" w14:textId="37863706" w:rsidR="00394062" w:rsidDel="001E5B49" w:rsidRDefault="00394062" w:rsidP="00394062">
      <w:pPr>
        <w:pStyle w:val="a6"/>
        <w:jc w:val="center"/>
        <w:rPr>
          <w:del w:id="1766" w:author="Sano Yuma" w:date="2023-02-13T20:10:00Z"/>
          <w:moveTo w:id="1767" w:author="Sano Yuma" w:date="2023-02-19T21:54:00Z"/>
          <w:b w:val="0"/>
          <w:bCs w:val="0"/>
        </w:rPr>
      </w:pPr>
      <w:moveTo w:id="1768" w:author="Sano Yuma" w:date="2023-02-19T21:54:00Z">
        <w:r w:rsidRPr="00553675">
          <w:rPr>
            <w:rFonts w:hint="eastAsia"/>
            <w:b w:val="0"/>
            <w:bCs w:val="0"/>
          </w:rPr>
          <w:t>図6</w:t>
        </w:r>
        <w:r w:rsidRPr="00553675">
          <w:rPr>
            <w:b w:val="0"/>
            <w:bCs w:val="0"/>
          </w:rPr>
          <w:t>.4</w:t>
        </w:r>
        <w:r w:rsidRPr="00553675">
          <w:rPr>
            <w:rFonts w:hint="eastAsia"/>
            <w:b w:val="0"/>
            <w:bCs w:val="0"/>
          </w:rPr>
          <w:t xml:space="preserve">　図6</w:t>
        </w:r>
        <w:r w:rsidRPr="00553675">
          <w:rPr>
            <w:b w:val="0"/>
            <w:bCs w:val="0"/>
          </w:rPr>
          <w:t>.2</w:t>
        </w:r>
        <w:r w:rsidRPr="00553675">
          <w:rPr>
            <w:rFonts w:hint="eastAsia"/>
            <w:b w:val="0"/>
            <w:bCs w:val="0"/>
          </w:rPr>
          <w:t>における選手位置の推定結果</w:t>
        </w:r>
      </w:moveTo>
      <w:ins w:id="1769" w:author="Sano Yuma" w:date="2023-02-20T18:03:00Z">
        <w:r w:rsidR="00CD52C9">
          <w:rPr>
            <w:rFonts w:hint="eastAsia"/>
          </w:rPr>
          <w:t>（手動）</w:t>
        </w:r>
      </w:ins>
    </w:p>
    <w:p w14:paraId="083BFFD6" w14:textId="77777777" w:rsidR="00394062" w:rsidRPr="001E5B49" w:rsidRDefault="00394062">
      <w:pPr>
        <w:jc w:val="center"/>
        <w:rPr>
          <w:moveTo w:id="1770" w:author="Sano Yuma" w:date="2023-02-19T21:54:00Z"/>
        </w:rPr>
        <w:pPrChange w:id="1771" w:author="Sano Yuma" w:date="2023-02-13T20:15:00Z">
          <w:pPr>
            <w:pStyle w:val="a6"/>
            <w:jc w:val="center"/>
          </w:pPr>
        </w:pPrChange>
      </w:pPr>
    </w:p>
    <w:moveToRangeEnd w:id="1760"/>
    <w:p w14:paraId="3ADC26FA" w14:textId="77777777" w:rsidR="004F2A3D" w:rsidRPr="000A1DD4" w:rsidRDefault="004F2A3D">
      <w:pPr>
        <w:spacing w:line="360" w:lineRule="auto"/>
        <w:ind w:firstLineChars="100" w:firstLine="210"/>
        <w:pPrChange w:id="1772" w:author="Sano Yuma" w:date="2023-02-13T20:15:00Z">
          <w:pPr>
            <w:ind w:firstLineChars="100" w:firstLine="210"/>
          </w:pPr>
        </w:pPrChange>
      </w:pPr>
    </w:p>
    <w:p w14:paraId="7B19854F" w14:textId="6A8FC315" w:rsidR="00E14AF8" w:rsidRDefault="00E14AF8" w:rsidP="00E14AF8">
      <w:pPr>
        <w:pStyle w:val="2"/>
        <w:rPr>
          <w:rFonts w:asciiTheme="minorHAnsi" w:eastAsiaTheme="minorHAnsi" w:hAnsiTheme="minorHAnsi"/>
          <w:sz w:val="24"/>
          <w:szCs w:val="28"/>
        </w:rPr>
      </w:pPr>
      <w:bookmarkStart w:id="1773" w:name="_Toc127563141"/>
      <w:r>
        <w:rPr>
          <w:rFonts w:asciiTheme="minorHAnsi" w:eastAsiaTheme="minorHAnsi" w:hAnsiTheme="minorHAnsi"/>
          <w:sz w:val="24"/>
          <w:szCs w:val="28"/>
        </w:rPr>
        <w:t>6.5</w:t>
      </w:r>
      <w:r>
        <w:rPr>
          <w:rFonts w:asciiTheme="minorHAnsi" w:eastAsiaTheme="minorHAnsi" w:hAnsiTheme="minorHAnsi" w:hint="eastAsia"/>
          <w:sz w:val="24"/>
          <w:szCs w:val="28"/>
        </w:rPr>
        <w:t xml:space="preserve">　自動による選手対応付けを行った際の推定結果</w:t>
      </w:r>
      <w:bookmarkEnd w:id="1773"/>
    </w:p>
    <w:p w14:paraId="73909B7D" w14:textId="743753DD" w:rsidR="00E331AF" w:rsidRDefault="00145DC4">
      <w:pPr>
        <w:spacing w:line="360" w:lineRule="auto"/>
        <w:ind w:firstLineChars="100" w:firstLine="210"/>
        <w:pPrChange w:id="1774" w:author="Sano Yuma" w:date="2023-02-13T20:15:00Z">
          <w:pPr>
            <w:ind w:firstLineChars="100" w:firstLine="210"/>
          </w:pPr>
        </w:pPrChange>
      </w:pPr>
      <w:r>
        <w:rPr>
          <w:rFonts w:hint="eastAsia"/>
        </w:rPr>
        <w:t>選手の自動での対応付けを行った場合の、図6</w:t>
      </w:r>
      <w:r>
        <w:t>.1</w:t>
      </w:r>
      <w:r>
        <w:rPr>
          <w:rFonts w:hint="eastAsia"/>
        </w:rPr>
        <w:t>における選手位置の推定結果を図</w:t>
      </w:r>
      <w:r>
        <w:t>6.5</w:t>
      </w:r>
      <w:r>
        <w:rPr>
          <w:rFonts w:hint="eastAsia"/>
        </w:rPr>
        <w:t>に示す。</w:t>
      </w:r>
    </w:p>
    <w:p w14:paraId="3606C2F6" w14:textId="558947A8" w:rsidR="00345499" w:rsidRDefault="0097456C" w:rsidP="00345499">
      <w:pPr>
        <w:ind w:firstLineChars="100" w:firstLine="210"/>
        <w:jc w:val="center"/>
      </w:pPr>
      <w:r>
        <w:rPr>
          <w:rFonts w:hint="eastAsia"/>
          <w:noProof/>
        </w:rPr>
        <w:drawing>
          <wp:inline distT="0" distB="0" distL="0" distR="0" wp14:anchorId="1D8130C7" wp14:editId="7FA41A13">
            <wp:extent cx="3250613" cy="1828661"/>
            <wp:effectExtent l="0" t="0" r="6985" b="635"/>
            <wp:docPr id="18" name="図 18"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図 18" descr="グラフ&#10;&#10;自動的に生成された説明"/>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381422" cy="1902249"/>
                    </a:xfrm>
                    <a:prstGeom prst="rect">
                      <a:avLst/>
                    </a:prstGeom>
                  </pic:spPr>
                </pic:pic>
              </a:graphicData>
            </a:graphic>
          </wp:inline>
        </w:drawing>
      </w:r>
    </w:p>
    <w:p w14:paraId="0E8EE282" w14:textId="52B33688" w:rsidR="00345499" w:rsidRDefault="00345499" w:rsidP="00345499">
      <w:pPr>
        <w:ind w:firstLineChars="100" w:firstLine="210"/>
        <w:jc w:val="center"/>
      </w:pPr>
      <w:r>
        <w:rPr>
          <w:rFonts w:hint="eastAsia"/>
        </w:rPr>
        <w:t>図6</w:t>
      </w:r>
      <w:r>
        <w:t>.5</w:t>
      </w:r>
      <w:r>
        <w:rPr>
          <w:rFonts w:hint="eastAsia"/>
        </w:rPr>
        <w:t xml:space="preserve">　図6</w:t>
      </w:r>
      <w:r>
        <w:t>.1</w:t>
      </w:r>
      <w:r>
        <w:rPr>
          <w:rFonts w:hint="eastAsia"/>
        </w:rPr>
        <w:t>における選手位置の推定結果</w:t>
      </w:r>
      <w:ins w:id="1775" w:author="Sano Yuma" w:date="2023-02-20T18:03:00Z">
        <w:r w:rsidR="00CD52C9">
          <w:rPr>
            <w:rFonts w:hint="eastAsia"/>
          </w:rPr>
          <w:t>（自動）</w:t>
        </w:r>
      </w:ins>
    </w:p>
    <w:p w14:paraId="6D16D629" w14:textId="2022C341" w:rsidR="00987EE7" w:rsidRDefault="00987EE7" w:rsidP="00345499">
      <w:pPr>
        <w:ind w:firstLineChars="100" w:firstLine="210"/>
        <w:jc w:val="center"/>
      </w:pPr>
    </w:p>
    <w:p w14:paraId="6EA3CACC" w14:textId="0C5EE18F" w:rsidR="008E7E68" w:rsidRDefault="00987EE7">
      <w:pPr>
        <w:spacing w:line="360" w:lineRule="auto"/>
        <w:jc w:val="left"/>
        <w:pPrChange w:id="1776" w:author="Sano Yuma" w:date="2023-02-13T20:15:00Z">
          <w:pPr>
            <w:jc w:val="left"/>
          </w:pPr>
        </w:pPrChange>
      </w:pPr>
      <w:r>
        <w:rPr>
          <w:rFonts w:hint="eastAsia"/>
        </w:rPr>
        <w:lastRenderedPageBreak/>
        <w:t xml:space="preserve">　図6</w:t>
      </w:r>
      <w:r>
        <w:t>.3</w:t>
      </w:r>
      <w:r>
        <w:rPr>
          <w:rFonts w:hint="eastAsia"/>
        </w:rPr>
        <w:t>に示した推定結果と比較すると、推定できている人数が多いことが読み取れる。</w:t>
      </w:r>
      <w:r w:rsidR="00EE779C">
        <w:rPr>
          <w:rFonts w:hint="eastAsia"/>
        </w:rPr>
        <w:t>しかし</w:t>
      </w:r>
      <w:r w:rsidR="008E7E68">
        <w:rPr>
          <w:rFonts w:hint="eastAsia"/>
        </w:rPr>
        <w:t>図</w:t>
      </w:r>
      <w:r w:rsidR="008E7E68">
        <w:t>6.1</w:t>
      </w:r>
      <w:r w:rsidR="008E7E68">
        <w:rPr>
          <w:rFonts w:hint="eastAsia"/>
        </w:rPr>
        <w:t>と見比べると、実際の位置とは異なる推定結果になっている選手が</w:t>
      </w:r>
      <w:r w:rsidR="007214C8">
        <w:rPr>
          <w:rFonts w:hint="eastAsia"/>
        </w:rPr>
        <w:t>少数</w:t>
      </w:r>
      <w:r w:rsidR="008E7E68">
        <w:rPr>
          <w:rFonts w:hint="eastAsia"/>
        </w:rPr>
        <w:t>いることも分かる。これは映像間の選手の対応付けが正しく行われていないことを意味する。</w:t>
      </w:r>
    </w:p>
    <w:p w14:paraId="6EE088D2" w14:textId="369A125D" w:rsidR="008E7E68" w:rsidRDefault="008E7E68">
      <w:pPr>
        <w:spacing w:line="360" w:lineRule="auto"/>
        <w:jc w:val="left"/>
        <w:pPrChange w:id="1777" w:author="Sano Yuma" w:date="2023-02-13T20:15:00Z">
          <w:pPr>
            <w:jc w:val="left"/>
          </w:pPr>
        </w:pPrChange>
      </w:pPr>
      <w:r>
        <w:rPr>
          <w:rFonts w:hint="eastAsia"/>
        </w:rPr>
        <w:t xml:space="preserve">　</w:t>
      </w:r>
      <w:commentRangeStart w:id="1778"/>
      <w:commentRangeStart w:id="1779"/>
      <w:r w:rsidR="00241B27">
        <w:rPr>
          <w:rFonts w:hint="eastAsia"/>
        </w:rPr>
        <w:t>この原因の1つとして、6</w:t>
      </w:r>
      <w:r w:rsidR="00241B27">
        <w:t>.1</w:t>
      </w:r>
      <w:r w:rsidR="00241B27">
        <w:rPr>
          <w:rFonts w:hint="eastAsia"/>
        </w:rPr>
        <w:t>節で示したカメラキャリブレーションの誤差が考えられる。カメラ位置や姿勢に誤差を残したまま、選手を通る直線を考えたため</w:t>
      </w:r>
      <w:r w:rsidR="00D673D7">
        <w:rPr>
          <w:rFonts w:hint="eastAsia"/>
        </w:rPr>
        <w:t>に</w:t>
      </w:r>
      <w:r w:rsidR="00241B27">
        <w:rPr>
          <w:rFonts w:hint="eastAsia"/>
        </w:rPr>
        <w:t>、</w:t>
      </w:r>
      <w:r w:rsidR="003532FA">
        <w:rPr>
          <w:rFonts w:hint="eastAsia"/>
        </w:rPr>
        <w:t>直線の距離の計算結果に誤差が</w:t>
      </w:r>
      <w:r w:rsidR="00D673D7">
        <w:rPr>
          <w:rFonts w:hint="eastAsia"/>
        </w:rPr>
        <w:t>累積したと考えられる。</w:t>
      </w:r>
      <w:commentRangeEnd w:id="1778"/>
      <w:r w:rsidR="00CF77C7">
        <w:rPr>
          <w:rStyle w:val="af"/>
        </w:rPr>
        <w:commentReference w:id="1778"/>
      </w:r>
      <w:commentRangeEnd w:id="1779"/>
      <w:r w:rsidR="00972A58">
        <w:rPr>
          <w:rStyle w:val="af"/>
        </w:rPr>
        <w:commentReference w:id="1779"/>
      </w:r>
    </w:p>
    <w:p w14:paraId="4FBF4DDB" w14:textId="45CDF181" w:rsidR="00D673D7" w:rsidRDefault="00D673D7">
      <w:pPr>
        <w:spacing w:line="360" w:lineRule="auto"/>
        <w:jc w:val="left"/>
        <w:pPrChange w:id="1780" w:author="Sano Yuma" w:date="2023-02-13T20:15:00Z">
          <w:pPr>
            <w:jc w:val="left"/>
          </w:pPr>
        </w:pPrChange>
      </w:pPr>
      <w:r>
        <w:rPr>
          <w:rFonts w:hint="eastAsia"/>
        </w:rPr>
        <w:t xml:space="preserve">　</w:t>
      </w:r>
      <w:r w:rsidR="000C2175">
        <w:rPr>
          <w:rFonts w:hint="eastAsia"/>
        </w:rPr>
        <w:t>また、もう</w:t>
      </w:r>
      <w:r w:rsidR="000C2175">
        <w:t>1</w:t>
      </w:r>
      <w:r w:rsidR="000C2175">
        <w:rPr>
          <w:rFonts w:hint="eastAsia"/>
        </w:rPr>
        <w:t>つの</w:t>
      </w:r>
      <w:r>
        <w:rPr>
          <w:rFonts w:hint="eastAsia"/>
        </w:rPr>
        <w:t>原因として</w:t>
      </w:r>
      <w:r w:rsidR="000C2175">
        <w:rPr>
          <w:rFonts w:hint="eastAsia"/>
        </w:rPr>
        <w:t>、直線同士が実際の選手位置とは異なる位置で最も近くなる場合を、今回設定した制限では除けなかったことが考えられる。</w:t>
      </w:r>
    </w:p>
    <w:p w14:paraId="2DFA34ED" w14:textId="03EA88C5" w:rsidR="005013A3" w:rsidRDefault="005013A3">
      <w:pPr>
        <w:widowControl/>
        <w:jc w:val="left"/>
      </w:pPr>
      <w:r>
        <w:br w:type="page"/>
      </w:r>
    </w:p>
    <w:p w14:paraId="4A325312" w14:textId="77777777" w:rsidR="00F15630" w:rsidRDefault="00F15630" w:rsidP="005013A3">
      <w:pPr>
        <w:pStyle w:val="1"/>
        <w:rPr>
          <w:rFonts w:asciiTheme="minorHAnsi" w:eastAsiaTheme="minorHAnsi" w:hAnsiTheme="minorHAnsi"/>
          <w:sz w:val="32"/>
          <w:szCs w:val="36"/>
        </w:rPr>
        <w:sectPr w:rsidR="00F15630" w:rsidSect="000E4B45">
          <w:headerReference w:type="default" r:id="rId54"/>
          <w:type w:val="continuous"/>
          <w:pgSz w:w="11906" w:h="16838"/>
          <w:pgMar w:top="1985" w:right="1701" w:bottom="1701" w:left="1701" w:header="851" w:footer="992" w:gutter="0"/>
          <w:cols w:space="425"/>
          <w:docGrid w:type="lines" w:linePitch="360"/>
        </w:sectPr>
      </w:pPr>
    </w:p>
    <w:p w14:paraId="4472068C" w14:textId="3A7DA096" w:rsidR="005013A3" w:rsidRPr="001E5313" w:rsidRDefault="005013A3" w:rsidP="005013A3">
      <w:pPr>
        <w:pStyle w:val="1"/>
        <w:rPr>
          <w:rFonts w:asciiTheme="minorHAnsi" w:eastAsiaTheme="minorHAnsi" w:hAnsiTheme="minorHAnsi"/>
          <w:sz w:val="32"/>
          <w:szCs w:val="36"/>
        </w:rPr>
      </w:pPr>
      <w:bookmarkStart w:id="1781" w:name="_Toc127563142"/>
      <w:r w:rsidRPr="001E5313">
        <w:rPr>
          <w:rFonts w:asciiTheme="minorHAnsi" w:eastAsiaTheme="minorHAnsi" w:hAnsiTheme="minorHAnsi" w:hint="eastAsia"/>
          <w:sz w:val="32"/>
          <w:szCs w:val="36"/>
        </w:rPr>
        <w:lastRenderedPageBreak/>
        <w:t>第</w:t>
      </w:r>
      <w:r>
        <w:rPr>
          <w:rFonts w:asciiTheme="minorHAnsi" w:eastAsiaTheme="minorHAnsi" w:hAnsiTheme="minorHAnsi" w:hint="eastAsia"/>
          <w:sz w:val="32"/>
          <w:szCs w:val="36"/>
        </w:rPr>
        <w:t>7</w:t>
      </w:r>
      <w:r w:rsidRPr="001E5313">
        <w:rPr>
          <w:rFonts w:asciiTheme="minorHAnsi" w:eastAsiaTheme="minorHAnsi" w:hAnsiTheme="minorHAnsi" w:hint="eastAsia"/>
          <w:sz w:val="32"/>
          <w:szCs w:val="36"/>
        </w:rPr>
        <w:t>章</w:t>
      </w:r>
      <w:bookmarkEnd w:id="1781"/>
    </w:p>
    <w:p w14:paraId="65720851" w14:textId="68D5FCA9" w:rsidR="005013A3" w:rsidRDefault="005013A3" w:rsidP="005013A3">
      <w:pPr>
        <w:rPr>
          <w:sz w:val="40"/>
          <w:szCs w:val="44"/>
        </w:rPr>
      </w:pPr>
      <w:r>
        <w:rPr>
          <w:rFonts w:hint="eastAsia"/>
          <w:sz w:val="40"/>
          <w:szCs w:val="44"/>
        </w:rPr>
        <w:t>結論</w:t>
      </w:r>
    </w:p>
    <w:p w14:paraId="744ACFA2" w14:textId="77777777" w:rsidR="005013A3" w:rsidRDefault="005013A3" w:rsidP="005013A3">
      <w:pPr>
        <w:rPr>
          <w:sz w:val="40"/>
          <w:szCs w:val="44"/>
        </w:rPr>
      </w:pPr>
    </w:p>
    <w:p w14:paraId="7B42F65D" w14:textId="34153EF7" w:rsidR="005013A3" w:rsidRDefault="005013A3" w:rsidP="005013A3">
      <w:pPr>
        <w:pStyle w:val="2"/>
        <w:rPr>
          <w:rFonts w:asciiTheme="minorHAnsi" w:eastAsiaTheme="minorHAnsi" w:hAnsiTheme="minorHAnsi"/>
          <w:sz w:val="24"/>
          <w:szCs w:val="28"/>
        </w:rPr>
      </w:pPr>
      <w:bookmarkStart w:id="1782" w:name="_Toc127563143"/>
      <w:r>
        <w:rPr>
          <w:rFonts w:asciiTheme="minorHAnsi" w:eastAsiaTheme="minorHAnsi" w:hAnsiTheme="minorHAnsi"/>
          <w:sz w:val="24"/>
          <w:szCs w:val="28"/>
        </w:rPr>
        <w:t>7.1</w:t>
      </w:r>
      <w:r>
        <w:rPr>
          <w:rFonts w:asciiTheme="minorHAnsi" w:eastAsiaTheme="minorHAnsi" w:hAnsiTheme="minorHAnsi" w:hint="eastAsia"/>
          <w:sz w:val="24"/>
          <w:szCs w:val="28"/>
        </w:rPr>
        <w:t xml:space="preserve">　本研究のまとめ</w:t>
      </w:r>
      <w:bookmarkEnd w:id="1782"/>
    </w:p>
    <w:p w14:paraId="578D9461" w14:textId="2100BF7A" w:rsidR="004806FC" w:rsidRDefault="00AD592C">
      <w:pPr>
        <w:spacing w:line="360" w:lineRule="auto"/>
        <w:pPrChange w:id="1783" w:author="Sano Yuma" w:date="2023-02-13T20:15:00Z">
          <w:pPr/>
        </w:pPrChange>
      </w:pPr>
      <w:r>
        <w:rPr>
          <w:rFonts w:hint="eastAsia"/>
        </w:rPr>
        <w:t xml:space="preserve">　</w:t>
      </w:r>
      <w:r w:rsidR="00093123">
        <w:rPr>
          <w:rFonts w:hint="eastAsia"/>
        </w:rPr>
        <w:t>本研究は、先行研究の発展研究と位置づけ、バレーボールの試合映像から選手の3次元位置を求めることにより、先行研究の課題であった跳躍時の推定を正しく行うことを目的とした。</w:t>
      </w:r>
      <w:r w:rsidR="0023706C">
        <w:rPr>
          <w:rFonts w:hint="eastAsia"/>
        </w:rPr>
        <w:t>この課題に対して、本論文で示した第2章から第5章までの処理を行うことで選手の位置推定に取り組んだ。</w:t>
      </w:r>
    </w:p>
    <w:p w14:paraId="34BE76C6" w14:textId="6AC5017F" w:rsidR="0023706C" w:rsidRDefault="0023706C">
      <w:pPr>
        <w:spacing w:line="360" w:lineRule="auto"/>
        <w:pPrChange w:id="1784" w:author="Sano Yuma" w:date="2023-02-13T20:15:00Z">
          <w:pPr/>
        </w:pPrChange>
      </w:pPr>
      <w:r>
        <w:rPr>
          <w:rFonts w:hint="eastAsia"/>
        </w:rPr>
        <w:t xml:space="preserve">　結果として3次元位置を求めることで、映像間の選手の対応が取れた場合に限るが、選手が跳躍した場合においても位置をおおよそ正しく推定できた。</w:t>
      </w:r>
    </w:p>
    <w:p w14:paraId="394FB658" w14:textId="4701AC94" w:rsidR="001F26D9" w:rsidRDefault="00B11D47" w:rsidP="008E26E9">
      <w:pPr>
        <w:spacing w:line="360" w:lineRule="auto"/>
        <w:rPr>
          <w:ins w:id="1785" w:author="Sano Yuma" w:date="2023-02-13T20:18:00Z"/>
        </w:rPr>
      </w:pPr>
      <w:r>
        <w:rPr>
          <w:rFonts w:hint="eastAsia"/>
        </w:rPr>
        <w:t xml:space="preserve">　しかし、選手の対応付けの処理において、課題がいくつか見つかった。</w:t>
      </w:r>
      <w:r w:rsidR="0013138C">
        <w:rPr>
          <w:rFonts w:hint="eastAsia"/>
        </w:rPr>
        <w:t>キャリブレーションの誤差、選手の交差によって選手の追跡が途切れること、そして直線同士が実際の選手位置とは異なる位置で最も近くなる場合を除けなかったことである。</w:t>
      </w:r>
    </w:p>
    <w:p w14:paraId="26468A0D" w14:textId="77777777" w:rsidR="008D3349" w:rsidRDefault="008D3349">
      <w:pPr>
        <w:spacing w:line="360" w:lineRule="auto"/>
        <w:pPrChange w:id="1786" w:author="Sano Yuma" w:date="2023-02-13T20:15:00Z">
          <w:pPr/>
        </w:pPrChange>
      </w:pPr>
    </w:p>
    <w:p w14:paraId="0E6F6315" w14:textId="77777777" w:rsidR="00DE5F11" w:rsidRDefault="005013A3">
      <w:pPr>
        <w:pStyle w:val="2"/>
        <w:spacing w:line="360" w:lineRule="auto"/>
        <w:ind w:left="240" w:hangingChars="100" w:hanging="240"/>
        <w:rPr>
          <w:ins w:id="1787" w:author="Sano Yuma" w:date="2023-02-17T21:57:00Z"/>
          <w:rFonts w:asciiTheme="minorHAnsi" w:eastAsiaTheme="minorHAnsi" w:hAnsiTheme="minorHAnsi"/>
          <w:sz w:val="24"/>
          <w:szCs w:val="28"/>
        </w:rPr>
      </w:pPr>
      <w:bookmarkStart w:id="1788" w:name="_Toc127563144"/>
      <w:r>
        <w:rPr>
          <w:rFonts w:asciiTheme="minorHAnsi" w:eastAsiaTheme="minorHAnsi" w:hAnsiTheme="minorHAnsi"/>
          <w:sz w:val="24"/>
          <w:szCs w:val="28"/>
        </w:rPr>
        <w:t>7.2</w:t>
      </w:r>
      <w:r>
        <w:rPr>
          <w:rFonts w:asciiTheme="minorHAnsi" w:eastAsiaTheme="minorHAnsi" w:hAnsiTheme="minorHAnsi" w:hint="eastAsia"/>
          <w:sz w:val="24"/>
          <w:szCs w:val="28"/>
        </w:rPr>
        <w:t xml:space="preserve">　今後の展望</w:t>
      </w:r>
    </w:p>
    <w:p w14:paraId="61A9D058" w14:textId="3EDF0FD6" w:rsidR="0074493C" w:rsidRDefault="00985063">
      <w:pPr>
        <w:ind w:firstLineChars="100" w:firstLine="240"/>
        <w:pPrChange w:id="1789" w:author="Sano Yuma" w:date="2023-02-17T21:57:00Z">
          <w:pPr>
            <w:pStyle w:val="2"/>
            <w:ind w:left="240" w:hangingChars="100" w:hanging="240"/>
          </w:pPr>
        </w:pPrChange>
      </w:pPr>
      <w:del w:id="1790" w:author="Sano Yuma" w:date="2023-02-17T21:57:00Z">
        <w:r w:rsidDel="00DE5F11">
          <w:rPr>
            <w:rFonts w:eastAsiaTheme="minorHAnsi"/>
            <w:sz w:val="24"/>
            <w:szCs w:val="28"/>
          </w:rPr>
          <w:br/>
        </w:r>
      </w:del>
      <w:r w:rsidR="008B4A7D">
        <w:rPr>
          <w:rFonts w:hint="eastAsia"/>
        </w:rPr>
        <w:t>最後に、本研究の展望を述べる。</w:t>
      </w:r>
      <w:bookmarkEnd w:id="1788"/>
    </w:p>
    <w:p w14:paraId="47BD11C3" w14:textId="533087C2" w:rsidR="005F69EC" w:rsidRDefault="008B4A7D">
      <w:pPr>
        <w:spacing w:line="360" w:lineRule="auto"/>
        <w:pPrChange w:id="1791" w:author="Sano Yuma" w:date="2023-02-13T20:15:00Z">
          <w:pPr/>
        </w:pPrChange>
      </w:pPr>
      <w:r>
        <w:rPr>
          <w:rFonts w:hint="eastAsia"/>
        </w:rPr>
        <w:t xml:space="preserve">　本研究では選手位置を点として捉えたが、処理の過程で選手の姿勢を得られているため、</w:t>
      </w:r>
      <w:r w:rsidR="005F69EC">
        <w:rPr>
          <w:rFonts w:hint="eastAsia"/>
        </w:rPr>
        <w:t>今後の展望として、まずは</w:t>
      </w:r>
      <w:r w:rsidR="00855E9C">
        <w:rPr>
          <w:rFonts w:hint="eastAsia"/>
        </w:rPr>
        <w:t>選手の3次元姿勢まで得</w:t>
      </w:r>
      <w:r w:rsidR="00B82B9D">
        <w:rPr>
          <w:rFonts w:hint="eastAsia"/>
        </w:rPr>
        <w:t>ること</w:t>
      </w:r>
      <w:r w:rsidR="005F69EC">
        <w:rPr>
          <w:rFonts w:hint="eastAsia"/>
        </w:rPr>
        <w:t>が</w:t>
      </w:r>
      <w:r w:rsidR="00B82B9D">
        <w:rPr>
          <w:rFonts w:hint="eastAsia"/>
        </w:rPr>
        <w:t>考えられる。</w:t>
      </w:r>
    </w:p>
    <w:p w14:paraId="07D4EE67" w14:textId="02254EAC" w:rsidR="00B7441D" w:rsidRDefault="008A3430" w:rsidP="00DB400D">
      <w:pPr>
        <w:spacing w:line="360" w:lineRule="auto"/>
        <w:rPr>
          <w:ins w:id="1792" w:author="Ec5-19 ec30103v(長岡高専)" w:date="2023-02-17T10:31:00Z"/>
        </w:rPr>
      </w:pPr>
      <w:r>
        <w:rPr>
          <w:rFonts w:hint="eastAsia"/>
        </w:rPr>
        <w:t xml:space="preserve">　またD</w:t>
      </w:r>
      <w:r>
        <w:t>ata Volley</w:t>
      </w:r>
      <w:r>
        <w:rPr>
          <w:rFonts w:hint="eastAsia"/>
        </w:rPr>
        <w:t>には選手の行ったスパイクやレシーブといった動作の情報も管理できるため、3次元の姿勢情報から動作を分類することができれば、開発しているシステムに大きく役立つと考えられる。</w:t>
      </w:r>
    </w:p>
    <w:p w14:paraId="6C47CE29" w14:textId="77777777" w:rsidR="00B7441D" w:rsidRDefault="00B7441D">
      <w:pPr>
        <w:widowControl/>
        <w:jc w:val="left"/>
        <w:rPr>
          <w:ins w:id="1793" w:author="Ec5-19 ec30103v(長岡高専)" w:date="2023-02-17T10:31:00Z"/>
        </w:rPr>
      </w:pPr>
      <w:ins w:id="1794" w:author="Ec5-19 ec30103v(長岡高専)" w:date="2023-02-17T10:31:00Z">
        <w:r>
          <w:br w:type="page"/>
        </w:r>
      </w:ins>
    </w:p>
    <w:p w14:paraId="3C9DF110" w14:textId="77777777" w:rsidR="003F54DA" w:rsidRDefault="003F54DA" w:rsidP="00B7441D">
      <w:pPr>
        <w:pStyle w:val="1"/>
        <w:rPr>
          <w:ins w:id="1795" w:author="Sano Yuma" w:date="2023-02-17T21:16:00Z"/>
          <w:rFonts w:asciiTheme="minorHAnsi" w:eastAsiaTheme="minorHAnsi" w:hAnsiTheme="minorHAnsi"/>
          <w:sz w:val="32"/>
          <w:szCs w:val="36"/>
        </w:rPr>
        <w:sectPr w:rsidR="003F54DA" w:rsidSect="000E4B45">
          <w:headerReference w:type="default" r:id="rId55"/>
          <w:type w:val="continuous"/>
          <w:pgSz w:w="11906" w:h="16838"/>
          <w:pgMar w:top="1985" w:right="1701" w:bottom="1701" w:left="1701" w:header="851" w:footer="992" w:gutter="0"/>
          <w:cols w:space="425"/>
          <w:docGrid w:type="lines" w:linePitch="360"/>
        </w:sectPr>
      </w:pPr>
    </w:p>
    <w:p w14:paraId="0D90999A" w14:textId="07BD8662" w:rsidR="00B7441D" w:rsidRPr="001E5313" w:rsidRDefault="00B7441D" w:rsidP="00B7441D">
      <w:pPr>
        <w:pStyle w:val="1"/>
        <w:rPr>
          <w:ins w:id="1796" w:author="Ec5-19 ec30103v(長岡高専)" w:date="2023-02-17T10:32:00Z"/>
          <w:rFonts w:asciiTheme="minorHAnsi" w:eastAsiaTheme="minorHAnsi" w:hAnsiTheme="minorHAnsi"/>
          <w:sz w:val="32"/>
          <w:szCs w:val="36"/>
        </w:rPr>
      </w:pPr>
      <w:bookmarkStart w:id="1797" w:name="_Toc127563145"/>
      <w:ins w:id="1798" w:author="Ec5-19 ec30103v(長岡高専)" w:date="2023-02-17T10:32:00Z">
        <w:r>
          <w:rPr>
            <w:rFonts w:asciiTheme="minorHAnsi" w:eastAsiaTheme="minorHAnsi" w:hAnsiTheme="minorHAnsi" w:hint="eastAsia"/>
            <w:sz w:val="32"/>
            <w:szCs w:val="36"/>
          </w:rPr>
          <w:lastRenderedPageBreak/>
          <w:t>付録</w:t>
        </w:r>
      </w:ins>
      <w:ins w:id="1799" w:author="Ec5-19 ec30103v(長岡高専)" w:date="2023-02-17T11:39:00Z">
        <w:r w:rsidR="00BD07B8">
          <w:rPr>
            <w:rFonts w:asciiTheme="minorHAnsi" w:eastAsiaTheme="minorHAnsi" w:hAnsiTheme="minorHAnsi"/>
            <w:sz w:val="32"/>
            <w:szCs w:val="36"/>
          </w:rPr>
          <w:t>A</w:t>
        </w:r>
      </w:ins>
      <w:bookmarkEnd w:id="1797"/>
    </w:p>
    <w:p w14:paraId="7777EF44" w14:textId="7F1A2A48" w:rsidR="00B7441D" w:rsidRDefault="00B7441D">
      <w:pPr>
        <w:rPr>
          <w:ins w:id="1800" w:author="Ec5-19 ec30103v(長岡高専)" w:date="2023-02-17T11:46:00Z"/>
          <w:sz w:val="40"/>
          <w:szCs w:val="44"/>
        </w:rPr>
      </w:pPr>
      <w:ins w:id="1801" w:author="Ec5-19 ec30103v(長岡高専)" w:date="2023-02-17T10:32:00Z">
        <w:r>
          <w:rPr>
            <w:rFonts w:hint="eastAsia"/>
            <w:sz w:val="40"/>
            <w:szCs w:val="44"/>
          </w:rPr>
          <w:t>ソースコード</w:t>
        </w:r>
      </w:ins>
    </w:p>
    <w:p w14:paraId="29D4FFB3" w14:textId="34FD1454" w:rsidR="004767E7" w:rsidRDefault="004767E7">
      <w:pPr>
        <w:rPr>
          <w:ins w:id="1802" w:author="Ec5-19 ec30103v(長岡高専)" w:date="2023-02-17T11:46:00Z"/>
          <w:sz w:val="40"/>
          <w:szCs w:val="44"/>
        </w:rPr>
      </w:pPr>
    </w:p>
    <w:p w14:paraId="7E2F9038" w14:textId="77777777" w:rsidR="00415D68" w:rsidRDefault="004767E7" w:rsidP="00415D68">
      <w:pPr>
        <w:rPr>
          <w:ins w:id="1803" w:author="Sano Yuma" w:date="2023-02-17T21:50:00Z"/>
          <w:szCs w:val="21"/>
        </w:rPr>
      </w:pPr>
      <w:ins w:id="1804" w:author="Ec5-19 ec30103v(長岡高専)" w:date="2023-02-17T11:46:00Z">
        <w:r>
          <w:rPr>
            <w:rFonts w:hint="eastAsia"/>
            <w:szCs w:val="21"/>
          </w:rPr>
          <w:t xml:space="preserve">　</w:t>
        </w:r>
      </w:ins>
      <w:ins w:id="1805" w:author="Ec5-19 ec30103v(長岡高専)" w:date="2023-02-17T11:47:00Z">
        <w:r>
          <w:rPr>
            <w:rFonts w:hint="eastAsia"/>
            <w:szCs w:val="21"/>
          </w:rPr>
          <w:t>以下に、本研究で作成した</w:t>
        </w:r>
      </w:ins>
      <w:ins w:id="1806" w:author="Sano Yuma" w:date="2023-02-17T15:49:00Z">
        <w:r w:rsidR="00DA5082" w:rsidRPr="00DA5082">
          <w:rPr>
            <w:rFonts w:asciiTheme="minorEastAsia" w:hAnsiTheme="minorEastAsia"/>
            <w:szCs w:val="21"/>
            <w:rPrChange w:id="1807" w:author="Sano Yuma" w:date="2023-02-17T15:49:00Z">
              <w:rPr>
                <w:szCs w:val="21"/>
              </w:rPr>
            </w:rPrChange>
          </w:rPr>
          <w:t>Python</w:t>
        </w:r>
        <w:r w:rsidR="00DA5082">
          <w:rPr>
            <w:rFonts w:hint="eastAsia"/>
            <w:szCs w:val="21"/>
          </w:rPr>
          <w:t>の</w:t>
        </w:r>
      </w:ins>
      <w:ins w:id="1808" w:author="Ec5-19 ec30103v(長岡高専)" w:date="2023-02-17T11:47:00Z">
        <w:r>
          <w:rPr>
            <w:rFonts w:hint="eastAsia"/>
            <w:szCs w:val="21"/>
          </w:rPr>
          <w:t>ソースコードを</w:t>
        </w:r>
      </w:ins>
      <w:ins w:id="1809" w:author="Sano Yuma" w:date="2023-02-17T15:48:00Z">
        <w:r w:rsidR="00DA5082">
          <w:rPr>
            <w:rFonts w:hint="eastAsia"/>
            <w:szCs w:val="21"/>
          </w:rPr>
          <w:t>処理ごとにまとめて</w:t>
        </w:r>
      </w:ins>
      <w:ins w:id="1810" w:author="Ec5-19 ec30103v(長岡高専)" w:date="2023-02-17T11:47:00Z">
        <w:r>
          <w:rPr>
            <w:rFonts w:hint="eastAsia"/>
            <w:szCs w:val="21"/>
          </w:rPr>
          <w:t>示す。</w:t>
        </w:r>
      </w:ins>
    </w:p>
    <w:p w14:paraId="65F427B9" w14:textId="1C880EA1" w:rsidR="00DA5082" w:rsidRDefault="00DA5082" w:rsidP="00415D68">
      <w:pPr>
        <w:pStyle w:val="2"/>
        <w:rPr>
          <w:ins w:id="1811" w:author="Sano Yuma" w:date="2023-02-23T15:47:00Z"/>
          <w:rFonts w:asciiTheme="minorHAnsi" w:eastAsiaTheme="minorHAnsi" w:hAnsiTheme="minorHAnsi"/>
          <w:sz w:val="24"/>
          <w:szCs w:val="28"/>
        </w:rPr>
      </w:pPr>
      <w:bookmarkStart w:id="1812" w:name="_Toc127563146"/>
      <w:ins w:id="1813" w:author="Sano Yuma" w:date="2023-02-17T15:48:00Z">
        <w:r>
          <w:rPr>
            <w:rFonts w:asciiTheme="minorHAnsi" w:eastAsiaTheme="minorHAnsi" w:hAnsiTheme="minorHAnsi"/>
            <w:sz w:val="24"/>
            <w:szCs w:val="28"/>
          </w:rPr>
          <w:t>A</w:t>
        </w:r>
      </w:ins>
      <w:ins w:id="1814" w:author="Sano Yuma" w:date="2023-02-17T15:47:00Z">
        <w:r>
          <w:rPr>
            <w:rFonts w:asciiTheme="minorHAnsi" w:eastAsiaTheme="minorHAnsi" w:hAnsiTheme="minorHAnsi"/>
            <w:sz w:val="24"/>
            <w:szCs w:val="28"/>
          </w:rPr>
          <w:t>.1</w:t>
        </w:r>
        <w:r>
          <w:rPr>
            <w:rFonts w:asciiTheme="minorHAnsi" w:eastAsiaTheme="minorHAnsi" w:hAnsiTheme="minorHAnsi" w:hint="eastAsia"/>
            <w:sz w:val="24"/>
            <w:szCs w:val="28"/>
          </w:rPr>
          <w:t xml:space="preserve">　</w:t>
        </w:r>
      </w:ins>
      <w:ins w:id="1815" w:author="Sano Yuma" w:date="2023-02-17T15:48:00Z">
        <w:r>
          <w:rPr>
            <w:rFonts w:asciiTheme="minorHAnsi" w:eastAsiaTheme="minorHAnsi" w:hAnsiTheme="minorHAnsi" w:hint="eastAsia"/>
            <w:sz w:val="24"/>
            <w:szCs w:val="28"/>
          </w:rPr>
          <w:t>カメラキャリブレーション</w:t>
        </w:r>
      </w:ins>
      <w:bookmarkEnd w:id="1812"/>
    </w:p>
    <w:p w14:paraId="2AA5F5CE" w14:textId="0738BD06" w:rsidR="00AC03E2" w:rsidRPr="00AC03E2" w:rsidRDefault="00AC03E2" w:rsidP="00AC03E2">
      <w:pPr>
        <w:rPr>
          <w:ins w:id="1816" w:author="Sano Yuma" w:date="2023-02-17T16:02:00Z"/>
          <w:rFonts w:hint="eastAsia"/>
          <w:rPrChange w:id="1817" w:author="Sano Yuma" w:date="2023-02-23T15:47:00Z">
            <w:rPr>
              <w:ins w:id="1818" w:author="Sano Yuma" w:date="2023-02-17T16:02:00Z"/>
              <w:rFonts w:asciiTheme="minorHAnsi" w:eastAsiaTheme="minorHAnsi" w:hAnsiTheme="minorHAnsi"/>
              <w:sz w:val="24"/>
              <w:szCs w:val="28"/>
            </w:rPr>
          </w:rPrChange>
        </w:rPr>
        <w:pPrChange w:id="1819" w:author="Sano Yuma" w:date="2023-02-23T15:47:00Z">
          <w:pPr>
            <w:pStyle w:val="2"/>
          </w:pPr>
        </w:pPrChange>
      </w:pPr>
      <w:ins w:id="1820" w:author="Sano Yuma" w:date="2023-02-23T15:47:00Z">
        <w:r>
          <w:rPr>
            <w:rFonts w:hint="eastAsia"/>
          </w:rPr>
          <w:t xml:space="preserve">　リスト1</w:t>
        </w:r>
        <w:r>
          <w:t>.1</w:t>
        </w:r>
      </w:ins>
      <w:ins w:id="1821" w:author="Sano Yuma" w:date="2023-02-23T15:48:00Z">
        <w:r>
          <w:rPr>
            <w:rFonts w:hint="eastAsia"/>
          </w:rPr>
          <w:t>からリスト1</w:t>
        </w:r>
        <w:r>
          <w:t>.4</w:t>
        </w:r>
        <w:r>
          <w:rPr>
            <w:rFonts w:hint="eastAsia"/>
          </w:rPr>
          <w:t>には</w:t>
        </w:r>
      </w:ins>
      <w:ins w:id="1822" w:author="Sano Yuma" w:date="2023-02-23T15:50:00Z">
        <w:r w:rsidR="002603D2">
          <w:rPr>
            <w:rFonts w:hint="eastAsia"/>
          </w:rPr>
          <w:t>、</w:t>
        </w:r>
      </w:ins>
      <w:ins w:id="1823" w:author="Sano Yuma" w:date="2023-02-23T15:48:00Z">
        <w:r>
          <w:rPr>
            <w:rFonts w:hint="eastAsia"/>
          </w:rPr>
          <w:t>カメラキャリブレーションに必要な</w:t>
        </w:r>
        <w:r w:rsidR="00FE30FF">
          <w:rPr>
            <w:rFonts w:hint="eastAsia"/>
          </w:rPr>
          <w:t>変数や関数を</w:t>
        </w:r>
      </w:ins>
      <w:ins w:id="1824" w:author="Sano Yuma" w:date="2023-02-23T15:49:00Z">
        <w:r w:rsidR="00CB44DD">
          <w:rPr>
            <w:rFonts w:hint="eastAsia"/>
          </w:rPr>
          <w:t>ファイルごとに</w:t>
        </w:r>
      </w:ins>
      <w:ins w:id="1825" w:author="Sano Yuma" w:date="2023-02-23T15:48:00Z">
        <w:r w:rsidR="00FE30FF">
          <w:rPr>
            <w:rFonts w:hint="eastAsia"/>
          </w:rPr>
          <w:t>分けて</w:t>
        </w:r>
      </w:ins>
      <w:ins w:id="1826" w:author="Sano Yuma" w:date="2023-02-23T15:49:00Z">
        <w:r w:rsidR="00FE30FF">
          <w:rPr>
            <w:rFonts w:hint="eastAsia"/>
          </w:rPr>
          <w:t>記載している。</w:t>
        </w:r>
        <w:r w:rsidR="006916A0">
          <w:rPr>
            <w:rFonts w:hint="eastAsia"/>
          </w:rPr>
          <w:t>リスト1</w:t>
        </w:r>
        <w:r w:rsidR="006916A0">
          <w:t>.5</w:t>
        </w:r>
        <w:r w:rsidR="006916A0">
          <w:rPr>
            <w:rFonts w:hint="eastAsia"/>
          </w:rPr>
          <w:t>は</w:t>
        </w:r>
      </w:ins>
      <w:ins w:id="1827" w:author="Sano Yuma" w:date="2023-02-23T15:51:00Z">
        <w:r w:rsidR="00F94AFC">
          <w:rPr>
            <w:rFonts w:hint="eastAsia"/>
          </w:rPr>
          <w:t>それらをインポートし、カメラキャリブレーションを行う</w:t>
        </w:r>
      </w:ins>
      <w:ins w:id="1828" w:author="Sano Yuma" w:date="2023-02-23T15:49:00Z">
        <w:r w:rsidR="006916A0">
          <w:rPr>
            <w:rFonts w:hint="eastAsia"/>
          </w:rPr>
          <w:t>プログラムであ</w:t>
        </w:r>
      </w:ins>
      <w:ins w:id="1829" w:author="Sano Yuma" w:date="2023-02-23T15:50:00Z">
        <w:r w:rsidR="002522FE">
          <w:rPr>
            <w:rFonts w:hint="eastAsia"/>
          </w:rPr>
          <w:t>る。</w:t>
        </w:r>
      </w:ins>
    </w:p>
    <w:p w14:paraId="57B1D377" w14:textId="474A430E" w:rsidR="00F3396B" w:rsidRDefault="00F3396B">
      <w:pPr>
        <w:jc w:val="center"/>
        <w:rPr>
          <w:ins w:id="1830" w:author="Sano Yuma" w:date="2023-02-17T16:03:00Z"/>
        </w:rPr>
        <w:pPrChange w:id="1831" w:author="Sano Yuma" w:date="2023-02-17T16:03:00Z">
          <w:pPr/>
        </w:pPrChange>
      </w:pPr>
      <w:ins w:id="1832" w:author="Sano Yuma" w:date="2023-02-17T16:03:00Z">
        <w:r>
          <w:rPr>
            <w:rFonts w:hint="eastAsia"/>
          </w:rPr>
          <w:t>リスト</w:t>
        </w:r>
        <w:r>
          <w:t>1.1</w:t>
        </w:r>
      </w:ins>
      <w:ins w:id="1833" w:author="Sano Yuma" w:date="2023-02-17T21:00:00Z">
        <w:r w:rsidR="00C12C67">
          <w:rPr>
            <w:rFonts w:hint="eastAsia"/>
          </w:rPr>
          <w:t xml:space="preserve">　</w:t>
        </w:r>
      </w:ins>
      <w:ins w:id="1834" w:author="Sano Yuma" w:date="2023-02-17T18:26:00Z">
        <w:r w:rsidR="00022BDF">
          <w:t>utility</w:t>
        </w:r>
      </w:ins>
      <w:ins w:id="1835" w:author="Sano Yuma" w:date="2023-02-17T16:03:00Z">
        <w:r>
          <w:t>.py</w:t>
        </w:r>
      </w:ins>
    </w:p>
    <w:tbl>
      <w:tblPr>
        <w:tblStyle w:val="af4"/>
        <w:tblW w:w="0" w:type="auto"/>
        <w:tblLook w:val="04A0" w:firstRow="1" w:lastRow="0" w:firstColumn="1" w:lastColumn="0" w:noHBand="0" w:noVBand="1"/>
      </w:tblPr>
      <w:tblGrid>
        <w:gridCol w:w="8494"/>
      </w:tblGrid>
      <w:tr w:rsidR="00F3396B" w14:paraId="5BA68576" w14:textId="77777777" w:rsidTr="00F3396B">
        <w:trPr>
          <w:ins w:id="1836" w:author="Sano Yuma" w:date="2023-02-17T16:03:00Z"/>
        </w:trPr>
        <w:tc>
          <w:tcPr>
            <w:tcW w:w="8494" w:type="dxa"/>
          </w:tcPr>
          <w:p w14:paraId="69F6A39B" w14:textId="77777777" w:rsidR="00F3396B" w:rsidRPr="00F3396B" w:rsidRDefault="00F3396B">
            <w:pPr>
              <w:spacing w:line="240" w:lineRule="exact"/>
              <w:rPr>
                <w:ins w:id="1837" w:author="Sano Yuma" w:date="2023-02-17T16:04:00Z"/>
                <w:rFonts w:ascii="ＭＳ ゴシック" w:eastAsia="ＭＳ ゴシック" w:hAnsi="ＭＳ ゴシック"/>
                <w:sz w:val="18"/>
                <w:szCs w:val="18"/>
                <w:rPrChange w:id="1838" w:author="Sano Yuma" w:date="2023-02-17T16:05:00Z">
                  <w:rPr>
                    <w:ins w:id="1839" w:author="Sano Yuma" w:date="2023-02-17T16:04:00Z"/>
                  </w:rPr>
                </w:rPrChange>
              </w:rPr>
              <w:pPrChange w:id="1840" w:author="Sano Yuma" w:date="2023-02-17T16:06:00Z">
                <w:pPr/>
              </w:pPrChange>
            </w:pPr>
            <w:ins w:id="1841" w:author="Sano Yuma" w:date="2023-02-17T16:04:00Z">
              <w:r w:rsidRPr="00F3396B">
                <w:rPr>
                  <w:rFonts w:ascii="ＭＳ ゴシック" w:eastAsia="ＭＳ ゴシック" w:hAnsi="ＭＳ ゴシック"/>
                  <w:sz w:val="18"/>
                  <w:szCs w:val="18"/>
                  <w:rPrChange w:id="1842" w:author="Sano Yuma" w:date="2023-02-17T16:05:00Z">
                    <w:rPr/>
                  </w:rPrChange>
                </w:rPr>
                <w:t>import csv</w:t>
              </w:r>
            </w:ins>
          </w:p>
          <w:p w14:paraId="35EF642D" w14:textId="77777777" w:rsidR="00F3396B" w:rsidRPr="00F3396B" w:rsidRDefault="00F3396B">
            <w:pPr>
              <w:spacing w:line="240" w:lineRule="exact"/>
              <w:rPr>
                <w:ins w:id="1843" w:author="Sano Yuma" w:date="2023-02-17T16:04:00Z"/>
                <w:rFonts w:ascii="ＭＳ ゴシック" w:eastAsia="ＭＳ ゴシック" w:hAnsi="ＭＳ ゴシック"/>
                <w:sz w:val="18"/>
                <w:szCs w:val="18"/>
                <w:rPrChange w:id="1844" w:author="Sano Yuma" w:date="2023-02-17T16:05:00Z">
                  <w:rPr>
                    <w:ins w:id="1845" w:author="Sano Yuma" w:date="2023-02-17T16:04:00Z"/>
                  </w:rPr>
                </w:rPrChange>
              </w:rPr>
              <w:pPrChange w:id="1846" w:author="Sano Yuma" w:date="2023-02-17T16:06:00Z">
                <w:pPr/>
              </w:pPrChange>
            </w:pPr>
            <w:ins w:id="1847" w:author="Sano Yuma" w:date="2023-02-17T16:04:00Z">
              <w:r w:rsidRPr="00F3396B">
                <w:rPr>
                  <w:rFonts w:ascii="ＭＳ ゴシック" w:eastAsia="ＭＳ ゴシック" w:hAnsi="ＭＳ ゴシック"/>
                  <w:sz w:val="18"/>
                  <w:szCs w:val="18"/>
                  <w:rPrChange w:id="1848" w:author="Sano Yuma" w:date="2023-02-17T16:05:00Z">
                    <w:rPr/>
                  </w:rPrChange>
                </w:rPr>
                <w:t>import numpy as np</w:t>
              </w:r>
            </w:ins>
          </w:p>
          <w:p w14:paraId="3BE2D748" w14:textId="77777777" w:rsidR="00F3396B" w:rsidRPr="00F3396B" w:rsidRDefault="00F3396B">
            <w:pPr>
              <w:spacing w:line="240" w:lineRule="exact"/>
              <w:rPr>
                <w:ins w:id="1849" w:author="Sano Yuma" w:date="2023-02-17T16:04:00Z"/>
                <w:rFonts w:ascii="ＭＳ ゴシック" w:eastAsia="ＭＳ ゴシック" w:hAnsi="ＭＳ ゴシック"/>
                <w:sz w:val="18"/>
                <w:szCs w:val="18"/>
                <w:rPrChange w:id="1850" w:author="Sano Yuma" w:date="2023-02-17T16:05:00Z">
                  <w:rPr>
                    <w:ins w:id="1851" w:author="Sano Yuma" w:date="2023-02-17T16:04:00Z"/>
                  </w:rPr>
                </w:rPrChange>
              </w:rPr>
              <w:pPrChange w:id="1852" w:author="Sano Yuma" w:date="2023-02-17T16:06:00Z">
                <w:pPr/>
              </w:pPrChange>
            </w:pPr>
          </w:p>
          <w:p w14:paraId="0869C332" w14:textId="77777777" w:rsidR="00F3396B" w:rsidRPr="00F3396B" w:rsidRDefault="00F3396B">
            <w:pPr>
              <w:spacing w:line="240" w:lineRule="exact"/>
              <w:rPr>
                <w:ins w:id="1853" w:author="Sano Yuma" w:date="2023-02-17T16:04:00Z"/>
                <w:rFonts w:ascii="ＭＳ ゴシック" w:eastAsia="ＭＳ ゴシック" w:hAnsi="ＭＳ ゴシック"/>
                <w:sz w:val="18"/>
                <w:szCs w:val="18"/>
                <w:rPrChange w:id="1854" w:author="Sano Yuma" w:date="2023-02-17T16:05:00Z">
                  <w:rPr>
                    <w:ins w:id="1855" w:author="Sano Yuma" w:date="2023-02-17T16:04:00Z"/>
                  </w:rPr>
                </w:rPrChange>
              </w:rPr>
              <w:pPrChange w:id="1856" w:author="Sano Yuma" w:date="2023-02-17T16:06:00Z">
                <w:pPr/>
              </w:pPrChange>
            </w:pPr>
            <w:ins w:id="1857" w:author="Sano Yuma" w:date="2023-02-17T16:04:00Z">
              <w:r w:rsidRPr="00F3396B">
                <w:rPr>
                  <w:rFonts w:ascii="ＭＳ ゴシック" w:eastAsia="ＭＳ ゴシック" w:hAnsi="ＭＳ ゴシック"/>
                  <w:sz w:val="18"/>
                  <w:szCs w:val="18"/>
                  <w:rPrChange w:id="1858" w:author="Sano Yuma" w:date="2023-02-17T16:05:00Z">
                    <w:rPr/>
                  </w:rPrChange>
                </w:rPr>
                <w:t># === 変更箇所 ===</w:t>
              </w:r>
            </w:ins>
          </w:p>
          <w:p w14:paraId="5C720711" w14:textId="77777777" w:rsidR="00F3396B" w:rsidRPr="00F3396B" w:rsidRDefault="00F3396B">
            <w:pPr>
              <w:spacing w:line="240" w:lineRule="exact"/>
              <w:rPr>
                <w:ins w:id="1859" w:author="Sano Yuma" w:date="2023-02-17T16:04:00Z"/>
                <w:rFonts w:ascii="ＭＳ ゴシック" w:eastAsia="ＭＳ ゴシック" w:hAnsi="ＭＳ ゴシック"/>
                <w:sz w:val="18"/>
                <w:szCs w:val="18"/>
                <w:rPrChange w:id="1860" w:author="Sano Yuma" w:date="2023-02-17T16:05:00Z">
                  <w:rPr>
                    <w:ins w:id="1861" w:author="Sano Yuma" w:date="2023-02-17T16:04:00Z"/>
                  </w:rPr>
                </w:rPrChange>
              </w:rPr>
              <w:pPrChange w:id="1862" w:author="Sano Yuma" w:date="2023-02-17T16:06:00Z">
                <w:pPr/>
              </w:pPrChange>
            </w:pPr>
            <w:ins w:id="1863" w:author="Sano Yuma" w:date="2023-02-17T16:04:00Z">
              <w:r w:rsidRPr="00F3396B">
                <w:rPr>
                  <w:rFonts w:ascii="ＭＳ ゴシック" w:eastAsia="ＭＳ ゴシック" w:hAnsi="ＭＳ ゴシック"/>
                  <w:sz w:val="18"/>
                  <w:szCs w:val="18"/>
                  <w:rPrChange w:id="1864" w:author="Sano Yuma" w:date="2023-02-17T16:05:00Z">
                    <w:rPr/>
                  </w:rPrChange>
                </w:rPr>
                <w:t>calib_dir = "../utility/calib_images"</w:t>
              </w:r>
            </w:ins>
          </w:p>
          <w:p w14:paraId="1D85EFF8" w14:textId="77777777" w:rsidR="00F3396B" w:rsidRPr="00F3396B" w:rsidRDefault="00F3396B">
            <w:pPr>
              <w:spacing w:line="240" w:lineRule="exact"/>
              <w:rPr>
                <w:ins w:id="1865" w:author="Sano Yuma" w:date="2023-02-17T16:04:00Z"/>
                <w:rFonts w:ascii="ＭＳ ゴシック" w:eastAsia="ＭＳ ゴシック" w:hAnsi="ＭＳ ゴシック"/>
                <w:sz w:val="18"/>
                <w:szCs w:val="18"/>
                <w:rPrChange w:id="1866" w:author="Sano Yuma" w:date="2023-02-17T16:05:00Z">
                  <w:rPr>
                    <w:ins w:id="1867" w:author="Sano Yuma" w:date="2023-02-17T16:04:00Z"/>
                  </w:rPr>
                </w:rPrChange>
              </w:rPr>
              <w:pPrChange w:id="1868" w:author="Sano Yuma" w:date="2023-02-17T16:06:00Z">
                <w:pPr/>
              </w:pPrChange>
            </w:pPr>
            <w:ins w:id="1869" w:author="Sano Yuma" w:date="2023-02-17T16:04:00Z">
              <w:r w:rsidRPr="00F3396B">
                <w:rPr>
                  <w:rFonts w:ascii="ＭＳ ゴシック" w:eastAsia="ＭＳ ゴシック" w:hAnsi="ＭＳ ゴシック"/>
                  <w:sz w:val="18"/>
                  <w:szCs w:val="18"/>
                  <w:rPrChange w:id="1870" w:author="Sano Yuma" w:date="2023-02-17T16:05:00Z">
                    <w:rPr/>
                  </w:rPrChange>
                </w:rPr>
                <w:t>data_dir = "./data_camera2"</w:t>
              </w:r>
            </w:ins>
          </w:p>
          <w:p w14:paraId="3653B9F0" w14:textId="77777777" w:rsidR="00F3396B" w:rsidRPr="00F3396B" w:rsidRDefault="00F3396B">
            <w:pPr>
              <w:spacing w:line="240" w:lineRule="exact"/>
              <w:rPr>
                <w:ins w:id="1871" w:author="Sano Yuma" w:date="2023-02-17T16:04:00Z"/>
                <w:rFonts w:ascii="ＭＳ ゴシック" w:eastAsia="ＭＳ ゴシック" w:hAnsi="ＭＳ ゴシック"/>
                <w:sz w:val="18"/>
                <w:szCs w:val="18"/>
                <w:rPrChange w:id="1872" w:author="Sano Yuma" w:date="2023-02-17T16:05:00Z">
                  <w:rPr>
                    <w:ins w:id="1873" w:author="Sano Yuma" w:date="2023-02-17T16:04:00Z"/>
                  </w:rPr>
                </w:rPrChange>
              </w:rPr>
              <w:pPrChange w:id="1874" w:author="Sano Yuma" w:date="2023-02-17T16:06:00Z">
                <w:pPr/>
              </w:pPrChange>
            </w:pPr>
          </w:p>
          <w:p w14:paraId="4510F28C" w14:textId="77777777" w:rsidR="00F3396B" w:rsidRPr="00F3396B" w:rsidRDefault="00F3396B">
            <w:pPr>
              <w:spacing w:line="240" w:lineRule="exact"/>
              <w:rPr>
                <w:ins w:id="1875" w:author="Sano Yuma" w:date="2023-02-17T16:04:00Z"/>
                <w:rFonts w:ascii="ＭＳ ゴシック" w:eastAsia="ＭＳ ゴシック" w:hAnsi="ＭＳ ゴシック"/>
                <w:sz w:val="18"/>
                <w:szCs w:val="18"/>
                <w:rPrChange w:id="1876" w:author="Sano Yuma" w:date="2023-02-17T16:05:00Z">
                  <w:rPr>
                    <w:ins w:id="1877" w:author="Sano Yuma" w:date="2023-02-17T16:04:00Z"/>
                  </w:rPr>
                </w:rPrChange>
              </w:rPr>
              <w:pPrChange w:id="1878" w:author="Sano Yuma" w:date="2023-02-17T16:06:00Z">
                <w:pPr/>
              </w:pPrChange>
            </w:pPr>
            <w:ins w:id="1879" w:author="Sano Yuma" w:date="2023-02-17T16:04:00Z">
              <w:r w:rsidRPr="00F3396B">
                <w:rPr>
                  <w:rFonts w:ascii="ＭＳ ゴシック" w:eastAsia="ＭＳ ゴシック" w:hAnsi="ＭＳ ゴシック"/>
                  <w:sz w:val="18"/>
                  <w:szCs w:val="18"/>
                  <w:rPrChange w:id="1880" w:author="Sano Yuma" w:date="2023-02-17T16:05:00Z">
                    <w:rPr/>
                  </w:rPrChange>
                </w:rPr>
                <w:t>image_path = "./image/target_camera2.png"</w:t>
              </w:r>
            </w:ins>
          </w:p>
          <w:p w14:paraId="3635ADD7" w14:textId="77777777" w:rsidR="00F3396B" w:rsidRPr="00F3396B" w:rsidRDefault="00F3396B">
            <w:pPr>
              <w:spacing w:line="240" w:lineRule="exact"/>
              <w:rPr>
                <w:ins w:id="1881" w:author="Sano Yuma" w:date="2023-02-17T16:04:00Z"/>
                <w:rFonts w:ascii="ＭＳ ゴシック" w:eastAsia="ＭＳ ゴシック" w:hAnsi="ＭＳ ゴシック"/>
                <w:sz w:val="18"/>
                <w:szCs w:val="18"/>
                <w:rPrChange w:id="1882" w:author="Sano Yuma" w:date="2023-02-17T16:05:00Z">
                  <w:rPr>
                    <w:ins w:id="1883" w:author="Sano Yuma" w:date="2023-02-17T16:04:00Z"/>
                  </w:rPr>
                </w:rPrChange>
              </w:rPr>
              <w:pPrChange w:id="1884" w:author="Sano Yuma" w:date="2023-02-17T16:06:00Z">
                <w:pPr/>
              </w:pPrChange>
            </w:pPr>
            <w:ins w:id="1885" w:author="Sano Yuma" w:date="2023-02-17T16:04:00Z">
              <w:r w:rsidRPr="00F3396B">
                <w:rPr>
                  <w:rFonts w:ascii="ＭＳ ゴシック" w:eastAsia="ＭＳ ゴシック" w:hAnsi="ＭＳ ゴシック"/>
                  <w:sz w:val="18"/>
                  <w:szCs w:val="18"/>
                  <w:rPrChange w:id="1886" w:author="Sano Yuma" w:date="2023-02-17T16:05:00Z">
                    <w:rPr/>
                  </w:rPrChange>
                </w:rPr>
                <w:t>point_path = "./input_data/point_camera2.csv"</w:t>
              </w:r>
            </w:ins>
          </w:p>
          <w:p w14:paraId="445AE7CC" w14:textId="77777777" w:rsidR="00F3396B" w:rsidRPr="00F3396B" w:rsidRDefault="00F3396B">
            <w:pPr>
              <w:spacing w:line="240" w:lineRule="exact"/>
              <w:rPr>
                <w:ins w:id="1887" w:author="Sano Yuma" w:date="2023-02-17T16:04:00Z"/>
                <w:rFonts w:ascii="ＭＳ ゴシック" w:eastAsia="ＭＳ ゴシック" w:hAnsi="ＭＳ ゴシック"/>
                <w:sz w:val="18"/>
                <w:szCs w:val="18"/>
                <w:rPrChange w:id="1888" w:author="Sano Yuma" w:date="2023-02-17T16:05:00Z">
                  <w:rPr>
                    <w:ins w:id="1889" w:author="Sano Yuma" w:date="2023-02-17T16:04:00Z"/>
                  </w:rPr>
                </w:rPrChange>
              </w:rPr>
              <w:pPrChange w:id="1890" w:author="Sano Yuma" w:date="2023-02-17T16:06:00Z">
                <w:pPr/>
              </w:pPrChange>
            </w:pPr>
            <w:ins w:id="1891" w:author="Sano Yuma" w:date="2023-02-17T16:04:00Z">
              <w:r w:rsidRPr="00F3396B">
                <w:rPr>
                  <w:rFonts w:ascii="ＭＳ ゴシック" w:eastAsia="ＭＳ ゴシック" w:hAnsi="ＭＳ ゴシック"/>
                  <w:sz w:val="18"/>
                  <w:szCs w:val="18"/>
                  <w:rPrChange w:id="1892" w:author="Sano Yuma" w:date="2023-02-17T16:05:00Z">
                    <w:rPr/>
                  </w:rPrChange>
                </w:rPr>
                <w:t>OUTPUT_FILE = "{}/output.csv".format(data_dir)</w:t>
              </w:r>
            </w:ins>
          </w:p>
          <w:p w14:paraId="6E7B5D04" w14:textId="77777777" w:rsidR="00F3396B" w:rsidRPr="00F3396B" w:rsidRDefault="00F3396B">
            <w:pPr>
              <w:spacing w:line="240" w:lineRule="exact"/>
              <w:rPr>
                <w:ins w:id="1893" w:author="Sano Yuma" w:date="2023-02-17T16:04:00Z"/>
                <w:rFonts w:ascii="ＭＳ ゴシック" w:eastAsia="ＭＳ ゴシック" w:hAnsi="ＭＳ ゴシック"/>
                <w:sz w:val="18"/>
                <w:szCs w:val="18"/>
                <w:rPrChange w:id="1894" w:author="Sano Yuma" w:date="2023-02-17T16:05:00Z">
                  <w:rPr>
                    <w:ins w:id="1895" w:author="Sano Yuma" w:date="2023-02-17T16:04:00Z"/>
                  </w:rPr>
                </w:rPrChange>
              </w:rPr>
              <w:pPrChange w:id="1896" w:author="Sano Yuma" w:date="2023-02-17T16:06:00Z">
                <w:pPr/>
              </w:pPrChange>
            </w:pPr>
            <w:ins w:id="1897" w:author="Sano Yuma" w:date="2023-02-17T16:04:00Z">
              <w:r w:rsidRPr="00F3396B">
                <w:rPr>
                  <w:rFonts w:ascii="ＭＳ ゴシック" w:eastAsia="ＭＳ ゴシック" w:hAnsi="ＭＳ ゴシック"/>
                  <w:sz w:val="18"/>
                  <w:szCs w:val="18"/>
                  <w:rPrChange w:id="1898" w:author="Sano Yuma" w:date="2023-02-17T16:05:00Z">
                    <w:rPr/>
                  </w:rPrChange>
                </w:rPr>
                <w:t># === ここまで ===</w:t>
              </w:r>
            </w:ins>
          </w:p>
          <w:p w14:paraId="0DAC4F7A" w14:textId="77777777" w:rsidR="00F3396B" w:rsidRPr="00F3396B" w:rsidRDefault="00F3396B">
            <w:pPr>
              <w:spacing w:line="240" w:lineRule="exact"/>
              <w:rPr>
                <w:ins w:id="1899" w:author="Sano Yuma" w:date="2023-02-17T16:04:00Z"/>
                <w:rFonts w:ascii="ＭＳ ゴシック" w:eastAsia="ＭＳ ゴシック" w:hAnsi="ＭＳ ゴシック"/>
                <w:sz w:val="18"/>
                <w:szCs w:val="18"/>
                <w:rPrChange w:id="1900" w:author="Sano Yuma" w:date="2023-02-17T16:05:00Z">
                  <w:rPr>
                    <w:ins w:id="1901" w:author="Sano Yuma" w:date="2023-02-17T16:04:00Z"/>
                  </w:rPr>
                </w:rPrChange>
              </w:rPr>
              <w:pPrChange w:id="1902" w:author="Sano Yuma" w:date="2023-02-17T16:06:00Z">
                <w:pPr/>
              </w:pPrChange>
            </w:pPr>
          </w:p>
          <w:p w14:paraId="2671B9E3" w14:textId="77777777" w:rsidR="00F3396B" w:rsidRPr="00F3396B" w:rsidRDefault="00F3396B">
            <w:pPr>
              <w:spacing w:line="240" w:lineRule="exact"/>
              <w:rPr>
                <w:ins w:id="1903" w:author="Sano Yuma" w:date="2023-02-17T16:04:00Z"/>
                <w:rFonts w:ascii="ＭＳ ゴシック" w:eastAsia="ＭＳ ゴシック" w:hAnsi="ＭＳ ゴシック"/>
                <w:sz w:val="18"/>
                <w:szCs w:val="18"/>
                <w:rPrChange w:id="1904" w:author="Sano Yuma" w:date="2023-02-17T16:05:00Z">
                  <w:rPr>
                    <w:ins w:id="1905" w:author="Sano Yuma" w:date="2023-02-17T16:04:00Z"/>
                  </w:rPr>
                </w:rPrChange>
              </w:rPr>
              <w:pPrChange w:id="1906" w:author="Sano Yuma" w:date="2023-02-17T16:06:00Z">
                <w:pPr/>
              </w:pPrChange>
            </w:pPr>
            <w:ins w:id="1907" w:author="Sano Yuma" w:date="2023-02-17T16:04:00Z">
              <w:r w:rsidRPr="00F3396B">
                <w:rPr>
                  <w:rFonts w:ascii="ＭＳ ゴシック" w:eastAsia="ＭＳ ゴシック" w:hAnsi="ＭＳ ゴシック"/>
                  <w:sz w:val="18"/>
                  <w:szCs w:val="18"/>
                  <w:rPrChange w:id="1908" w:author="Sano Yuma" w:date="2023-02-17T16:05:00Z">
                    <w:rPr/>
                  </w:rPrChange>
                </w:rPr>
                <w:t>IMG_WIDTH = 1920</w:t>
              </w:r>
            </w:ins>
          </w:p>
          <w:p w14:paraId="73F506A3" w14:textId="77777777" w:rsidR="00F3396B" w:rsidRPr="00F3396B" w:rsidRDefault="00F3396B">
            <w:pPr>
              <w:spacing w:line="240" w:lineRule="exact"/>
              <w:rPr>
                <w:ins w:id="1909" w:author="Sano Yuma" w:date="2023-02-17T16:04:00Z"/>
                <w:rFonts w:ascii="ＭＳ ゴシック" w:eastAsia="ＭＳ ゴシック" w:hAnsi="ＭＳ ゴシック"/>
                <w:sz w:val="18"/>
                <w:szCs w:val="18"/>
                <w:rPrChange w:id="1910" w:author="Sano Yuma" w:date="2023-02-17T16:05:00Z">
                  <w:rPr>
                    <w:ins w:id="1911" w:author="Sano Yuma" w:date="2023-02-17T16:04:00Z"/>
                  </w:rPr>
                </w:rPrChange>
              </w:rPr>
              <w:pPrChange w:id="1912" w:author="Sano Yuma" w:date="2023-02-17T16:06:00Z">
                <w:pPr/>
              </w:pPrChange>
            </w:pPr>
            <w:ins w:id="1913" w:author="Sano Yuma" w:date="2023-02-17T16:04:00Z">
              <w:r w:rsidRPr="00F3396B">
                <w:rPr>
                  <w:rFonts w:ascii="ＭＳ ゴシック" w:eastAsia="ＭＳ ゴシック" w:hAnsi="ＭＳ ゴシック"/>
                  <w:sz w:val="18"/>
                  <w:szCs w:val="18"/>
                  <w:rPrChange w:id="1914" w:author="Sano Yuma" w:date="2023-02-17T16:05:00Z">
                    <w:rPr/>
                  </w:rPrChange>
                </w:rPr>
                <w:t>IMG_HEIGHT = 1080</w:t>
              </w:r>
            </w:ins>
          </w:p>
          <w:p w14:paraId="1A0C9EDE" w14:textId="77777777" w:rsidR="00F3396B" w:rsidRPr="00F3396B" w:rsidRDefault="00F3396B">
            <w:pPr>
              <w:spacing w:line="240" w:lineRule="exact"/>
              <w:rPr>
                <w:ins w:id="1915" w:author="Sano Yuma" w:date="2023-02-17T16:04:00Z"/>
                <w:rFonts w:ascii="ＭＳ ゴシック" w:eastAsia="ＭＳ ゴシック" w:hAnsi="ＭＳ ゴシック"/>
                <w:sz w:val="18"/>
                <w:szCs w:val="18"/>
                <w:rPrChange w:id="1916" w:author="Sano Yuma" w:date="2023-02-17T16:05:00Z">
                  <w:rPr>
                    <w:ins w:id="1917" w:author="Sano Yuma" w:date="2023-02-17T16:04:00Z"/>
                  </w:rPr>
                </w:rPrChange>
              </w:rPr>
              <w:pPrChange w:id="1918" w:author="Sano Yuma" w:date="2023-02-17T16:06:00Z">
                <w:pPr/>
              </w:pPrChange>
            </w:pPr>
          </w:p>
          <w:p w14:paraId="713763AB" w14:textId="77777777" w:rsidR="00F3396B" w:rsidRPr="00F3396B" w:rsidRDefault="00F3396B">
            <w:pPr>
              <w:spacing w:line="240" w:lineRule="exact"/>
              <w:rPr>
                <w:ins w:id="1919" w:author="Sano Yuma" w:date="2023-02-17T16:04:00Z"/>
                <w:rFonts w:ascii="ＭＳ ゴシック" w:eastAsia="ＭＳ ゴシック" w:hAnsi="ＭＳ ゴシック"/>
                <w:sz w:val="18"/>
                <w:szCs w:val="18"/>
                <w:rPrChange w:id="1920" w:author="Sano Yuma" w:date="2023-02-17T16:05:00Z">
                  <w:rPr>
                    <w:ins w:id="1921" w:author="Sano Yuma" w:date="2023-02-17T16:04:00Z"/>
                  </w:rPr>
                </w:rPrChange>
              </w:rPr>
              <w:pPrChange w:id="1922" w:author="Sano Yuma" w:date="2023-02-17T16:06:00Z">
                <w:pPr/>
              </w:pPrChange>
            </w:pPr>
            <w:ins w:id="1923" w:author="Sano Yuma" w:date="2023-02-17T16:04:00Z">
              <w:r w:rsidRPr="00F3396B">
                <w:rPr>
                  <w:rFonts w:ascii="ＭＳ ゴシック" w:eastAsia="ＭＳ ゴシック" w:hAnsi="ＭＳ ゴシック"/>
                  <w:sz w:val="18"/>
                  <w:szCs w:val="18"/>
                  <w:rPrChange w:id="1924" w:author="Sano Yuma" w:date="2023-02-17T16:05:00Z">
                    <w:rPr/>
                  </w:rPrChange>
                </w:rPr>
                <w:t>netHeightDict = {</w:t>
              </w:r>
            </w:ins>
          </w:p>
          <w:p w14:paraId="74F779B9" w14:textId="77777777" w:rsidR="00F3396B" w:rsidRPr="00F3396B" w:rsidRDefault="00F3396B">
            <w:pPr>
              <w:spacing w:line="240" w:lineRule="exact"/>
              <w:rPr>
                <w:ins w:id="1925" w:author="Sano Yuma" w:date="2023-02-17T16:04:00Z"/>
                <w:rFonts w:ascii="ＭＳ ゴシック" w:eastAsia="ＭＳ ゴシック" w:hAnsi="ＭＳ ゴシック"/>
                <w:sz w:val="18"/>
                <w:szCs w:val="18"/>
                <w:rPrChange w:id="1926" w:author="Sano Yuma" w:date="2023-02-17T16:05:00Z">
                  <w:rPr>
                    <w:ins w:id="1927" w:author="Sano Yuma" w:date="2023-02-17T16:04:00Z"/>
                  </w:rPr>
                </w:rPrChange>
              </w:rPr>
              <w:pPrChange w:id="1928" w:author="Sano Yuma" w:date="2023-02-17T16:06:00Z">
                <w:pPr/>
              </w:pPrChange>
            </w:pPr>
            <w:ins w:id="1929" w:author="Sano Yuma" w:date="2023-02-17T16:04:00Z">
              <w:r w:rsidRPr="00F3396B">
                <w:rPr>
                  <w:rFonts w:ascii="ＭＳ ゴシック" w:eastAsia="ＭＳ ゴシック" w:hAnsi="ＭＳ ゴシック"/>
                  <w:sz w:val="18"/>
                  <w:szCs w:val="18"/>
                  <w:rPrChange w:id="1930" w:author="Sano Yuma" w:date="2023-02-17T16:05:00Z">
                    <w:rPr/>
                  </w:rPrChange>
                </w:rPr>
                <w:t xml:space="preserve">    "小学生" : 2000,</w:t>
              </w:r>
            </w:ins>
          </w:p>
          <w:p w14:paraId="5505AFE8" w14:textId="77777777" w:rsidR="00F3396B" w:rsidRPr="00F3396B" w:rsidRDefault="00F3396B">
            <w:pPr>
              <w:spacing w:line="240" w:lineRule="exact"/>
              <w:rPr>
                <w:ins w:id="1931" w:author="Sano Yuma" w:date="2023-02-17T16:04:00Z"/>
                <w:rFonts w:ascii="ＭＳ ゴシック" w:eastAsia="ＭＳ ゴシック" w:hAnsi="ＭＳ ゴシック"/>
                <w:sz w:val="18"/>
                <w:szCs w:val="18"/>
                <w:rPrChange w:id="1932" w:author="Sano Yuma" w:date="2023-02-17T16:05:00Z">
                  <w:rPr>
                    <w:ins w:id="1933" w:author="Sano Yuma" w:date="2023-02-17T16:04:00Z"/>
                  </w:rPr>
                </w:rPrChange>
              </w:rPr>
              <w:pPrChange w:id="1934" w:author="Sano Yuma" w:date="2023-02-17T16:06:00Z">
                <w:pPr/>
              </w:pPrChange>
            </w:pPr>
            <w:ins w:id="1935" w:author="Sano Yuma" w:date="2023-02-17T16:04:00Z">
              <w:r w:rsidRPr="00F3396B">
                <w:rPr>
                  <w:rFonts w:ascii="ＭＳ ゴシック" w:eastAsia="ＭＳ ゴシック" w:hAnsi="ＭＳ ゴシック"/>
                  <w:sz w:val="18"/>
                  <w:szCs w:val="18"/>
                  <w:rPrChange w:id="1936" w:author="Sano Yuma" w:date="2023-02-17T16:05:00Z">
                    <w:rPr/>
                  </w:rPrChange>
                </w:rPr>
                <w:t xml:space="preserve">    "中学生男子" : 2300,</w:t>
              </w:r>
            </w:ins>
          </w:p>
          <w:p w14:paraId="563A414E" w14:textId="77777777" w:rsidR="00F3396B" w:rsidRPr="00F3396B" w:rsidRDefault="00F3396B">
            <w:pPr>
              <w:spacing w:line="240" w:lineRule="exact"/>
              <w:rPr>
                <w:ins w:id="1937" w:author="Sano Yuma" w:date="2023-02-17T16:04:00Z"/>
                <w:rFonts w:ascii="ＭＳ ゴシック" w:eastAsia="ＭＳ ゴシック" w:hAnsi="ＭＳ ゴシック"/>
                <w:sz w:val="18"/>
                <w:szCs w:val="18"/>
                <w:rPrChange w:id="1938" w:author="Sano Yuma" w:date="2023-02-17T16:05:00Z">
                  <w:rPr>
                    <w:ins w:id="1939" w:author="Sano Yuma" w:date="2023-02-17T16:04:00Z"/>
                  </w:rPr>
                </w:rPrChange>
              </w:rPr>
              <w:pPrChange w:id="1940" w:author="Sano Yuma" w:date="2023-02-17T16:06:00Z">
                <w:pPr/>
              </w:pPrChange>
            </w:pPr>
            <w:ins w:id="1941" w:author="Sano Yuma" w:date="2023-02-17T16:04:00Z">
              <w:r w:rsidRPr="00F3396B">
                <w:rPr>
                  <w:rFonts w:ascii="ＭＳ ゴシック" w:eastAsia="ＭＳ ゴシック" w:hAnsi="ＭＳ ゴシック"/>
                  <w:sz w:val="18"/>
                  <w:szCs w:val="18"/>
                  <w:rPrChange w:id="1942" w:author="Sano Yuma" w:date="2023-02-17T16:05:00Z">
                    <w:rPr/>
                  </w:rPrChange>
                </w:rPr>
                <w:t xml:space="preserve">    "高校生男子" : 2400,</w:t>
              </w:r>
            </w:ins>
          </w:p>
          <w:p w14:paraId="13E82801" w14:textId="77777777" w:rsidR="00F3396B" w:rsidRPr="00F3396B" w:rsidRDefault="00F3396B">
            <w:pPr>
              <w:spacing w:line="240" w:lineRule="exact"/>
              <w:rPr>
                <w:ins w:id="1943" w:author="Sano Yuma" w:date="2023-02-17T16:04:00Z"/>
                <w:rFonts w:ascii="ＭＳ ゴシック" w:eastAsia="ＭＳ ゴシック" w:hAnsi="ＭＳ ゴシック"/>
                <w:sz w:val="18"/>
                <w:szCs w:val="18"/>
                <w:rPrChange w:id="1944" w:author="Sano Yuma" w:date="2023-02-17T16:05:00Z">
                  <w:rPr>
                    <w:ins w:id="1945" w:author="Sano Yuma" w:date="2023-02-17T16:04:00Z"/>
                  </w:rPr>
                </w:rPrChange>
              </w:rPr>
              <w:pPrChange w:id="1946" w:author="Sano Yuma" w:date="2023-02-17T16:06:00Z">
                <w:pPr/>
              </w:pPrChange>
            </w:pPr>
            <w:ins w:id="1947" w:author="Sano Yuma" w:date="2023-02-17T16:04:00Z">
              <w:r w:rsidRPr="00F3396B">
                <w:rPr>
                  <w:rFonts w:ascii="ＭＳ ゴシック" w:eastAsia="ＭＳ ゴシック" w:hAnsi="ＭＳ ゴシック"/>
                  <w:sz w:val="18"/>
                  <w:szCs w:val="18"/>
                  <w:rPrChange w:id="1948" w:author="Sano Yuma" w:date="2023-02-17T16:05:00Z">
                    <w:rPr/>
                  </w:rPrChange>
                </w:rPr>
                <w:t xml:space="preserve">    "一般男子" : 2430,</w:t>
              </w:r>
            </w:ins>
          </w:p>
          <w:p w14:paraId="4C535999" w14:textId="77777777" w:rsidR="00F3396B" w:rsidRPr="00F3396B" w:rsidRDefault="00F3396B">
            <w:pPr>
              <w:spacing w:line="240" w:lineRule="exact"/>
              <w:rPr>
                <w:ins w:id="1949" w:author="Sano Yuma" w:date="2023-02-17T16:04:00Z"/>
                <w:rFonts w:ascii="ＭＳ ゴシック" w:eastAsia="ＭＳ ゴシック" w:hAnsi="ＭＳ ゴシック"/>
                <w:sz w:val="18"/>
                <w:szCs w:val="18"/>
                <w:rPrChange w:id="1950" w:author="Sano Yuma" w:date="2023-02-17T16:05:00Z">
                  <w:rPr>
                    <w:ins w:id="1951" w:author="Sano Yuma" w:date="2023-02-17T16:04:00Z"/>
                  </w:rPr>
                </w:rPrChange>
              </w:rPr>
              <w:pPrChange w:id="1952" w:author="Sano Yuma" w:date="2023-02-17T16:06:00Z">
                <w:pPr/>
              </w:pPrChange>
            </w:pPr>
            <w:ins w:id="1953" w:author="Sano Yuma" w:date="2023-02-17T16:04:00Z">
              <w:r w:rsidRPr="00F3396B">
                <w:rPr>
                  <w:rFonts w:ascii="ＭＳ ゴシック" w:eastAsia="ＭＳ ゴシック" w:hAnsi="ＭＳ ゴシック"/>
                  <w:sz w:val="18"/>
                  <w:szCs w:val="18"/>
                  <w:rPrChange w:id="1954" w:author="Sano Yuma" w:date="2023-02-17T16:05:00Z">
                    <w:rPr/>
                  </w:rPrChange>
                </w:rPr>
                <w:t xml:space="preserve">    "中学生女子" : 2150,</w:t>
              </w:r>
            </w:ins>
          </w:p>
          <w:p w14:paraId="34A11501" w14:textId="77777777" w:rsidR="00F3396B" w:rsidRPr="00F3396B" w:rsidRDefault="00F3396B">
            <w:pPr>
              <w:spacing w:line="240" w:lineRule="exact"/>
              <w:rPr>
                <w:ins w:id="1955" w:author="Sano Yuma" w:date="2023-02-17T16:04:00Z"/>
                <w:rFonts w:ascii="ＭＳ ゴシック" w:eastAsia="ＭＳ ゴシック" w:hAnsi="ＭＳ ゴシック"/>
                <w:sz w:val="18"/>
                <w:szCs w:val="18"/>
                <w:rPrChange w:id="1956" w:author="Sano Yuma" w:date="2023-02-17T16:05:00Z">
                  <w:rPr>
                    <w:ins w:id="1957" w:author="Sano Yuma" w:date="2023-02-17T16:04:00Z"/>
                  </w:rPr>
                </w:rPrChange>
              </w:rPr>
              <w:pPrChange w:id="1958" w:author="Sano Yuma" w:date="2023-02-17T16:06:00Z">
                <w:pPr/>
              </w:pPrChange>
            </w:pPr>
            <w:ins w:id="1959" w:author="Sano Yuma" w:date="2023-02-17T16:04:00Z">
              <w:r w:rsidRPr="00F3396B">
                <w:rPr>
                  <w:rFonts w:ascii="ＭＳ ゴシック" w:eastAsia="ＭＳ ゴシック" w:hAnsi="ＭＳ ゴシック"/>
                  <w:sz w:val="18"/>
                  <w:szCs w:val="18"/>
                  <w:rPrChange w:id="1960" w:author="Sano Yuma" w:date="2023-02-17T16:05:00Z">
                    <w:rPr/>
                  </w:rPrChange>
                </w:rPr>
                <w:t xml:space="preserve">    "高校生女子" : 2200,</w:t>
              </w:r>
            </w:ins>
          </w:p>
          <w:p w14:paraId="22AF99B6" w14:textId="77777777" w:rsidR="00F3396B" w:rsidRPr="00F3396B" w:rsidRDefault="00F3396B">
            <w:pPr>
              <w:spacing w:line="240" w:lineRule="exact"/>
              <w:rPr>
                <w:ins w:id="1961" w:author="Sano Yuma" w:date="2023-02-17T16:04:00Z"/>
                <w:rFonts w:ascii="ＭＳ ゴシック" w:eastAsia="ＭＳ ゴシック" w:hAnsi="ＭＳ ゴシック"/>
                <w:sz w:val="18"/>
                <w:szCs w:val="18"/>
                <w:rPrChange w:id="1962" w:author="Sano Yuma" w:date="2023-02-17T16:05:00Z">
                  <w:rPr>
                    <w:ins w:id="1963" w:author="Sano Yuma" w:date="2023-02-17T16:04:00Z"/>
                  </w:rPr>
                </w:rPrChange>
              </w:rPr>
              <w:pPrChange w:id="1964" w:author="Sano Yuma" w:date="2023-02-17T16:06:00Z">
                <w:pPr/>
              </w:pPrChange>
            </w:pPr>
            <w:ins w:id="1965" w:author="Sano Yuma" w:date="2023-02-17T16:04:00Z">
              <w:r w:rsidRPr="00F3396B">
                <w:rPr>
                  <w:rFonts w:ascii="ＭＳ ゴシック" w:eastAsia="ＭＳ ゴシック" w:hAnsi="ＭＳ ゴシック"/>
                  <w:sz w:val="18"/>
                  <w:szCs w:val="18"/>
                  <w:rPrChange w:id="1966" w:author="Sano Yuma" w:date="2023-02-17T16:05:00Z">
                    <w:rPr/>
                  </w:rPrChange>
                </w:rPr>
                <w:t xml:space="preserve">    "一般女子" : 2240</w:t>
              </w:r>
            </w:ins>
          </w:p>
          <w:p w14:paraId="45A8A67F" w14:textId="77777777" w:rsidR="00F3396B" w:rsidRPr="00F3396B" w:rsidRDefault="00F3396B">
            <w:pPr>
              <w:spacing w:line="240" w:lineRule="exact"/>
              <w:rPr>
                <w:ins w:id="1967" w:author="Sano Yuma" w:date="2023-02-17T16:04:00Z"/>
                <w:rFonts w:ascii="ＭＳ ゴシック" w:eastAsia="ＭＳ ゴシック" w:hAnsi="ＭＳ ゴシック"/>
                <w:sz w:val="18"/>
                <w:szCs w:val="18"/>
                <w:rPrChange w:id="1968" w:author="Sano Yuma" w:date="2023-02-17T16:05:00Z">
                  <w:rPr>
                    <w:ins w:id="1969" w:author="Sano Yuma" w:date="2023-02-17T16:04:00Z"/>
                  </w:rPr>
                </w:rPrChange>
              </w:rPr>
              <w:pPrChange w:id="1970" w:author="Sano Yuma" w:date="2023-02-17T16:06:00Z">
                <w:pPr/>
              </w:pPrChange>
            </w:pPr>
            <w:ins w:id="1971" w:author="Sano Yuma" w:date="2023-02-17T16:04:00Z">
              <w:r w:rsidRPr="00F3396B">
                <w:rPr>
                  <w:rFonts w:ascii="ＭＳ ゴシック" w:eastAsia="ＭＳ ゴシック" w:hAnsi="ＭＳ ゴシック"/>
                  <w:sz w:val="18"/>
                  <w:szCs w:val="18"/>
                  <w:rPrChange w:id="1972" w:author="Sano Yuma" w:date="2023-02-17T16:05:00Z">
                    <w:rPr/>
                  </w:rPrChange>
                </w:rPr>
                <w:t>}</w:t>
              </w:r>
            </w:ins>
          </w:p>
          <w:p w14:paraId="720825A2" w14:textId="77777777" w:rsidR="00F3396B" w:rsidRPr="00F3396B" w:rsidRDefault="00F3396B">
            <w:pPr>
              <w:spacing w:line="240" w:lineRule="exact"/>
              <w:rPr>
                <w:ins w:id="1973" w:author="Sano Yuma" w:date="2023-02-17T16:04:00Z"/>
                <w:rFonts w:ascii="ＭＳ ゴシック" w:eastAsia="ＭＳ ゴシック" w:hAnsi="ＭＳ ゴシック"/>
                <w:sz w:val="18"/>
                <w:szCs w:val="18"/>
                <w:rPrChange w:id="1974" w:author="Sano Yuma" w:date="2023-02-17T16:05:00Z">
                  <w:rPr>
                    <w:ins w:id="1975" w:author="Sano Yuma" w:date="2023-02-17T16:04:00Z"/>
                  </w:rPr>
                </w:rPrChange>
              </w:rPr>
              <w:pPrChange w:id="1976" w:author="Sano Yuma" w:date="2023-02-17T16:06:00Z">
                <w:pPr/>
              </w:pPrChange>
            </w:pPr>
            <w:ins w:id="1977" w:author="Sano Yuma" w:date="2023-02-17T16:04:00Z">
              <w:r w:rsidRPr="00F3396B">
                <w:rPr>
                  <w:rFonts w:ascii="ＭＳ ゴシック" w:eastAsia="ＭＳ ゴシック" w:hAnsi="ＭＳ ゴシック"/>
                  <w:sz w:val="18"/>
                  <w:szCs w:val="18"/>
                  <w:rPrChange w:id="1978" w:author="Sano Yuma" w:date="2023-02-17T16:05:00Z">
                    <w:rPr/>
                  </w:rPrChange>
                </w:rPr>
                <w:t>netHeight = netHeightDict["一般男子"]</w:t>
              </w:r>
            </w:ins>
          </w:p>
          <w:p w14:paraId="3D98AD57" w14:textId="77777777" w:rsidR="00F3396B" w:rsidRPr="00F3396B" w:rsidRDefault="00F3396B">
            <w:pPr>
              <w:spacing w:line="240" w:lineRule="exact"/>
              <w:rPr>
                <w:ins w:id="1979" w:author="Sano Yuma" w:date="2023-02-17T16:04:00Z"/>
                <w:rFonts w:ascii="ＭＳ ゴシック" w:eastAsia="ＭＳ ゴシック" w:hAnsi="ＭＳ ゴシック"/>
                <w:sz w:val="18"/>
                <w:szCs w:val="18"/>
                <w:rPrChange w:id="1980" w:author="Sano Yuma" w:date="2023-02-17T16:05:00Z">
                  <w:rPr>
                    <w:ins w:id="1981" w:author="Sano Yuma" w:date="2023-02-17T16:04:00Z"/>
                  </w:rPr>
                </w:rPrChange>
              </w:rPr>
              <w:pPrChange w:id="1982" w:author="Sano Yuma" w:date="2023-02-17T16:06:00Z">
                <w:pPr/>
              </w:pPrChange>
            </w:pPr>
          </w:p>
          <w:p w14:paraId="253EB541" w14:textId="77777777" w:rsidR="00F3396B" w:rsidRPr="00F3396B" w:rsidRDefault="00F3396B">
            <w:pPr>
              <w:spacing w:line="240" w:lineRule="exact"/>
              <w:rPr>
                <w:ins w:id="1983" w:author="Sano Yuma" w:date="2023-02-17T16:04:00Z"/>
                <w:rFonts w:ascii="ＭＳ ゴシック" w:eastAsia="ＭＳ ゴシック" w:hAnsi="ＭＳ ゴシック"/>
                <w:sz w:val="18"/>
                <w:szCs w:val="18"/>
                <w:rPrChange w:id="1984" w:author="Sano Yuma" w:date="2023-02-17T16:05:00Z">
                  <w:rPr>
                    <w:ins w:id="1985" w:author="Sano Yuma" w:date="2023-02-17T16:04:00Z"/>
                  </w:rPr>
                </w:rPrChange>
              </w:rPr>
              <w:pPrChange w:id="1986" w:author="Sano Yuma" w:date="2023-02-17T16:06:00Z">
                <w:pPr/>
              </w:pPrChange>
            </w:pPr>
            <w:ins w:id="1987" w:author="Sano Yuma" w:date="2023-02-17T16:04:00Z">
              <w:r w:rsidRPr="00F3396B">
                <w:rPr>
                  <w:rFonts w:ascii="ＭＳ ゴシック" w:eastAsia="ＭＳ ゴシック" w:hAnsi="ＭＳ ゴシック"/>
                  <w:sz w:val="18"/>
                  <w:szCs w:val="18"/>
                  <w:rPrChange w:id="1988" w:author="Sano Yuma" w:date="2023-02-17T16:05:00Z">
                    <w:rPr/>
                  </w:rPrChange>
                </w:rPr>
                <w:t>objectDict = [</w:t>
              </w:r>
            </w:ins>
          </w:p>
          <w:p w14:paraId="71BC3F80" w14:textId="77777777" w:rsidR="00F3396B" w:rsidRPr="00F3396B" w:rsidRDefault="00F3396B">
            <w:pPr>
              <w:spacing w:line="240" w:lineRule="exact"/>
              <w:rPr>
                <w:ins w:id="1989" w:author="Sano Yuma" w:date="2023-02-17T16:04:00Z"/>
                <w:rFonts w:ascii="ＭＳ ゴシック" w:eastAsia="ＭＳ ゴシック" w:hAnsi="ＭＳ ゴシック"/>
                <w:sz w:val="18"/>
                <w:szCs w:val="18"/>
                <w:rPrChange w:id="1990" w:author="Sano Yuma" w:date="2023-02-17T16:05:00Z">
                  <w:rPr>
                    <w:ins w:id="1991" w:author="Sano Yuma" w:date="2023-02-17T16:04:00Z"/>
                  </w:rPr>
                </w:rPrChange>
              </w:rPr>
              <w:pPrChange w:id="1992" w:author="Sano Yuma" w:date="2023-02-17T16:06:00Z">
                <w:pPr/>
              </w:pPrChange>
            </w:pPr>
            <w:ins w:id="1993" w:author="Sano Yuma" w:date="2023-02-17T16:04:00Z">
              <w:r w:rsidRPr="00F3396B">
                <w:rPr>
                  <w:rFonts w:ascii="ＭＳ ゴシック" w:eastAsia="ＭＳ ゴシック" w:hAnsi="ＭＳ ゴシック"/>
                  <w:sz w:val="18"/>
                  <w:szCs w:val="18"/>
                  <w:rPrChange w:id="1994" w:author="Sano Yuma" w:date="2023-02-17T16:05:00Z">
                    <w:rPr/>
                  </w:rPrChange>
                </w:rPr>
                <w:t xml:space="preserve">    # コート原点から長辺を回る向き</w:t>
              </w:r>
            </w:ins>
          </w:p>
          <w:p w14:paraId="5DDCF6E0" w14:textId="77777777" w:rsidR="00F3396B" w:rsidRPr="00F3396B" w:rsidRDefault="00F3396B">
            <w:pPr>
              <w:spacing w:line="240" w:lineRule="exact"/>
              <w:rPr>
                <w:ins w:id="1995" w:author="Sano Yuma" w:date="2023-02-17T16:04:00Z"/>
                <w:rFonts w:ascii="ＭＳ ゴシック" w:eastAsia="ＭＳ ゴシック" w:hAnsi="ＭＳ ゴシック"/>
                <w:sz w:val="18"/>
                <w:szCs w:val="18"/>
                <w:rPrChange w:id="1996" w:author="Sano Yuma" w:date="2023-02-17T16:05:00Z">
                  <w:rPr>
                    <w:ins w:id="1997" w:author="Sano Yuma" w:date="2023-02-17T16:04:00Z"/>
                  </w:rPr>
                </w:rPrChange>
              </w:rPr>
              <w:pPrChange w:id="1998" w:author="Sano Yuma" w:date="2023-02-17T16:06:00Z">
                <w:pPr/>
              </w:pPrChange>
            </w:pPr>
            <w:ins w:id="1999" w:author="Sano Yuma" w:date="2023-02-17T16:04:00Z">
              <w:r w:rsidRPr="00F3396B">
                <w:rPr>
                  <w:rFonts w:ascii="ＭＳ ゴシック" w:eastAsia="ＭＳ ゴシック" w:hAnsi="ＭＳ ゴシック"/>
                  <w:sz w:val="18"/>
                  <w:szCs w:val="18"/>
                  <w:rPrChange w:id="2000" w:author="Sano Yuma" w:date="2023-02-17T16:05:00Z">
                    <w:rPr/>
                  </w:rPrChange>
                </w:rPr>
                <w:t xml:space="preserve">    [0, 0, 0],</w:t>
              </w:r>
            </w:ins>
          </w:p>
          <w:p w14:paraId="00F7E671" w14:textId="77777777" w:rsidR="00F3396B" w:rsidRPr="00F3396B" w:rsidRDefault="00F3396B">
            <w:pPr>
              <w:spacing w:line="240" w:lineRule="exact"/>
              <w:rPr>
                <w:ins w:id="2001" w:author="Sano Yuma" w:date="2023-02-17T16:04:00Z"/>
                <w:rFonts w:ascii="ＭＳ ゴシック" w:eastAsia="ＭＳ ゴシック" w:hAnsi="ＭＳ ゴシック"/>
                <w:sz w:val="18"/>
                <w:szCs w:val="18"/>
                <w:rPrChange w:id="2002" w:author="Sano Yuma" w:date="2023-02-17T16:05:00Z">
                  <w:rPr>
                    <w:ins w:id="2003" w:author="Sano Yuma" w:date="2023-02-17T16:04:00Z"/>
                  </w:rPr>
                </w:rPrChange>
              </w:rPr>
              <w:pPrChange w:id="2004" w:author="Sano Yuma" w:date="2023-02-17T16:06:00Z">
                <w:pPr/>
              </w:pPrChange>
            </w:pPr>
            <w:ins w:id="2005" w:author="Sano Yuma" w:date="2023-02-17T16:04:00Z">
              <w:r w:rsidRPr="00F3396B">
                <w:rPr>
                  <w:rFonts w:ascii="ＭＳ ゴシック" w:eastAsia="ＭＳ ゴシック" w:hAnsi="ＭＳ ゴシック"/>
                  <w:sz w:val="18"/>
                  <w:szCs w:val="18"/>
                  <w:rPrChange w:id="2006" w:author="Sano Yuma" w:date="2023-02-17T16:05:00Z">
                    <w:rPr/>
                  </w:rPrChange>
                </w:rPr>
                <w:t xml:space="preserve">    [6000, 0, 0],</w:t>
              </w:r>
            </w:ins>
          </w:p>
          <w:p w14:paraId="41502237" w14:textId="77777777" w:rsidR="00F3396B" w:rsidRPr="00F3396B" w:rsidRDefault="00F3396B">
            <w:pPr>
              <w:spacing w:line="240" w:lineRule="exact"/>
              <w:rPr>
                <w:ins w:id="2007" w:author="Sano Yuma" w:date="2023-02-17T16:04:00Z"/>
                <w:rFonts w:ascii="ＭＳ ゴシック" w:eastAsia="ＭＳ ゴシック" w:hAnsi="ＭＳ ゴシック"/>
                <w:sz w:val="18"/>
                <w:szCs w:val="18"/>
                <w:rPrChange w:id="2008" w:author="Sano Yuma" w:date="2023-02-17T16:05:00Z">
                  <w:rPr>
                    <w:ins w:id="2009" w:author="Sano Yuma" w:date="2023-02-17T16:04:00Z"/>
                  </w:rPr>
                </w:rPrChange>
              </w:rPr>
              <w:pPrChange w:id="2010" w:author="Sano Yuma" w:date="2023-02-17T16:06:00Z">
                <w:pPr/>
              </w:pPrChange>
            </w:pPr>
            <w:ins w:id="2011" w:author="Sano Yuma" w:date="2023-02-17T16:04:00Z">
              <w:r w:rsidRPr="00F3396B">
                <w:rPr>
                  <w:rFonts w:ascii="ＭＳ ゴシック" w:eastAsia="ＭＳ ゴシック" w:hAnsi="ＭＳ ゴシック"/>
                  <w:sz w:val="18"/>
                  <w:szCs w:val="18"/>
                  <w:rPrChange w:id="2012" w:author="Sano Yuma" w:date="2023-02-17T16:05:00Z">
                    <w:rPr/>
                  </w:rPrChange>
                </w:rPr>
                <w:t xml:space="preserve">    [9000, 0, 0],</w:t>
              </w:r>
            </w:ins>
          </w:p>
          <w:p w14:paraId="3A3D756B" w14:textId="77777777" w:rsidR="00F3396B" w:rsidRPr="00F3396B" w:rsidRDefault="00F3396B">
            <w:pPr>
              <w:spacing w:line="240" w:lineRule="exact"/>
              <w:rPr>
                <w:ins w:id="2013" w:author="Sano Yuma" w:date="2023-02-17T16:04:00Z"/>
                <w:rFonts w:ascii="ＭＳ ゴシック" w:eastAsia="ＭＳ ゴシック" w:hAnsi="ＭＳ ゴシック"/>
                <w:sz w:val="18"/>
                <w:szCs w:val="18"/>
                <w:rPrChange w:id="2014" w:author="Sano Yuma" w:date="2023-02-17T16:05:00Z">
                  <w:rPr>
                    <w:ins w:id="2015" w:author="Sano Yuma" w:date="2023-02-17T16:04:00Z"/>
                  </w:rPr>
                </w:rPrChange>
              </w:rPr>
              <w:pPrChange w:id="2016" w:author="Sano Yuma" w:date="2023-02-17T16:06:00Z">
                <w:pPr/>
              </w:pPrChange>
            </w:pPr>
            <w:ins w:id="2017" w:author="Sano Yuma" w:date="2023-02-17T16:04:00Z">
              <w:r w:rsidRPr="00F3396B">
                <w:rPr>
                  <w:rFonts w:ascii="ＭＳ ゴシック" w:eastAsia="ＭＳ ゴシック" w:hAnsi="ＭＳ ゴシック"/>
                  <w:sz w:val="18"/>
                  <w:szCs w:val="18"/>
                  <w:rPrChange w:id="2018" w:author="Sano Yuma" w:date="2023-02-17T16:05:00Z">
                    <w:rPr/>
                  </w:rPrChange>
                </w:rPr>
                <w:t xml:space="preserve">    [12000, 0, 0],</w:t>
              </w:r>
            </w:ins>
          </w:p>
          <w:p w14:paraId="62CE5C37" w14:textId="77777777" w:rsidR="00F3396B" w:rsidRPr="00F3396B" w:rsidRDefault="00F3396B">
            <w:pPr>
              <w:spacing w:line="240" w:lineRule="exact"/>
              <w:rPr>
                <w:ins w:id="2019" w:author="Sano Yuma" w:date="2023-02-17T16:04:00Z"/>
                <w:rFonts w:ascii="ＭＳ ゴシック" w:eastAsia="ＭＳ ゴシック" w:hAnsi="ＭＳ ゴシック"/>
                <w:sz w:val="18"/>
                <w:szCs w:val="18"/>
                <w:rPrChange w:id="2020" w:author="Sano Yuma" w:date="2023-02-17T16:05:00Z">
                  <w:rPr>
                    <w:ins w:id="2021" w:author="Sano Yuma" w:date="2023-02-17T16:04:00Z"/>
                  </w:rPr>
                </w:rPrChange>
              </w:rPr>
              <w:pPrChange w:id="2022" w:author="Sano Yuma" w:date="2023-02-17T16:06:00Z">
                <w:pPr/>
              </w:pPrChange>
            </w:pPr>
            <w:ins w:id="2023" w:author="Sano Yuma" w:date="2023-02-17T16:04:00Z">
              <w:r w:rsidRPr="00F3396B">
                <w:rPr>
                  <w:rFonts w:ascii="ＭＳ ゴシック" w:eastAsia="ＭＳ ゴシック" w:hAnsi="ＭＳ ゴシック"/>
                  <w:sz w:val="18"/>
                  <w:szCs w:val="18"/>
                  <w:rPrChange w:id="2024" w:author="Sano Yuma" w:date="2023-02-17T16:05:00Z">
                    <w:rPr/>
                  </w:rPrChange>
                </w:rPr>
                <w:t xml:space="preserve">    [18000, 0, 0],</w:t>
              </w:r>
            </w:ins>
          </w:p>
          <w:p w14:paraId="21B49BB9" w14:textId="77777777" w:rsidR="00F3396B" w:rsidRPr="00F3396B" w:rsidRDefault="00F3396B">
            <w:pPr>
              <w:spacing w:line="240" w:lineRule="exact"/>
              <w:rPr>
                <w:ins w:id="2025" w:author="Sano Yuma" w:date="2023-02-17T16:04:00Z"/>
                <w:rFonts w:ascii="ＭＳ ゴシック" w:eastAsia="ＭＳ ゴシック" w:hAnsi="ＭＳ ゴシック"/>
                <w:sz w:val="18"/>
                <w:szCs w:val="18"/>
                <w:rPrChange w:id="2026" w:author="Sano Yuma" w:date="2023-02-17T16:05:00Z">
                  <w:rPr>
                    <w:ins w:id="2027" w:author="Sano Yuma" w:date="2023-02-17T16:04:00Z"/>
                  </w:rPr>
                </w:rPrChange>
              </w:rPr>
              <w:pPrChange w:id="2028" w:author="Sano Yuma" w:date="2023-02-17T16:06:00Z">
                <w:pPr/>
              </w:pPrChange>
            </w:pPr>
            <w:ins w:id="2029" w:author="Sano Yuma" w:date="2023-02-17T16:04:00Z">
              <w:r w:rsidRPr="00F3396B">
                <w:rPr>
                  <w:rFonts w:ascii="ＭＳ ゴシック" w:eastAsia="ＭＳ ゴシック" w:hAnsi="ＭＳ ゴシック"/>
                  <w:sz w:val="18"/>
                  <w:szCs w:val="18"/>
                  <w:rPrChange w:id="2030" w:author="Sano Yuma" w:date="2023-02-17T16:05:00Z">
                    <w:rPr/>
                  </w:rPrChange>
                </w:rPr>
                <w:t xml:space="preserve">    [18000, 9000, 0],</w:t>
              </w:r>
            </w:ins>
          </w:p>
          <w:p w14:paraId="28C6D7B5" w14:textId="77777777" w:rsidR="00F3396B" w:rsidRPr="00F3396B" w:rsidRDefault="00F3396B">
            <w:pPr>
              <w:spacing w:line="240" w:lineRule="exact"/>
              <w:rPr>
                <w:ins w:id="2031" w:author="Sano Yuma" w:date="2023-02-17T16:04:00Z"/>
                <w:rFonts w:ascii="ＭＳ ゴシック" w:eastAsia="ＭＳ ゴシック" w:hAnsi="ＭＳ ゴシック"/>
                <w:sz w:val="18"/>
                <w:szCs w:val="18"/>
                <w:rPrChange w:id="2032" w:author="Sano Yuma" w:date="2023-02-17T16:05:00Z">
                  <w:rPr>
                    <w:ins w:id="2033" w:author="Sano Yuma" w:date="2023-02-17T16:04:00Z"/>
                  </w:rPr>
                </w:rPrChange>
              </w:rPr>
              <w:pPrChange w:id="2034" w:author="Sano Yuma" w:date="2023-02-17T16:06:00Z">
                <w:pPr/>
              </w:pPrChange>
            </w:pPr>
            <w:ins w:id="2035" w:author="Sano Yuma" w:date="2023-02-17T16:04:00Z">
              <w:r w:rsidRPr="00F3396B">
                <w:rPr>
                  <w:rFonts w:ascii="ＭＳ ゴシック" w:eastAsia="ＭＳ ゴシック" w:hAnsi="ＭＳ ゴシック"/>
                  <w:sz w:val="18"/>
                  <w:szCs w:val="18"/>
                  <w:rPrChange w:id="2036" w:author="Sano Yuma" w:date="2023-02-17T16:05:00Z">
                    <w:rPr/>
                  </w:rPrChange>
                </w:rPr>
                <w:t xml:space="preserve">    [12000, 9000, 0],</w:t>
              </w:r>
            </w:ins>
          </w:p>
          <w:p w14:paraId="6F4E09E0" w14:textId="77777777" w:rsidR="00F3396B" w:rsidRPr="00F3396B" w:rsidRDefault="00F3396B">
            <w:pPr>
              <w:spacing w:line="240" w:lineRule="exact"/>
              <w:rPr>
                <w:ins w:id="2037" w:author="Sano Yuma" w:date="2023-02-17T16:04:00Z"/>
                <w:rFonts w:ascii="ＭＳ ゴシック" w:eastAsia="ＭＳ ゴシック" w:hAnsi="ＭＳ ゴシック"/>
                <w:sz w:val="18"/>
                <w:szCs w:val="18"/>
                <w:rPrChange w:id="2038" w:author="Sano Yuma" w:date="2023-02-17T16:05:00Z">
                  <w:rPr>
                    <w:ins w:id="2039" w:author="Sano Yuma" w:date="2023-02-17T16:04:00Z"/>
                  </w:rPr>
                </w:rPrChange>
              </w:rPr>
              <w:pPrChange w:id="2040" w:author="Sano Yuma" w:date="2023-02-17T16:06:00Z">
                <w:pPr/>
              </w:pPrChange>
            </w:pPr>
            <w:ins w:id="2041" w:author="Sano Yuma" w:date="2023-02-17T16:04:00Z">
              <w:r w:rsidRPr="00F3396B">
                <w:rPr>
                  <w:rFonts w:ascii="ＭＳ ゴシック" w:eastAsia="ＭＳ ゴシック" w:hAnsi="ＭＳ ゴシック"/>
                  <w:sz w:val="18"/>
                  <w:szCs w:val="18"/>
                  <w:rPrChange w:id="2042" w:author="Sano Yuma" w:date="2023-02-17T16:05:00Z">
                    <w:rPr/>
                  </w:rPrChange>
                </w:rPr>
                <w:lastRenderedPageBreak/>
                <w:t xml:space="preserve">    [9000, 9000, 0],</w:t>
              </w:r>
            </w:ins>
          </w:p>
          <w:p w14:paraId="1FDDCF63" w14:textId="77777777" w:rsidR="00F3396B" w:rsidRPr="00F3396B" w:rsidRDefault="00F3396B">
            <w:pPr>
              <w:spacing w:line="240" w:lineRule="exact"/>
              <w:rPr>
                <w:ins w:id="2043" w:author="Sano Yuma" w:date="2023-02-17T16:04:00Z"/>
                <w:rFonts w:ascii="ＭＳ ゴシック" w:eastAsia="ＭＳ ゴシック" w:hAnsi="ＭＳ ゴシック"/>
                <w:sz w:val="18"/>
                <w:szCs w:val="18"/>
                <w:rPrChange w:id="2044" w:author="Sano Yuma" w:date="2023-02-17T16:05:00Z">
                  <w:rPr>
                    <w:ins w:id="2045" w:author="Sano Yuma" w:date="2023-02-17T16:04:00Z"/>
                  </w:rPr>
                </w:rPrChange>
              </w:rPr>
              <w:pPrChange w:id="2046" w:author="Sano Yuma" w:date="2023-02-17T16:06:00Z">
                <w:pPr/>
              </w:pPrChange>
            </w:pPr>
            <w:ins w:id="2047" w:author="Sano Yuma" w:date="2023-02-17T16:04:00Z">
              <w:r w:rsidRPr="00F3396B">
                <w:rPr>
                  <w:rFonts w:ascii="ＭＳ ゴシック" w:eastAsia="ＭＳ ゴシック" w:hAnsi="ＭＳ ゴシック"/>
                  <w:sz w:val="18"/>
                  <w:szCs w:val="18"/>
                  <w:rPrChange w:id="2048" w:author="Sano Yuma" w:date="2023-02-17T16:05:00Z">
                    <w:rPr/>
                  </w:rPrChange>
                </w:rPr>
                <w:t xml:space="preserve">    [6000, 9000, 0],</w:t>
              </w:r>
            </w:ins>
          </w:p>
          <w:p w14:paraId="1B69C9EE" w14:textId="77777777" w:rsidR="00F3396B" w:rsidRPr="00F3396B" w:rsidRDefault="00F3396B">
            <w:pPr>
              <w:spacing w:line="240" w:lineRule="exact"/>
              <w:rPr>
                <w:ins w:id="2049" w:author="Sano Yuma" w:date="2023-02-17T16:04:00Z"/>
                <w:rFonts w:ascii="ＭＳ ゴシック" w:eastAsia="ＭＳ ゴシック" w:hAnsi="ＭＳ ゴシック"/>
                <w:sz w:val="18"/>
                <w:szCs w:val="18"/>
                <w:rPrChange w:id="2050" w:author="Sano Yuma" w:date="2023-02-17T16:05:00Z">
                  <w:rPr>
                    <w:ins w:id="2051" w:author="Sano Yuma" w:date="2023-02-17T16:04:00Z"/>
                  </w:rPr>
                </w:rPrChange>
              </w:rPr>
              <w:pPrChange w:id="2052" w:author="Sano Yuma" w:date="2023-02-17T16:06:00Z">
                <w:pPr/>
              </w:pPrChange>
            </w:pPr>
            <w:ins w:id="2053" w:author="Sano Yuma" w:date="2023-02-17T16:04:00Z">
              <w:r w:rsidRPr="00F3396B">
                <w:rPr>
                  <w:rFonts w:ascii="ＭＳ ゴシック" w:eastAsia="ＭＳ ゴシック" w:hAnsi="ＭＳ ゴシック"/>
                  <w:sz w:val="18"/>
                  <w:szCs w:val="18"/>
                  <w:rPrChange w:id="2054" w:author="Sano Yuma" w:date="2023-02-17T16:05:00Z">
                    <w:rPr/>
                  </w:rPrChange>
                </w:rPr>
                <w:t xml:space="preserve">    [0, 9000, 0],</w:t>
              </w:r>
            </w:ins>
          </w:p>
          <w:p w14:paraId="44747572" w14:textId="77777777" w:rsidR="00F3396B" w:rsidRPr="00F3396B" w:rsidRDefault="00F3396B">
            <w:pPr>
              <w:spacing w:line="240" w:lineRule="exact"/>
              <w:rPr>
                <w:ins w:id="2055" w:author="Sano Yuma" w:date="2023-02-17T16:04:00Z"/>
                <w:rFonts w:ascii="ＭＳ ゴシック" w:eastAsia="ＭＳ ゴシック" w:hAnsi="ＭＳ ゴシック"/>
                <w:sz w:val="18"/>
                <w:szCs w:val="18"/>
                <w:rPrChange w:id="2056" w:author="Sano Yuma" w:date="2023-02-17T16:05:00Z">
                  <w:rPr>
                    <w:ins w:id="2057" w:author="Sano Yuma" w:date="2023-02-17T16:04:00Z"/>
                  </w:rPr>
                </w:rPrChange>
              </w:rPr>
              <w:pPrChange w:id="2058" w:author="Sano Yuma" w:date="2023-02-17T16:06:00Z">
                <w:pPr/>
              </w:pPrChange>
            </w:pPr>
            <w:ins w:id="2059" w:author="Sano Yuma" w:date="2023-02-17T16:04:00Z">
              <w:r w:rsidRPr="00F3396B">
                <w:rPr>
                  <w:rFonts w:ascii="ＭＳ ゴシック" w:eastAsia="ＭＳ ゴシック" w:hAnsi="ＭＳ ゴシック"/>
                  <w:sz w:val="18"/>
                  <w:szCs w:val="18"/>
                  <w:rPrChange w:id="2060" w:author="Sano Yuma" w:date="2023-02-17T16:05:00Z">
                    <w:rPr/>
                  </w:rPrChange>
                </w:rPr>
                <w:t xml:space="preserve">    # ネット原点側（下、上、アンテナ先）、逆側（下、上、アンテナ先）</w:t>
              </w:r>
            </w:ins>
          </w:p>
          <w:p w14:paraId="42CA62EA" w14:textId="77777777" w:rsidR="00F3396B" w:rsidRPr="00F3396B" w:rsidRDefault="00F3396B">
            <w:pPr>
              <w:spacing w:line="240" w:lineRule="exact"/>
              <w:rPr>
                <w:ins w:id="2061" w:author="Sano Yuma" w:date="2023-02-17T16:04:00Z"/>
                <w:rFonts w:ascii="ＭＳ ゴシック" w:eastAsia="ＭＳ ゴシック" w:hAnsi="ＭＳ ゴシック"/>
                <w:sz w:val="18"/>
                <w:szCs w:val="18"/>
                <w:rPrChange w:id="2062" w:author="Sano Yuma" w:date="2023-02-17T16:05:00Z">
                  <w:rPr>
                    <w:ins w:id="2063" w:author="Sano Yuma" w:date="2023-02-17T16:04:00Z"/>
                  </w:rPr>
                </w:rPrChange>
              </w:rPr>
              <w:pPrChange w:id="2064" w:author="Sano Yuma" w:date="2023-02-17T16:06:00Z">
                <w:pPr/>
              </w:pPrChange>
            </w:pPr>
            <w:ins w:id="2065" w:author="Sano Yuma" w:date="2023-02-17T16:04:00Z">
              <w:r w:rsidRPr="00F3396B">
                <w:rPr>
                  <w:rFonts w:ascii="ＭＳ ゴシック" w:eastAsia="ＭＳ ゴシック" w:hAnsi="ＭＳ ゴシック"/>
                  <w:sz w:val="18"/>
                  <w:szCs w:val="18"/>
                  <w:rPrChange w:id="2066" w:author="Sano Yuma" w:date="2023-02-17T16:05:00Z">
                    <w:rPr/>
                  </w:rPrChange>
                </w:rPr>
                <w:t xml:space="preserve">    [9000, 0, netHeight - 1000],</w:t>
              </w:r>
            </w:ins>
          </w:p>
          <w:p w14:paraId="6941964E" w14:textId="77777777" w:rsidR="00F3396B" w:rsidRPr="00F3396B" w:rsidRDefault="00F3396B">
            <w:pPr>
              <w:spacing w:line="240" w:lineRule="exact"/>
              <w:rPr>
                <w:ins w:id="2067" w:author="Sano Yuma" w:date="2023-02-17T16:04:00Z"/>
                <w:rFonts w:ascii="ＭＳ ゴシック" w:eastAsia="ＭＳ ゴシック" w:hAnsi="ＭＳ ゴシック"/>
                <w:sz w:val="18"/>
                <w:szCs w:val="18"/>
                <w:rPrChange w:id="2068" w:author="Sano Yuma" w:date="2023-02-17T16:05:00Z">
                  <w:rPr>
                    <w:ins w:id="2069" w:author="Sano Yuma" w:date="2023-02-17T16:04:00Z"/>
                  </w:rPr>
                </w:rPrChange>
              </w:rPr>
              <w:pPrChange w:id="2070" w:author="Sano Yuma" w:date="2023-02-17T16:06:00Z">
                <w:pPr/>
              </w:pPrChange>
            </w:pPr>
            <w:ins w:id="2071" w:author="Sano Yuma" w:date="2023-02-17T16:04:00Z">
              <w:r w:rsidRPr="00F3396B">
                <w:rPr>
                  <w:rFonts w:ascii="ＭＳ ゴシック" w:eastAsia="ＭＳ ゴシック" w:hAnsi="ＭＳ ゴシック"/>
                  <w:sz w:val="18"/>
                  <w:szCs w:val="18"/>
                  <w:rPrChange w:id="2072" w:author="Sano Yuma" w:date="2023-02-17T16:05:00Z">
                    <w:rPr/>
                  </w:rPrChange>
                </w:rPr>
                <w:t xml:space="preserve">    [9000, 0, netHeight],</w:t>
              </w:r>
            </w:ins>
          </w:p>
          <w:p w14:paraId="14300C60" w14:textId="77777777" w:rsidR="00F3396B" w:rsidRPr="00F3396B" w:rsidRDefault="00F3396B">
            <w:pPr>
              <w:spacing w:line="240" w:lineRule="exact"/>
              <w:rPr>
                <w:ins w:id="2073" w:author="Sano Yuma" w:date="2023-02-17T16:04:00Z"/>
                <w:rFonts w:ascii="ＭＳ ゴシック" w:eastAsia="ＭＳ ゴシック" w:hAnsi="ＭＳ ゴシック"/>
                <w:sz w:val="18"/>
                <w:szCs w:val="18"/>
                <w:rPrChange w:id="2074" w:author="Sano Yuma" w:date="2023-02-17T16:05:00Z">
                  <w:rPr>
                    <w:ins w:id="2075" w:author="Sano Yuma" w:date="2023-02-17T16:04:00Z"/>
                  </w:rPr>
                </w:rPrChange>
              </w:rPr>
              <w:pPrChange w:id="2076" w:author="Sano Yuma" w:date="2023-02-17T16:06:00Z">
                <w:pPr/>
              </w:pPrChange>
            </w:pPr>
            <w:ins w:id="2077" w:author="Sano Yuma" w:date="2023-02-17T16:04:00Z">
              <w:r w:rsidRPr="00F3396B">
                <w:rPr>
                  <w:rFonts w:ascii="ＭＳ ゴシック" w:eastAsia="ＭＳ ゴシック" w:hAnsi="ＭＳ ゴシック"/>
                  <w:sz w:val="18"/>
                  <w:szCs w:val="18"/>
                  <w:rPrChange w:id="2078" w:author="Sano Yuma" w:date="2023-02-17T16:05:00Z">
                    <w:rPr/>
                  </w:rPrChange>
                </w:rPr>
                <w:t xml:space="preserve">    [9000, 0, netHeight + 800],</w:t>
              </w:r>
            </w:ins>
          </w:p>
          <w:p w14:paraId="125770C8" w14:textId="77777777" w:rsidR="00F3396B" w:rsidRPr="00F3396B" w:rsidRDefault="00F3396B">
            <w:pPr>
              <w:spacing w:line="240" w:lineRule="exact"/>
              <w:rPr>
                <w:ins w:id="2079" w:author="Sano Yuma" w:date="2023-02-17T16:04:00Z"/>
                <w:rFonts w:ascii="ＭＳ ゴシック" w:eastAsia="ＭＳ ゴシック" w:hAnsi="ＭＳ ゴシック"/>
                <w:sz w:val="18"/>
                <w:szCs w:val="18"/>
                <w:rPrChange w:id="2080" w:author="Sano Yuma" w:date="2023-02-17T16:05:00Z">
                  <w:rPr>
                    <w:ins w:id="2081" w:author="Sano Yuma" w:date="2023-02-17T16:04:00Z"/>
                  </w:rPr>
                </w:rPrChange>
              </w:rPr>
              <w:pPrChange w:id="2082" w:author="Sano Yuma" w:date="2023-02-17T16:06:00Z">
                <w:pPr/>
              </w:pPrChange>
            </w:pPr>
            <w:ins w:id="2083" w:author="Sano Yuma" w:date="2023-02-17T16:04:00Z">
              <w:r w:rsidRPr="00F3396B">
                <w:rPr>
                  <w:rFonts w:ascii="ＭＳ ゴシック" w:eastAsia="ＭＳ ゴシック" w:hAnsi="ＭＳ ゴシック"/>
                  <w:sz w:val="18"/>
                  <w:szCs w:val="18"/>
                  <w:rPrChange w:id="2084" w:author="Sano Yuma" w:date="2023-02-17T16:05:00Z">
                    <w:rPr/>
                  </w:rPrChange>
                </w:rPr>
                <w:t xml:space="preserve">    [9000, 9000, netHeight - 1000],</w:t>
              </w:r>
            </w:ins>
          </w:p>
          <w:p w14:paraId="3F8E5B15" w14:textId="77777777" w:rsidR="00F3396B" w:rsidRPr="00F3396B" w:rsidRDefault="00F3396B">
            <w:pPr>
              <w:spacing w:line="240" w:lineRule="exact"/>
              <w:rPr>
                <w:ins w:id="2085" w:author="Sano Yuma" w:date="2023-02-17T16:04:00Z"/>
                <w:rFonts w:ascii="ＭＳ ゴシック" w:eastAsia="ＭＳ ゴシック" w:hAnsi="ＭＳ ゴシック"/>
                <w:sz w:val="18"/>
                <w:szCs w:val="18"/>
                <w:rPrChange w:id="2086" w:author="Sano Yuma" w:date="2023-02-17T16:05:00Z">
                  <w:rPr>
                    <w:ins w:id="2087" w:author="Sano Yuma" w:date="2023-02-17T16:04:00Z"/>
                  </w:rPr>
                </w:rPrChange>
              </w:rPr>
              <w:pPrChange w:id="2088" w:author="Sano Yuma" w:date="2023-02-17T16:06:00Z">
                <w:pPr/>
              </w:pPrChange>
            </w:pPr>
            <w:ins w:id="2089" w:author="Sano Yuma" w:date="2023-02-17T16:04:00Z">
              <w:r w:rsidRPr="00F3396B">
                <w:rPr>
                  <w:rFonts w:ascii="ＭＳ ゴシック" w:eastAsia="ＭＳ ゴシック" w:hAnsi="ＭＳ ゴシック"/>
                  <w:sz w:val="18"/>
                  <w:szCs w:val="18"/>
                  <w:rPrChange w:id="2090" w:author="Sano Yuma" w:date="2023-02-17T16:05:00Z">
                    <w:rPr/>
                  </w:rPrChange>
                </w:rPr>
                <w:t xml:space="preserve">    [9000, 9000, netHeight],</w:t>
              </w:r>
            </w:ins>
          </w:p>
          <w:p w14:paraId="534917D5" w14:textId="77777777" w:rsidR="00F3396B" w:rsidRPr="00F3396B" w:rsidRDefault="00F3396B">
            <w:pPr>
              <w:spacing w:line="240" w:lineRule="exact"/>
              <w:rPr>
                <w:ins w:id="2091" w:author="Sano Yuma" w:date="2023-02-17T16:04:00Z"/>
                <w:rFonts w:ascii="ＭＳ ゴシック" w:eastAsia="ＭＳ ゴシック" w:hAnsi="ＭＳ ゴシック"/>
                <w:sz w:val="18"/>
                <w:szCs w:val="18"/>
                <w:rPrChange w:id="2092" w:author="Sano Yuma" w:date="2023-02-17T16:05:00Z">
                  <w:rPr>
                    <w:ins w:id="2093" w:author="Sano Yuma" w:date="2023-02-17T16:04:00Z"/>
                  </w:rPr>
                </w:rPrChange>
              </w:rPr>
              <w:pPrChange w:id="2094" w:author="Sano Yuma" w:date="2023-02-17T16:06:00Z">
                <w:pPr/>
              </w:pPrChange>
            </w:pPr>
            <w:ins w:id="2095" w:author="Sano Yuma" w:date="2023-02-17T16:04:00Z">
              <w:r w:rsidRPr="00F3396B">
                <w:rPr>
                  <w:rFonts w:ascii="ＭＳ ゴシック" w:eastAsia="ＭＳ ゴシック" w:hAnsi="ＭＳ ゴシック"/>
                  <w:sz w:val="18"/>
                  <w:szCs w:val="18"/>
                  <w:rPrChange w:id="2096" w:author="Sano Yuma" w:date="2023-02-17T16:05:00Z">
                    <w:rPr/>
                  </w:rPrChange>
                </w:rPr>
                <w:t xml:space="preserve">    [9000, 9000, netHeight + 800]</w:t>
              </w:r>
            </w:ins>
          </w:p>
          <w:p w14:paraId="3624331A" w14:textId="77777777" w:rsidR="00F3396B" w:rsidRPr="00F3396B" w:rsidRDefault="00F3396B">
            <w:pPr>
              <w:spacing w:line="240" w:lineRule="exact"/>
              <w:rPr>
                <w:ins w:id="2097" w:author="Sano Yuma" w:date="2023-02-17T16:04:00Z"/>
                <w:rFonts w:ascii="ＭＳ ゴシック" w:eastAsia="ＭＳ ゴシック" w:hAnsi="ＭＳ ゴシック"/>
                <w:sz w:val="18"/>
                <w:szCs w:val="18"/>
                <w:rPrChange w:id="2098" w:author="Sano Yuma" w:date="2023-02-17T16:05:00Z">
                  <w:rPr>
                    <w:ins w:id="2099" w:author="Sano Yuma" w:date="2023-02-17T16:04:00Z"/>
                  </w:rPr>
                </w:rPrChange>
              </w:rPr>
              <w:pPrChange w:id="2100" w:author="Sano Yuma" w:date="2023-02-17T16:06:00Z">
                <w:pPr/>
              </w:pPrChange>
            </w:pPr>
            <w:ins w:id="2101" w:author="Sano Yuma" w:date="2023-02-17T16:04:00Z">
              <w:r w:rsidRPr="00F3396B">
                <w:rPr>
                  <w:rFonts w:ascii="ＭＳ ゴシック" w:eastAsia="ＭＳ ゴシック" w:hAnsi="ＭＳ ゴシック"/>
                  <w:sz w:val="18"/>
                  <w:szCs w:val="18"/>
                  <w:rPrChange w:id="2102" w:author="Sano Yuma" w:date="2023-02-17T16:05:00Z">
                    <w:rPr/>
                  </w:rPrChange>
                </w:rPr>
                <w:t>]</w:t>
              </w:r>
            </w:ins>
          </w:p>
          <w:p w14:paraId="25C9356D" w14:textId="77777777" w:rsidR="00F3396B" w:rsidRPr="00F3396B" w:rsidRDefault="00F3396B">
            <w:pPr>
              <w:spacing w:line="240" w:lineRule="exact"/>
              <w:rPr>
                <w:ins w:id="2103" w:author="Sano Yuma" w:date="2023-02-17T16:04:00Z"/>
                <w:rFonts w:ascii="ＭＳ ゴシック" w:eastAsia="ＭＳ ゴシック" w:hAnsi="ＭＳ ゴシック"/>
                <w:sz w:val="18"/>
                <w:szCs w:val="18"/>
                <w:rPrChange w:id="2104" w:author="Sano Yuma" w:date="2023-02-17T16:05:00Z">
                  <w:rPr>
                    <w:ins w:id="2105" w:author="Sano Yuma" w:date="2023-02-17T16:04:00Z"/>
                  </w:rPr>
                </w:rPrChange>
              </w:rPr>
              <w:pPrChange w:id="2106" w:author="Sano Yuma" w:date="2023-02-17T16:06:00Z">
                <w:pPr/>
              </w:pPrChange>
            </w:pPr>
          </w:p>
          <w:p w14:paraId="33136D4A" w14:textId="77777777" w:rsidR="00F3396B" w:rsidRPr="00F3396B" w:rsidRDefault="00F3396B">
            <w:pPr>
              <w:spacing w:line="240" w:lineRule="exact"/>
              <w:rPr>
                <w:ins w:id="2107" w:author="Sano Yuma" w:date="2023-02-17T16:04:00Z"/>
                <w:rFonts w:ascii="ＭＳ ゴシック" w:eastAsia="ＭＳ ゴシック" w:hAnsi="ＭＳ ゴシック"/>
                <w:sz w:val="18"/>
                <w:szCs w:val="18"/>
                <w:rPrChange w:id="2108" w:author="Sano Yuma" w:date="2023-02-17T16:05:00Z">
                  <w:rPr>
                    <w:ins w:id="2109" w:author="Sano Yuma" w:date="2023-02-17T16:04:00Z"/>
                  </w:rPr>
                </w:rPrChange>
              </w:rPr>
              <w:pPrChange w:id="2110" w:author="Sano Yuma" w:date="2023-02-17T16:06:00Z">
                <w:pPr/>
              </w:pPrChange>
            </w:pPr>
            <w:ins w:id="2111" w:author="Sano Yuma" w:date="2023-02-17T16:04:00Z">
              <w:r w:rsidRPr="00F3396B">
                <w:rPr>
                  <w:rFonts w:ascii="ＭＳ ゴシック" w:eastAsia="ＭＳ ゴシック" w:hAnsi="ＭＳ ゴシック"/>
                  <w:sz w:val="18"/>
                  <w:szCs w:val="18"/>
                  <w:rPrChange w:id="2112" w:author="Sano Yuma" w:date="2023-02-17T16:05:00Z">
                    <w:rPr/>
                  </w:rPrChange>
                </w:rPr>
                <w:t>objectPoints = [</w:t>
              </w:r>
            </w:ins>
          </w:p>
          <w:p w14:paraId="0B548FCB" w14:textId="77777777" w:rsidR="00F3396B" w:rsidRPr="00F3396B" w:rsidRDefault="00F3396B">
            <w:pPr>
              <w:spacing w:line="240" w:lineRule="exact"/>
              <w:rPr>
                <w:ins w:id="2113" w:author="Sano Yuma" w:date="2023-02-17T16:04:00Z"/>
                <w:rFonts w:ascii="ＭＳ ゴシック" w:eastAsia="ＭＳ ゴシック" w:hAnsi="ＭＳ ゴシック"/>
                <w:sz w:val="18"/>
                <w:szCs w:val="18"/>
                <w:rPrChange w:id="2114" w:author="Sano Yuma" w:date="2023-02-17T16:05:00Z">
                  <w:rPr>
                    <w:ins w:id="2115" w:author="Sano Yuma" w:date="2023-02-17T16:04:00Z"/>
                  </w:rPr>
                </w:rPrChange>
              </w:rPr>
              <w:pPrChange w:id="2116" w:author="Sano Yuma" w:date="2023-02-17T16:06:00Z">
                <w:pPr/>
              </w:pPrChange>
            </w:pPr>
            <w:ins w:id="2117" w:author="Sano Yuma" w:date="2023-02-17T16:04:00Z">
              <w:r w:rsidRPr="00F3396B">
                <w:rPr>
                  <w:rFonts w:ascii="ＭＳ ゴシック" w:eastAsia="ＭＳ ゴシック" w:hAnsi="ＭＳ ゴシック"/>
                  <w:sz w:val="18"/>
                  <w:szCs w:val="18"/>
                  <w:rPrChange w:id="2118" w:author="Sano Yuma" w:date="2023-02-17T16:05:00Z">
                    <w:rPr/>
                  </w:rPrChange>
                </w:rPr>
                <w:t xml:space="preserve">    objectDict[0],</w:t>
              </w:r>
            </w:ins>
          </w:p>
          <w:p w14:paraId="461D2567" w14:textId="77777777" w:rsidR="00F3396B" w:rsidRPr="00F3396B" w:rsidRDefault="00F3396B">
            <w:pPr>
              <w:spacing w:line="240" w:lineRule="exact"/>
              <w:rPr>
                <w:ins w:id="2119" w:author="Sano Yuma" w:date="2023-02-17T16:04:00Z"/>
                <w:rFonts w:ascii="ＭＳ ゴシック" w:eastAsia="ＭＳ ゴシック" w:hAnsi="ＭＳ ゴシック"/>
                <w:sz w:val="18"/>
                <w:szCs w:val="18"/>
                <w:rPrChange w:id="2120" w:author="Sano Yuma" w:date="2023-02-17T16:05:00Z">
                  <w:rPr>
                    <w:ins w:id="2121" w:author="Sano Yuma" w:date="2023-02-17T16:04:00Z"/>
                  </w:rPr>
                </w:rPrChange>
              </w:rPr>
              <w:pPrChange w:id="2122" w:author="Sano Yuma" w:date="2023-02-17T16:06:00Z">
                <w:pPr/>
              </w:pPrChange>
            </w:pPr>
            <w:ins w:id="2123" w:author="Sano Yuma" w:date="2023-02-17T16:04:00Z">
              <w:r w:rsidRPr="00F3396B">
                <w:rPr>
                  <w:rFonts w:ascii="ＭＳ ゴシック" w:eastAsia="ＭＳ ゴシック" w:hAnsi="ＭＳ ゴシック"/>
                  <w:sz w:val="18"/>
                  <w:szCs w:val="18"/>
                  <w:rPrChange w:id="2124" w:author="Sano Yuma" w:date="2023-02-17T16:05:00Z">
                    <w:rPr/>
                  </w:rPrChange>
                </w:rPr>
                <w:t xml:space="preserve">    objectDict[1],</w:t>
              </w:r>
            </w:ins>
          </w:p>
          <w:p w14:paraId="6730C545" w14:textId="77777777" w:rsidR="00F3396B" w:rsidRPr="00F3396B" w:rsidRDefault="00F3396B">
            <w:pPr>
              <w:spacing w:line="240" w:lineRule="exact"/>
              <w:rPr>
                <w:ins w:id="2125" w:author="Sano Yuma" w:date="2023-02-17T16:04:00Z"/>
                <w:rFonts w:ascii="ＭＳ ゴシック" w:eastAsia="ＭＳ ゴシック" w:hAnsi="ＭＳ ゴシック"/>
                <w:sz w:val="18"/>
                <w:szCs w:val="18"/>
                <w:rPrChange w:id="2126" w:author="Sano Yuma" w:date="2023-02-17T16:05:00Z">
                  <w:rPr>
                    <w:ins w:id="2127" w:author="Sano Yuma" w:date="2023-02-17T16:04:00Z"/>
                  </w:rPr>
                </w:rPrChange>
              </w:rPr>
              <w:pPrChange w:id="2128" w:author="Sano Yuma" w:date="2023-02-17T16:06:00Z">
                <w:pPr/>
              </w:pPrChange>
            </w:pPr>
            <w:ins w:id="2129" w:author="Sano Yuma" w:date="2023-02-17T16:04:00Z">
              <w:r w:rsidRPr="00F3396B">
                <w:rPr>
                  <w:rFonts w:ascii="ＭＳ ゴシック" w:eastAsia="ＭＳ ゴシック" w:hAnsi="ＭＳ ゴシック"/>
                  <w:sz w:val="18"/>
                  <w:szCs w:val="18"/>
                  <w:rPrChange w:id="2130" w:author="Sano Yuma" w:date="2023-02-17T16:05:00Z">
                    <w:rPr/>
                  </w:rPrChange>
                </w:rPr>
                <w:t xml:space="preserve">    objectDict[2],</w:t>
              </w:r>
            </w:ins>
          </w:p>
          <w:p w14:paraId="550CD4A3" w14:textId="77777777" w:rsidR="00F3396B" w:rsidRPr="00F3396B" w:rsidRDefault="00F3396B">
            <w:pPr>
              <w:spacing w:line="240" w:lineRule="exact"/>
              <w:rPr>
                <w:ins w:id="2131" w:author="Sano Yuma" w:date="2023-02-17T16:04:00Z"/>
                <w:rFonts w:ascii="ＭＳ ゴシック" w:eastAsia="ＭＳ ゴシック" w:hAnsi="ＭＳ ゴシック"/>
                <w:sz w:val="18"/>
                <w:szCs w:val="18"/>
                <w:rPrChange w:id="2132" w:author="Sano Yuma" w:date="2023-02-17T16:05:00Z">
                  <w:rPr>
                    <w:ins w:id="2133" w:author="Sano Yuma" w:date="2023-02-17T16:04:00Z"/>
                  </w:rPr>
                </w:rPrChange>
              </w:rPr>
              <w:pPrChange w:id="2134" w:author="Sano Yuma" w:date="2023-02-17T16:06:00Z">
                <w:pPr/>
              </w:pPrChange>
            </w:pPr>
            <w:ins w:id="2135" w:author="Sano Yuma" w:date="2023-02-17T16:04:00Z">
              <w:r w:rsidRPr="00F3396B">
                <w:rPr>
                  <w:rFonts w:ascii="ＭＳ ゴシック" w:eastAsia="ＭＳ ゴシック" w:hAnsi="ＭＳ ゴシック"/>
                  <w:sz w:val="18"/>
                  <w:szCs w:val="18"/>
                  <w:rPrChange w:id="2136" w:author="Sano Yuma" w:date="2023-02-17T16:05:00Z">
                    <w:rPr/>
                  </w:rPrChange>
                </w:rPr>
                <w:t xml:space="preserve">    objectDict[3],</w:t>
              </w:r>
            </w:ins>
          </w:p>
          <w:p w14:paraId="6846529F" w14:textId="77777777" w:rsidR="00F3396B" w:rsidRPr="00F3396B" w:rsidRDefault="00F3396B">
            <w:pPr>
              <w:spacing w:line="240" w:lineRule="exact"/>
              <w:rPr>
                <w:ins w:id="2137" w:author="Sano Yuma" w:date="2023-02-17T16:04:00Z"/>
                <w:rFonts w:ascii="ＭＳ ゴシック" w:eastAsia="ＭＳ ゴシック" w:hAnsi="ＭＳ ゴシック"/>
                <w:sz w:val="18"/>
                <w:szCs w:val="18"/>
                <w:rPrChange w:id="2138" w:author="Sano Yuma" w:date="2023-02-17T16:05:00Z">
                  <w:rPr>
                    <w:ins w:id="2139" w:author="Sano Yuma" w:date="2023-02-17T16:04:00Z"/>
                  </w:rPr>
                </w:rPrChange>
              </w:rPr>
              <w:pPrChange w:id="2140" w:author="Sano Yuma" w:date="2023-02-17T16:06:00Z">
                <w:pPr/>
              </w:pPrChange>
            </w:pPr>
            <w:ins w:id="2141" w:author="Sano Yuma" w:date="2023-02-17T16:04:00Z">
              <w:r w:rsidRPr="00F3396B">
                <w:rPr>
                  <w:rFonts w:ascii="ＭＳ ゴシック" w:eastAsia="ＭＳ ゴシック" w:hAnsi="ＭＳ ゴシック"/>
                  <w:sz w:val="18"/>
                  <w:szCs w:val="18"/>
                  <w:rPrChange w:id="2142" w:author="Sano Yuma" w:date="2023-02-17T16:05:00Z">
                    <w:rPr/>
                  </w:rPrChange>
                </w:rPr>
                <w:t xml:space="preserve">    objectDict[4],  </w:t>
              </w:r>
            </w:ins>
          </w:p>
          <w:p w14:paraId="6CDC7CB2" w14:textId="77777777" w:rsidR="00F3396B" w:rsidRPr="00F3396B" w:rsidRDefault="00F3396B">
            <w:pPr>
              <w:spacing w:line="240" w:lineRule="exact"/>
              <w:rPr>
                <w:ins w:id="2143" w:author="Sano Yuma" w:date="2023-02-17T16:04:00Z"/>
                <w:rFonts w:ascii="ＭＳ ゴシック" w:eastAsia="ＭＳ ゴシック" w:hAnsi="ＭＳ ゴシック"/>
                <w:sz w:val="18"/>
                <w:szCs w:val="18"/>
                <w:rPrChange w:id="2144" w:author="Sano Yuma" w:date="2023-02-17T16:05:00Z">
                  <w:rPr>
                    <w:ins w:id="2145" w:author="Sano Yuma" w:date="2023-02-17T16:04:00Z"/>
                  </w:rPr>
                </w:rPrChange>
              </w:rPr>
              <w:pPrChange w:id="2146" w:author="Sano Yuma" w:date="2023-02-17T16:06:00Z">
                <w:pPr/>
              </w:pPrChange>
            </w:pPr>
            <w:ins w:id="2147" w:author="Sano Yuma" w:date="2023-02-17T16:04:00Z">
              <w:r w:rsidRPr="00F3396B">
                <w:rPr>
                  <w:rFonts w:ascii="ＭＳ ゴシック" w:eastAsia="ＭＳ ゴシック" w:hAnsi="ＭＳ ゴシック"/>
                  <w:sz w:val="18"/>
                  <w:szCs w:val="18"/>
                  <w:rPrChange w:id="2148" w:author="Sano Yuma" w:date="2023-02-17T16:05:00Z">
                    <w:rPr/>
                  </w:rPrChange>
                </w:rPr>
                <w:t xml:space="preserve">    objectDict[5],</w:t>
              </w:r>
            </w:ins>
          </w:p>
          <w:p w14:paraId="61A897D2" w14:textId="77777777" w:rsidR="00F3396B" w:rsidRPr="00F3396B" w:rsidRDefault="00F3396B">
            <w:pPr>
              <w:spacing w:line="240" w:lineRule="exact"/>
              <w:rPr>
                <w:ins w:id="2149" w:author="Sano Yuma" w:date="2023-02-17T16:04:00Z"/>
                <w:rFonts w:ascii="ＭＳ ゴシック" w:eastAsia="ＭＳ ゴシック" w:hAnsi="ＭＳ ゴシック"/>
                <w:sz w:val="18"/>
                <w:szCs w:val="18"/>
                <w:rPrChange w:id="2150" w:author="Sano Yuma" w:date="2023-02-17T16:05:00Z">
                  <w:rPr>
                    <w:ins w:id="2151" w:author="Sano Yuma" w:date="2023-02-17T16:04:00Z"/>
                  </w:rPr>
                </w:rPrChange>
              </w:rPr>
              <w:pPrChange w:id="2152" w:author="Sano Yuma" w:date="2023-02-17T16:06:00Z">
                <w:pPr/>
              </w:pPrChange>
            </w:pPr>
            <w:ins w:id="2153" w:author="Sano Yuma" w:date="2023-02-17T16:04:00Z">
              <w:r w:rsidRPr="00F3396B">
                <w:rPr>
                  <w:rFonts w:ascii="ＭＳ ゴシック" w:eastAsia="ＭＳ ゴシック" w:hAnsi="ＭＳ ゴシック"/>
                  <w:sz w:val="18"/>
                  <w:szCs w:val="18"/>
                  <w:rPrChange w:id="2154" w:author="Sano Yuma" w:date="2023-02-17T16:05:00Z">
                    <w:rPr/>
                  </w:rPrChange>
                </w:rPr>
                <w:t xml:space="preserve">    objectDict[6],</w:t>
              </w:r>
            </w:ins>
          </w:p>
          <w:p w14:paraId="1BD54781" w14:textId="77777777" w:rsidR="00F3396B" w:rsidRPr="00F3396B" w:rsidRDefault="00F3396B">
            <w:pPr>
              <w:spacing w:line="240" w:lineRule="exact"/>
              <w:rPr>
                <w:ins w:id="2155" w:author="Sano Yuma" w:date="2023-02-17T16:04:00Z"/>
                <w:rFonts w:ascii="ＭＳ ゴシック" w:eastAsia="ＭＳ ゴシック" w:hAnsi="ＭＳ ゴシック"/>
                <w:sz w:val="18"/>
                <w:szCs w:val="18"/>
                <w:rPrChange w:id="2156" w:author="Sano Yuma" w:date="2023-02-17T16:05:00Z">
                  <w:rPr>
                    <w:ins w:id="2157" w:author="Sano Yuma" w:date="2023-02-17T16:04:00Z"/>
                  </w:rPr>
                </w:rPrChange>
              </w:rPr>
              <w:pPrChange w:id="2158" w:author="Sano Yuma" w:date="2023-02-17T16:06:00Z">
                <w:pPr/>
              </w:pPrChange>
            </w:pPr>
            <w:ins w:id="2159" w:author="Sano Yuma" w:date="2023-02-17T16:04:00Z">
              <w:r w:rsidRPr="00F3396B">
                <w:rPr>
                  <w:rFonts w:ascii="ＭＳ ゴシック" w:eastAsia="ＭＳ ゴシック" w:hAnsi="ＭＳ ゴシック"/>
                  <w:sz w:val="18"/>
                  <w:szCs w:val="18"/>
                  <w:rPrChange w:id="2160" w:author="Sano Yuma" w:date="2023-02-17T16:05:00Z">
                    <w:rPr/>
                  </w:rPrChange>
                </w:rPr>
                <w:t xml:space="preserve">    objectDict[7],</w:t>
              </w:r>
            </w:ins>
          </w:p>
          <w:p w14:paraId="6024EF23" w14:textId="77777777" w:rsidR="00F3396B" w:rsidRPr="00F3396B" w:rsidRDefault="00F3396B">
            <w:pPr>
              <w:spacing w:line="240" w:lineRule="exact"/>
              <w:rPr>
                <w:ins w:id="2161" w:author="Sano Yuma" w:date="2023-02-17T16:04:00Z"/>
                <w:rFonts w:ascii="ＭＳ ゴシック" w:eastAsia="ＭＳ ゴシック" w:hAnsi="ＭＳ ゴシック"/>
                <w:sz w:val="18"/>
                <w:szCs w:val="18"/>
                <w:rPrChange w:id="2162" w:author="Sano Yuma" w:date="2023-02-17T16:05:00Z">
                  <w:rPr>
                    <w:ins w:id="2163" w:author="Sano Yuma" w:date="2023-02-17T16:04:00Z"/>
                  </w:rPr>
                </w:rPrChange>
              </w:rPr>
              <w:pPrChange w:id="2164" w:author="Sano Yuma" w:date="2023-02-17T16:06:00Z">
                <w:pPr/>
              </w:pPrChange>
            </w:pPr>
            <w:ins w:id="2165" w:author="Sano Yuma" w:date="2023-02-17T16:04:00Z">
              <w:r w:rsidRPr="00F3396B">
                <w:rPr>
                  <w:rFonts w:ascii="ＭＳ ゴシック" w:eastAsia="ＭＳ ゴシック" w:hAnsi="ＭＳ ゴシック"/>
                  <w:sz w:val="18"/>
                  <w:szCs w:val="18"/>
                  <w:rPrChange w:id="2166" w:author="Sano Yuma" w:date="2023-02-17T16:05:00Z">
                    <w:rPr/>
                  </w:rPrChange>
                </w:rPr>
                <w:t xml:space="preserve">    objectDict[8],</w:t>
              </w:r>
            </w:ins>
          </w:p>
          <w:p w14:paraId="03F6F24D" w14:textId="77777777" w:rsidR="00F3396B" w:rsidRPr="00F3396B" w:rsidRDefault="00F3396B">
            <w:pPr>
              <w:spacing w:line="240" w:lineRule="exact"/>
              <w:rPr>
                <w:ins w:id="2167" w:author="Sano Yuma" w:date="2023-02-17T16:04:00Z"/>
                <w:rFonts w:ascii="ＭＳ ゴシック" w:eastAsia="ＭＳ ゴシック" w:hAnsi="ＭＳ ゴシック"/>
                <w:sz w:val="18"/>
                <w:szCs w:val="18"/>
                <w:rPrChange w:id="2168" w:author="Sano Yuma" w:date="2023-02-17T16:05:00Z">
                  <w:rPr>
                    <w:ins w:id="2169" w:author="Sano Yuma" w:date="2023-02-17T16:04:00Z"/>
                  </w:rPr>
                </w:rPrChange>
              </w:rPr>
              <w:pPrChange w:id="2170" w:author="Sano Yuma" w:date="2023-02-17T16:06:00Z">
                <w:pPr/>
              </w:pPrChange>
            </w:pPr>
            <w:ins w:id="2171" w:author="Sano Yuma" w:date="2023-02-17T16:04:00Z">
              <w:r w:rsidRPr="00F3396B">
                <w:rPr>
                  <w:rFonts w:ascii="ＭＳ ゴシック" w:eastAsia="ＭＳ ゴシック" w:hAnsi="ＭＳ ゴシック"/>
                  <w:sz w:val="18"/>
                  <w:szCs w:val="18"/>
                  <w:rPrChange w:id="2172" w:author="Sano Yuma" w:date="2023-02-17T16:05:00Z">
                    <w:rPr/>
                  </w:rPrChange>
                </w:rPr>
                <w:t xml:space="preserve">    objectDict[11],</w:t>
              </w:r>
            </w:ins>
          </w:p>
          <w:p w14:paraId="33BA2C9F" w14:textId="77777777" w:rsidR="00F3396B" w:rsidRPr="00F3396B" w:rsidRDefault="00F3396B">
            <w:pPr>
              <w:spacing w:line="240" w:lineRule="exact"/>
              <w:rPr>
                <w:ins w:id="2173" w:author="Sano Yuma" w:date="2023-02-17T16:04:00Z"/>
                <w:rFonts w:ascii="ＭＳ ゴシック" w:eastAsia="ＭＳ ゴシック" w:hAnsi="ＭＳ ゴシック"/>
                <w:sz w:val="18"/>
                <w:szCs w:val="18"/>
                <w:rPrChange w:id="2174" w:author="Sano Yuma" w:date="2023-02-17T16:05:00Z">
                  <w:rPr>
                    <w:ins w:id="2175" w:author="Sano Yuma" w:date="2023-02-17T16:04:00Z"/>
                  </w:rPr>
                </w:rPrChange>
              </w:rPr>
              <w:pPrChange w:id="2176" w:author="Sano Yuma" w:date="2023-02-17T16:06:00Z">
                <w:pPr/>
              </w:pPrChange>
            </w:pPr>
            <w:ins w:id="2177" w:author="Sano Yuma" w:date="2023-02-17T16:04:00Z">
              <w:r w:rsidRPr="00F3396B">
                <w:rPr>
                  <w:rFonts w:ascii="ＭＳ ゴシック" w:eastAsia="ＭＳ ゴシック" w:hAnsi="ＭＳ ゴシック"/>
                  <w:sz w:val="18"/>
                  <w:szCs w:val="18"/>
                  <w:rPrChange w:id="2178" w:author="Sano Yuma" w:date="2023-02-17T16:05:00Z">
                    <w:rPr/>
                  </w:rPrChange>
                </w:rPr>
                <w:t xml:space="preserve">    objectDict[12],</w:t>
              </w:r>
            </w:ins>
          </w:p>
          <w:p w14:paraId="084E8F88" w14:textId="77777777" w:rsidR="00F3396B" w:rsidRPr="00F3396B" w:rsidRDefault="00F3396B">
            <w:pPr>
              <w:spacing w:line="240" w:lineRule="exact"/>
              <w:rPr>
                <w:ins w:id="2179" w:author="Sano Yuma" w:date="2023-02-17T16:04:00Z"/>
                <w:rFonts w:ascii="ＭＳ ゴシック" w:eastAsia="ＭＳ ゴシック" w:hAnsi="ＭＳ ゴシック"/>
                <w:sz w:val="18"/>
                <w:szCs w:val="18"/>
                <w:rPrChange w:id="2180" w:author="Sano Yuma" w:date="2023-02-17T16:05:00Z">
                  <w:rPr>
                    <w:ins w:id="2181" w:author="Sano Yuma" w:date="2023-02-17T16:04:00Z"/>
                  </w:rPr>
                </w:rPrChange>
              </w:rPr>
              <w:pPrChange w:id="2182" w:author="Sano Yuma" w:date="2023-02-17T16:06:00Z">
                <w:pPr/>
              </w:pPrChange>
            </w:pPr>
            <w:ins w:id="2183" w:author="Sano Yuma" w:date="2023-02-17T16:04:00Z">
              <w:r w:rsidRPr="00F3396B">
                <w:rPr>
                  <w:rFonts w:ascii="ＭＳ ゴシック" w:eastAsia="ＭＳ ゴシック" w:hAnsi="ＭＳ ゴシック"/>
                  <w:sz w:val="18"/>
                  <w:szCs w:val="18"/>
                  <w:rPrChange w:id="2184" w:author="Sano Yuma" w:date="2023-02-17T16:05:00Z">
                    <w:rPr/>
                  </w:rPrChange>
                </w:rPr>
                <w:t xml:space="preserve">    objectDict[14],</w:t>
              </w:r>
            </w:ins>
          </w:p>
          <w:p w14:paraId="48E4F79F" w14:textId="77777777" w:rsidR="00F3396B" w:rsidRPr="00F3396B" w:rsidRDefault="00F3396B">
            <w:pPr>
              <w:spacing w:line="240" w:lineRule="exact"/>
              <w:rPr>
                <w:ins w:id="2185" w:author="Sano Yuma" w:date="2023-02-17T16:04:00Z"/>
                <w:rFonts w:ascii="ＭＳ ゴシック" w:eastAsia="ＭＳ ゴシック" w:hAnsi="ＭＳ ゴシック"/>
                <w:sz w:val="18"/>
                <w:szCs w:val="18"/>
                <w:rPrChange w:id="2186" w:author="Sano Yuma" w:date="2023-02-17T16:05:00Z">
                  <w:rPr>
                    <w:ins w:id="2187" w:author="Sano Yuma" w:date="2023-02-17T16:04:00Z"/>
                  </w:rPr>
                </w:rPrChange>
              </w:rPr>
              <w:pPrChange w:id="2188" w:author="Sano Yuma" w:date="2023-02-17T16:06:00Z">
                <w:pPr/>
              </w:pPrChange>
            </w:pPr>
            <w:ins w:id="2189" w:author="Sano Yuma" w:date="2023-02-17T16:04:00Z">
              <w:r w:rsidRPr="00F3396B">
                <w:rPr>
                  <w:rFonts w:ascii="ＭＳ ゴシック" w:eastAsia="ＭＳ ゴシック" w:hAnsi="ＭＳ ゴシック"/>
                  <w:sz w:val="18"/>
                  <w:szCs w:val="18"/>
                  <w:rPrChange w:id="2190" w:author="Sano Yuma" w:date="2023-02-17T16:05:00Z">
                    <w:rPr/>
                  </w:rPrChange>
                </w:rPr>
                <w:t xml:space="preserve">    objectDict[15]</w:t>
              </w:r>
            </w:ins>
          </w:p>
          <w:p w14:paraId="12FC76D7" w14:textId="77777777" w:rsidR="00F3396B" w:rsidRPr="00F3396B" w:rsidRDefault="00F3396B">
            <w:pPr>
              <w:spacing w:line="240" w:lineRule="exact"/>
              <w:rPr>
                <w:ins w:id="2191" w:author="Sano Yuma" w:date="2023-02-17T16:04:00Z"/>
                <w:rFonts w:ascii="ＭＳ ゴシック" w:eastAsia="ＭＳ ゴシック" w:hAnsi="ＭＳ ゴシック"/>
                <w:sz w:val="18"/>
                <w:szCs w:val="18"/>
                <w:rPrChange w:id="2192" w:author="Sano Yuma" w:date="2023-02-17T16:05:00Z">
                  <w:rPr>
                    <w:ins w:id="2193" w:author="Sano Yuma" w:date="2023-02-17T16:04:00Z"/>
                  </w:rPr>
                </w:rPrChange>
              </w:rPr>
              <w:pPrChange w:id="2194" w:author="Sano Yuma" w:date="2023-02-17T16:06:00Z">
                <w:pPr/>
              </w:pPrChange>
            </w:pPr>
            <w:ins w:id="2195" w:author="Sano Yuma" w:date="2023-02-17T16:04:00Z">
              <w:r w:rsidRPr="00F3396B">
                <w:rPr>
                  <w:rFonts w:ascii="ＭＳ ゴシック" w:eastAsia="ＭＳ ゴシック" w:hAnsi="ＭＳ ゴシック"/>
                  <w:sz w:val="18"/>
                  <w:szCs w:val="18"/>
                  <w:rPrChange w:id="2196" w:author="Sano Yuma" w:date="2023-02-17T16:05:00Z">
                    <w:rPr/>
                  </w:rPrChange>
                </w:rPr>
                <w:t>]</w:t>
              </w:r>
            </w:ins>
          </w:p>
          <w:p w14:paraId="7A67D50B" w14:textId="77777777" w:rsidR="00F3396B" w:rsidRPr="00F3396B" w:rsidRDefault="00F3396B">
            <w:pPr>
              <w:spacing w:line="240" w:lineRule="exact"/>
              <w:rPr>
                <w:ins w:id="2197" w:author="Sano Yuma" w:date="2023-02-17T16:04:00Z"/>
                <w:rFonts w:ascii="ＭＳ ゴシック" w:eastAsia="ＭＳ ゴシック" w:hAnsi="ＭＳ ゴシック"/>
                <w:sz w:val="18"/>
                <w:szCs w:val="18"/>
                <w:rPrChange w:id="2198" w:author="Sano Yuma" w:date="2023-02-17T16:05:00Z">
                  <w:rPr>
                    <w:ins w:id="2199" w:author="Sano Yuma" w:date="2023-02-17T16:04:00Z"/>
                  </w:rPr>
                </w:rPrChange>
              </w:rPr>
              <w:pPrChange w:id="2200" w:author="Sano Yuma" w:date="2023-02-17T16:06:00Z">
                <w:pPr/>
              </w:pPrChange>
            </w:pPr>
          </w:p>
          <w:p w14:paraId="7C64F703" w14:textId="77777777" w:rsidR="00F3396B" w:rsidRPr="00F3396B" w:rsidRDefault="00F3396B">
            <w:pPr>
              <w:spacing w:line="240" w:lineRule="exact"/>
              <w:rPr>
                <w:ins w:id="2201" w:author="Sano Yuma" w:date="2023-02-17T16:04:00Z"/>
                <w:rFonts w:ascii="ＭＳ ゴシック" w:eastAsia="ＭＳ ゴシック" w:hAnsi="ＭＳ ゴシック"/>
                <w:sz w:val="18"/>
                <w:szCs w:val="18"/>
                <w:rPrChange w:id="2202" w:author="Sano Yuma" w:date="2023-02-17T16:05:00Z">
                  <w:rPr>
                    <w:ins w:id="2203" w:author="Sano Yuma" w:date="2023-02-17T16:04:00Z"/>
                  </w:rPr>
                </w:rPrChange>
              </w:rPr>
              <w:pPrChange w:id="2204" w:author="Sano Yuma" w:date="2023-02-17T16:06:00Z">
                <w:pPr/>
              </w:pPrChange>
            </w:pPr>
            <w:ins w:id="2205" w:author="Sano Yuma" w:date="2023-02-17T16:04:00Z">
              <w:r w:rsidRPr="00F3396B">
                <w:rPr>
                  <w:rFonts w:ascii="ＭＳ ゴシック" w:eastAsia="ＭＳ ゴシック" w:hAnsi="ＭＳ ゴシック"/>
                  <w:sz w:val="18"/>
                  <w:szCs w:val="18"/>
                  <w:rPrChange w:id="2206" w:author="Sano Yuma" w:date="2023-02-17T16:05:00Z">
                    <w:rPr/>
                  </w:rPrChange>
                </w:rPr>
                <w:t>def getCoordCSV(fileName):</w:t>
              </w:r>
            </w:ins>
          </w:p>
          <w:p w14:paraId="48651D35" w14:textId="77777777" w:rsidR="00F3396B" w:rsidRPr="00F3396B" w:rsidRDefault="00F3396B">
            <w:pPr>
              <w:spacing w:line="240" w:lineRule="exact"/>
              <w:rPr>
                <w:ins w:id="2207" w:author="Sano Yuma" w:date="2023-02-17T16:04:00Z"/>
                <w:rFonts w:ascii="ＭＳ ゴシック" w:eastAsia="ＭＳ ゴシック" w:hAnsi="ＭＳ ゴシック"/>
                <w:sz w:val="18"/>
                <w:szCs w:val="18"/>
                <w:rPrChange w:id="2208" w:author="Sano Yuma" w:date="2023-02-17T16:05:00Z">
                  <w:rPr>
                    <w:ins w:id="2209" w:author="Sano Yuma" w:date="2023-02-17T16:04:00Z"/>
                  </w:rPr>
                </w:rPrChange>
              </w:rPr>
              <w:pPrChange w:id="2210" w:author="Sano Yuma" w:date="2023-02-17T16:06:00Z">
                <w:pPr/>
              </w:pPrChange>
            </w:pPr>
            <w:ins w:id="2211" w:author="Sano Yuma" w:date="2023-02-17T16:04:00Z">
              <w:r w:rsidRPr="00F3396B">
                <w:rPr>
                  <w:rFonts w:ascii="ＭＳ ゴシック" w:eastAsia="ＭＳ ゴシック" w:hAnsi="ＭＳ ゴシック"/>
                  <w:sz w:val="18"/>
                  <w:szCs w:val="18"/>
                  <w:rPrChange w:id="2212" w:author="Sano Yuma" w:date="2023-02-17T16:05:00Z">
                    <w:rPr/>
                  </w:rPrChange>
                </w:rPr>
                <w:t xml:space="preserve">    table = []</w:t>
              </w:r>
            </w:ins>
          </w:p>
          <w:p w14:paraId="6A1E627A" w14:textId="77777777" w:rsidR="00F3396B" w:rsidRPr="00F3396B" w:rsidRDefault="00F3396B">
            <w:pPr>
              <w:spacing w:line="240" w:lineRule="exact"/>
              <w:rPr>
                <w:ins w:id="2213" w:author="Sano Yuma" w:date="2023-02-17T16:04:00Z"/>
                <w:rFonts w:ascii="ＭＳ ゴシック" w:eastAsia="ＭＳ ゴシック" w:hAnsi="ＭＳ ゴシック"/>
                <w:sz w:val="18"/>
                <w:szCs w:val="18"/>
                <w:rPrChange w:id="2214" w:author="Sano Yuma" w:date="2023-02-17T16:05:00Z">
                  <w:rPr>
                    <w:ins w:id="2215" w:author="Sano Yuma" w:date="2023-02-17T16:04:00Z"/>
                  </w:rPr>
                </w:rPrChange>
              </w:rPr>
              <w:pPrChange w:id="2216" w:author="Sano Yuma" w:date="2023-02-17T16:06:00Z">
                <w:pPr/>
              </w:pPrChange>
            </w:pPr>
            <w:ins w:id="2217" w:author="Sano Yuma" w:date="2023-02-17T16:04:00Z">
              <w:r w:rsidRPr="00F3396B">
                <w:rPr>
                  <w:rFonts w:ascii="ＭＳ ゴシック" w:eastAsia="ＭＳ ゴシック" w:hAnsi="ＭＳ ゴシック"/>
                  <w:sz w:val="18"/>
                  <w:szCs w:val="18"/>
                  <w:rPrChange w:id="2218" w:author="Sano Yuma" w:date="2023-02-17T16:05:00Z">
                    <w:rPr/>
                  </w:rPrChange>
                </w:rPr>
                <w:t xml:space="preserve">    file = open(fileName, "r")</w:t>
              </w:r>
            </w:ins>
          </w:p>
          <w:p w14:paraId="2AB4D590" w14:textId="77777777" w:rsidR="00F3396B" w:rsidRPr="00F3396B" w:rsidRDefault="00F3396B">
            <w:pPr>
              <w:spacing w:line="240" w:lineRule="exact"/>
              <w:rPr>
                <w:ins w:id="2219" w:author="Sano Yuma" w:date="2023-02-17T16:04:00Z"/>
                <w:rFonts w:ascii="ＭＳ ゴシック" w:eastAsia="ＭＳ ゴシック" w:hAnsi="ＭＳ ゴシック"/>
                <w:sz w:val="18"/>
                <w:szCs w:val="18"/>
                <w:rPrChange w:id="2220" w:author="Sano Yuma" w:date="2023-02-17T16:05:00Z">
                  <w:rPr>
                    <w:ins w:id="2221" w:author="Sano Yuma" w:date="2023-02-17T16:04:00Z"/>
                  </w:rPr>
                </w:rPrChange>
              </w:rPr>
              <w:pPrChange w:id="2222" w:author="Sano Yuma" w:date="2023-02-17T16:06:00Z">
                <w:pPr/>
              </w:pPrChange>
            </w:pPr>
            <w:ins w:id="2223" w:author="Sano Yuma" w:date="2023-02-17T16:04:00Z">
              <w:r w:rsidRPr="00F3396B">
                <w:rPr>
                  <w:rFonts w:ascii="ＭＳ ゴシック" w:eastAsia="ＭＳ ゴシック" w:hAnsi="ＭＳ ゴシック"/>
                  <w:sz w:val="18"/>
                  <w:szCs w:val="18"/>
                  <w:rPrChange w:id="2224" w:author="Sano Yuma" w:date="2023-02-17T16:05:00Z">
                    <w:rPr/>
                  </w:rPrChange>
                </w:rPr>
                <w:t xml:space="preserve">    reader = csv.reader(file)</w:t>
              </w:r>
            </w:ins>
          </w:p>
          <w:p w14:paraId="7671B6B9" w14:textId="77777777" w:rsidR="00F3396B" w:rsidRPr="00F3396B" w:rsidRDefault="00F3396B">
            <w:pPr>
              <w:spacing w:line="240" w:lineRule="exact"/>
              <w:rPr>
                <w:ins w:id="2225" w:author="Sano Yuma" w:date="2023-02-17T16:04:00Z"/>
                <w:rFonts w:ascii="ＭＳ ゴシック" w:eastAsia="ＭＳ ゴシック" w:hAnsi="ＭＳ ゴシック"/>
                <w:sz w:val="18"/>
                <w:szCs w:val="18"/>
                <w:rPrChange w:id="2226" w:author="Sano Yuma" w:date="2023-02-17T16:05:00Z">
                  <w:rPr>
                    <w:ins w:id="2227" w:author="Sano Yuma" w:date="2023-02-17T16:04:00Z"/>
                  </w:rPr>
                </w:rPrChange>
              </w:rPr>
              <w:pPrChange w:id="2228" w:author="Sano Yuma" w:date="2023-02-17T16:06:00Z">
                <w:pPr/>
              </w:pPrChange>
            </w:pPr>
            <w:ins w:id="2229" w:author="Sano Yuma" w:date="2023-02-17T16:04:00Z">
              <w:r w:rsidRPr="00F3396B">
                <w:rPr>
                  <w:rFonts w:ascii="ＭＳ ゴシック" w:eastAsia="ＭＳ ゴシック" w:hAnsi="ＭＳ ゴシック"/>
                  <w:sz w:val="18"/>
                  <w:szCs w:val="18"/>
                  <w:rPrChange w:id="2230" w:author="Sano Yuma" w:date="2023-02-17T16:05:00Z">
                    <w:rPr/>
                  </w:rPrChange>
                </w:rPr>
                <w:t xml:space="preserve">    for row in reader:</w:t>
              </w:r>
            </w:ins>
          </w:p>
          <w:p w14:paraId="037BC701" w14:textId="77777777" w:rsidR="00F3396B" w:rsidRPr="00F3396B" w:rsidRDefault="00F3396B">
            <w:pPr>
              <w:spacing w:line="240" w:lineRule="exact"/>
              <w:rPr>
                <w:ins w:id="2231" w:author="Sano Yuma" w:date="2023-02-17T16:04:00Z"/>
                <w:rFonts w:ascii="ＭＳ ゴシック" w:eastAsia="ＭＳ ゴシック" w:hAnsi="ＭＳ ゴシック"/>
                <w:sz w:val="18"/>
                <w:szCs w:val="18"/>
                <w:rPrChange w:id="2232" w:author="Sano Yuma" w:date="2023-02-17T16:05:00Z">
                  <w:rPr>
                    <w:ins w:id="2233" w:author="Sano Yuma" w:date="2023-02-17T16:04:00Z"/>
                  </w:rPr>
                </w:rPrChange>
              </w:rPr>
              <w:pPrChange w:id="2234" w:author="Sano Yuma" w:date="2023-02-17T16:06:00Z">
                <w:pPr/>
              </w:pPrChange>
            </w:pPr>
            <w:ins w:id="2235" w:author="Sano Yuma" w:date="2023-02-17T16:04:00Z">
              <w:r w:rsidRPr="00F3396B">
                <w:rPr>
                  <w:rFonts w:ascii="ＭＳ ゴシック" w:eastAsia="ＭＳ ゴシック" w:hAnsi="ＭＳ ゴシック"/>
                  <w:sz w:val="18"/>
                  <w:szCs w:val="18"/>
                  <w:rPrChange w:id="2236" w:author="Sano Yuma" w:date="2023-02-17T16:05:00Z">
                    <w:rPr/>
                  </w:rPrChange>
                </w:rPr>
                <w:t xml:space="preserve">        table.append(list(map(float, row)))</w:t>
              </w:r>
            </w:ins>
          </w:p>
          <w:p w14:paraId="3E8E2524" w14:textId="77777777" w:rsidR="00F3396B" w:rsidRPr="00F3396B" w:rsidRDefault="00F3396B">
            <w:pPr>
              <w:spacing w:line="240" w:lineRule="exact"/>
              <w:rPr>
                <w:ins w:id="2237" w:author="Sano Yuma" w:date="2023-02-17T16:04:00Z"/>
                <w:rFonts w:ascii="ＭＳ ゴシック" w:eastAsia="ＭＳ ゴシック" w:hAnsi="ＭＳ ゴシック"/>
                <w:sz w:val="18"/>
                <w:szCs w:val="18"/>
                <w:rPrChange w:id="2238" w:author="Sano Yuma" w:date="2023-02-17T16:05:00Z">
                  <w:rPr>
                    <w:ins w:id="2239" w:author="Sano Yuma" w:date="2023-02-17T16:04:00Z"/>
                  </w:rPr>
                </w:rPrChange>
              </w:rPr>
              <w:pPrChange w:id="2240" w:author="Sano Yuma" w:date="2023-02-17T16:06:00Z">
                <w:pPr/>
              </w:pPrChange>
            </w:pPr>
            <w:ins w:id="2241" w:author="Sano Yuma" w:date="2023-02-17T16:04:00Z">
              <w:r w:rsidRPr="00F3396B">
                <w:rPr>
                  <w:rFonts w:ascii="ＭＳ ゴシック" w:eastAsia="ＭＳ ゴシック" w:hAnsi="ＭＳ ゴシック"/>
                  <w:sz w:val="18"/>
                  <w:szCs w:val="18"/>
                  <w:rPrChange w:id="2242" w:author="Sano Yuma" w:date="2023-02-17T16:05:00Z">
                    <w:rPr/>
                  </w:rPrChange>
                </w:rPr>
                <w:t xml:space="preserve">    file.close()</w:t>
              </w:r>
            </w:ins>
          </w:p>
          <w:p w14:paraId="6E339D42" w14:textId="77777777" w:rsidR="00F3396B" w:rsidRPr="00F3396B" w:rsidRDefault="00F3396B">
            <w:pPr>
              <w:spacing w:line="240" w:lineRule="exact"/>
              <w:rPr>
                <w:ins w:id="2243" w:author="Sano Yuma" w:date="2023-02-17T16:04:00Z"/>
                <w:rFonts w:ascii="ＭＳ ゴシック" w:eastAsia="ＭＳ ゴシック" w:hAnsi="ＭＳ ゴシック"/>
                <w:sz w:val="18"/>
                <w:szCs w:val="18"/>
                <w:rPrChange w:id="2244" w:author="Sano Yuma" w:date="2023-02-17T16:05:00Z">
                  <w:rPr>
                    <w:ins w:id="2245" w:author="Sano Yuma" w:date="2023-02-17T16:04:00Z"/>
                  </w:rPr>
                </w:rPrChange>
              </w:rPr>
              <w:pPrChange w:id="2246" w:author="Sano Yuma" w:date="2023-02-17T16:06:00Z">
                <w:pPr/>
              </w:pPrChange>
            </w:pPr>
            <w:ins w:id="2247" w:author="Sano Yuma" w:date="2023-02-17T16:04:00Z">
              <w:r w:rsidRPr="00F3396B">
                <w:rPr>
                  <w:rFonts w:ascii="ＭＳ ゴシック" w:eastAsia="ＭＳ ゴシック" w:hAnsi="ＭＳ ゴシック"/>
                  <w:sz w:val="18"/>
                  <w:szCs w:val="18"/>
                  <w:rPrChange w:id="2248" w:author="Sano Yuma" w:date="2023-02-17T16:05:00Z">
                    <w:rPr/>
                  </w:rPrChange>
                </w:rPr>
                <w:t xml:space="preserve">    return table</w:t>
              </w:r>
            </w:ins>
          </w:p>
          <w:p w14:paraId="4D24DC3F" w14:textId="77777777" w:rsidR="00F3396B" w:rsidRPr="00F3396B" w:rsidRDefault="00F3396B">
            <w:pPr>
              <w:spacing w:line="240" w:lineRule="exact"/>
              <w:rPr>
                <w:ins w:id="2249" w:author="Sano Yuma" w:date="2023-02-17T16:04:00Z"/>
                <w:rFonts w:ascii="ＭＳ ゴシック" w:eastAsia="ＭＳ ゴシック" w:hAnsi="ＭＳ ゴシック"/>
                <w:sz w:val="18"/>
                <w:szCs w:val="18"/>
                <w:rPrChange w:id="2250" w:author="Sano Yuma" w:date="2023-02-17T16:05:00Z">
                  <w:rPr>
                    <w:ins w:id="2251" w:author="Sano Yuma" w:date="2023-02-17T16:04:00Z"/>
                  </w:rPr>
                </w:rPrChange>
              </w:rPr>
              <w:pPrChange w:id="2252" w:author="Sano Yuma" w:date="2023-02-17T16:06:00Z">
                <w:pPr/>
              </w:pPrChange>
            </w:pPr>
          </w:p>
          <w:p w14:paraId="1A222CB0" w14:textId="77777777" w:rsidR="00F3396B" w:rsidRPr="00F3396B" w:rsidRDefault="00F3396B">
            <w:pPr>
              <w:spacing w:line="240" w:lineRule="exact"/>
              <w:rPr>
                <w:ins w:id="2253" w:author="Sano Yuma" w:date="2023-02-17T16:04:00Z"/>
                <w:rFonts w:ascii="ＭＳ ゴシック" w:eastAsia="ＭＳ ゴシック" w:hAnsi="ＭＳ ゴシック"/>
                <w:sz w:val="18"/>
                <w:szCs w:val="18"/>
                <w:rPrChange w:id="2254" w:author="Sano Yuma" w:date="2023-02-17T16:05:00Z">
                  <w:rPr>
                    <w:ins w:id="2255" w:author="Sano Yuma" w:date="2023-02-17T16:04:00Z"/>
                  </w:rPr>
                </w:rPrChange>
              </w:rPr>
              <w:pPrChange w:id="2256" w:author="Sano Yuma" w:date="2023-02-17T16:06:00Z">
                <w:pPr/>
              </w:pPrChange>
            </w:pPr>
            <w:ins w:id="2257" w:author="Sano Yuma" w:date="2023-02-17T16:04:00Z">
              <w:r w:rsidRPr="00F3396B">
                <w:rPr>
                  <w:rFonts w:ascii="ＭＳ ゴシック" w:eastAsia="ＭＳ ゴシック" w:hAnsi="ＭＳ ゴシック"/>
                  <w:sz w:val="18"/>
                  <w:szCs w:val="18"/>
                  <w:rPrChange w:id="2258" w:author="Sano Yuma" w:date="2023-02-17T16:05:00Z">
                    <w:rPr/>
                  </w:rPrChange>
                </w:rPr>
                <w:t>def getObjectPointFromIndexList(indexList):</w:t>
              </w:r>
            </w:ins>
          </w:p>
          <w:p w14:paraId="2C192093" w14:textId="77777777" w:rsidR="00F3396B" w:rsidRPr="00F3396B" w:rsidRDefault="00F3396B">
            <w:pPr>
              <w:spacing w:line="240" w:lineRule="exact"/>
              <w:rPr>
                <w:ins w:id="2259" w:author="Sano Yuma" w:date="2023-02-17T16:04:00Z"/>
                <w:rFonts w:ascii="ＭＳ ゴシック" w:eastAsia="ＭＳ ゴシック" w:hAnsi="ＭＳ ゴシック"/>
                <w:sz w:val="18"/>
                <w:szCs w:val="18"/>
                <w:rPrChange w:id="2260" w:author="Sano Yuma" w:date="2023-02-17T16:05:00Z">
                  <w:rPr>
                    <w:ins w:id="2261" w:author="Sano Yuma" w:date="2023-02-17T16:04:00Z"/>
                  </w:rPr>
                </w:rPrChange>
              </w:rPr>
              <w:pPrChange w:id="2262" w:author="Sano Yuma" w:date="2023-02-17T16:06:00Z">
                <w:pPr/>
              </w:pPrChange>
            </w:pPr>
            <w:ins w:id="2263" w:author="Sano Yuma" w:date="2023-02-17T16:04:00Z">
              <w:r w:rsidRPr="00F3396B">
                <w:rPr>
                  <w:rFonts w:ascii="ＭＳ ゴシック" w:eastAsia="ＭＳ ゴシック" w:hAnsi="ＭＳ ゴシック"/>
                  <w:sz w:val="18"/>
                  <w:szCs w:val="18"/>
                  <w:rPrChange w:id="2264" w:author="Sano Yuma" w:date="2023-02-17T16:05:00Z">
                    <w:rPr/>
                  </w:rPrChange>
                </w:rPr>
                <w:t xml:space="preserve">    retList = []</w:t>
              </w:r>
            </w:ins>
          </w:p>
          <w:p w14:paraId="5B036990" w14:textId="77777777" w:rsidR="00F3396B" w:rsidRPr="00F3396B" w:rsidRDefault="00F3396B">
            <w:pPr>
              <w:spacing w:line="240" w:lineRule="exact"/>
              <w:rPr>
                <w:ins w:id="2265" w:author="Sano Yuma" w:date="2023-02-17T16:04:00Z"/>
                <w:rFonts w:ascii="ＭＳ ゴシック" w:eastAsia="ＭＳ ゴシック" w:hAnsi="ＭＳ ゴシック"/>
                <w:sz w:val="18"/>
                <w:szCs w:val="18"/>
                <w:rPrChange w:id="2266" w:author="Sano Yuma" w:date="2023-02-17T16:05:00Z">
                  <w:rPr>
                    <w:ins w:id="2267" w:author="Sano Yuma" w:date="2023-02-17T16:04:00Z"/>
                  </w:rPr>
                </w:rPrChange>
              </w:rPr>
              <w:pPrChange w:id="2268" w:author="Sano Yuma" w:date="2023-02-17T16:06:00Z">
                <w:pPr/>
              </w:pPrChange>
            </w:pPr>
            <w:ins w:id="2269" w:author="Sano Yuma" w:date="2023-02-17T16:04:00Z">
              <w:r w:rsidRPr="00F3396B">
                <w:rPr>
                  <w:rFonts w:ascii="ＭＳ ゴシック" w:eastAsia="ＭＳ ゴシック" w:hAnsi="ＭＳ ゴシック"/>
                  <w:sz w:val="18"/>
                  <w:szCs w:val="18"/>
                  <w:rPrChange w:id="2270" w:author="Sano Yuma" w:date="2023-02-17T16:05:00Z">
                    <w:rPr/>
                  </w:rPrChange>
                </w:rPr>
                <w:t xml:space="preserve">    for index in indexList:</w:t>
              </w:r>
            </w:ins>
          </w:p>
          <w:p w14:paraId="2CF5A210" w14:textId="77777777" w:rsidR="00F3396B" w:rsidRPr="00F3396B" w:rsidRDefault="00F3396B">
            <w:pPr>
              <w:spacing w:line="240" w:lineRule="exact"/>
              <w:rPr>
                <w:ins w:id="2271" w:author="Sano Yuma" w:date="2023-02-17T16:04:00Z"/>
                <w:rFonts w:ascii="ＭＳ ゴシック" w:eastAsia="ＭＳ ゴシック" w:hAnsi="ＭＳ ゴシック"/>
                <w:sz w:val="18"/>
                <w:szCs w:val="18"/>
                <w:rPrChange w:id="2272" w:author="Sano Yuma" w:date="2023-02-17T16:05:00Z">
                  <w:rPr>
                    <w:ins w:id="2273" w:author="Sano Yuma" w:date="2023-02-17T16:04:00Z"/>
                  </w:rPr>
                </w:rPrChange>
              </w:rPr>
              <w:pPrChange w:id="2274" w:author="Sano Yuma" w:date="2023-02-17T16:06:00Z">
                <w:pPr/>
              </w:pPrChange>
            </w:pPr>
            <w:ins w:id="2275" w:author="Sano Yuma" w:date="2023-02-17T16:04:00Z">
              <w:r w:rsidRPr="00F3396B">
                <w:rPr>
                  <w:rFonts w:ascii="ＭＳ ゴシック" w:eastAsia="ＭＳ ゴシック" w:hAnsi="ＭＳ ゴシック"/>
                  <w:sz w:val="18"/>
                  <w:szCs w:val="18"/>
                  <w:rPrChange w:id="2276" w:author="Sano Yuma" w:date="2023-02-17T16:05:00Z">
                    <w:rPr/>
                  </w:rPrChange>
                </w:rPr>
                <w:t xml:space="preserve">        retList.append(objectDict[index])</w:t>
              </w:r>
            </w:ins>
          </w:p>
          <w:p w14:paraId="6657171A" w14:textId="77777777" w:rsidR="00F3396B" w:rsidRPr="00F3396B" w:rsidRDefault="00F3396B">
            <w:pPr>
              <w:spacing w:line="240" w:lineRule="exact"/>
              <w:rPr>
                <w:ins w:id="2277" w:author="Sano Yuma" w:date="2023-02-17T16:04:00Z"/>
                <w:rFonts w:ascii="ＭＳ ゴシック" w:eastAsia="ＭＳ ゴシック" w:hAnsi="ＭＳ ゴシック"/>
                <w:sz w:val="18"/>
                <w:szCs w:val="18"/>
                <w:rPrChange w:id="2278" w:author="Sano Yuma" w:date="2023-02-17T16:05:00Z">
                  <w:rPr>
                    <w:ins w:id="2279" w:author="Sano Yuma" w:date="2023-02-17T16:04:00Z"/>
                  </w:rPr>
                </w:rPrChange>
              </w:rPr>
              <w:pPrChange w:id="2280" w:author="Sano Yuma" w:date="2023-02-17T16:06:00Z">
                <w:pPr/>
              </w:pPrChange>
            </w:pPr>
            <w:ins w:id="2281" w:author="Sano Yuma" w:date="2023-02-17T16:04:00Z">
              <w:r w:rsidRPr="00F3396B">
                <w:rPr>
                  <w:rFonts w:ascii="ＭＳ ゴシック" w:eastAsia="ＭＳ ゴシック" w:hAnsi="ＭＳ ゴシック"/>
                  <w:sz w:val="18"/>
                  <w:szCs w:val="18"/>
                  <w:rPrChange w:id="2282" w:author="Sano Yuma" w:date="2023-02-17T16:05:00Z">
                    <w:rPr/>
                  </w:rPrChange>
                </w:rPr>
                <w:t xml:space="preserve">    return retList</w:t>
              </w:r>
            </w:ins>
          </w:p>
          <w:p w14:paraId="361E31BD" w14:textId="77777777" w:rsidR="00F3396B" w:rsidRPr="00F64CCD" w:rsidRDefault="00F3396B">
            <w:pPr>
              <w:spacing w:line="240" w:lineRule="exact"/>
              <w:rPr>
                <w:ins w:id="2283" w:author="Sano Yuma" w:date="2023-02-17T16:04:00Z"/>
                <w:rFonts w:ascii="ＭＳ ゴシック" w:eastAsia="ＭＳ ゴシック" w:hAnsi="ＭＳ ゴシック"/>
                <w:sz w:val="18"/>
                <w:szCs w:val="18"/>
                <w:rPrChange w:id="2284" w:author="Sano Yuma" w:date="2023-02-17T18:32:00Z">
                  <w:rPr>
                    <w:ins w:id="2285" w:author="Sano Yuma" w:date="2023-02-17T16:04:00Z"/>
                  </w:rPr>
                </w:rPrChange>
              </w:rPr>
              <w:pPrChange w:id="2286" w:author="Sano Yuma" w:date="2023-02-17T16:06:00Z">
                <w:pPr/>
              </w:pPrChange>
            </w:pPr>
          </w:p>
          <w:p w14:paraId="3F66EBB6" w14:textId="77777777" w:rsidR="00F3396B" w:rsidRPr="00F3396B" w:rsidRDefault="00F3396B">
            <w:pPr>
              <w:spacing w:line="240" w:lineRule="exact"/>
              <w:rPr>
                <w:ins w:id="2287" w:author="Sano Yuma" w:date="2023-02-17T16:04:00Z"/>
                <w:rFonts w:ascii="ＭＳ ゴシック" w:eastAsia="ＭＳ ゴシック" w:hAnsi="ＭＳ ゴシック"/>
                <w:sz w:val="18"/>
                <w:szCs w:val="18"/>
                <w:rPrChange w:id="2288" w:author="Sano Yuma" w:date="2023-02-17T16:05:00Z">
                  <w:rPr>
                    <w:ins w:id="2289" w:author="Sano Yuma" w:date="2023-02-17T16:04:00Z"/>
                  </w:rPr>
                </w:rPrChange>
              </w:rPr>
              <w:pPrChange w:id="2290" w:author="Sano Yuma" w:date="2023-02-17T16:06:00Z">
                <w:pPr/>
              </w:pPrChange>
            </w:pPr>
            <w:ins w:id="2291" w:author="Sano Yuma" w:date="2023-02-17T16:04:00Z">
              <w:r w:rsidRPr="00F3396B">
                <w:rPr>
                  <w:rFonts w:ascii="ＭＳ ゴシック" w:eastAsia="ＭＳ ゴシック" w:hAnsi="ＭＳ ゴシック"/>
                  <w:sz w:val="18"/>
                  <w:szCs w:val="18"/>
                  <w:rPrChange w:id="2292" w:author="Sano Yuma" w:date="2023-02-17T16:05:00Z">
                    <w:rPr/>
                  </w:rPrChange>
                </w:rPr>
                <w:t>def writeCameraInfoCSV(cMat, dist, rotMat, transVec, dirVec, csvFileDir = data_dir):</w:t>
              </w:r>
            </w:ins>
          </w:p>
          <w:p w14:paraId="6A6D8CF7" w14:textId="77777777" w:rsidR="00F3396B" w:rsidRPr="00F3396B" w:rsidRDefault="00F3396B">
            <w:pPr>
              <w:spacing w:line="240" w:lineRule="exact"/>
              <w:rPr>
                <w:ins w:id="2293" w:author="Sano Yuma" w:date="2023-02-17T16:04:00Z"/>
                <w:rFonts w:ascii="ＭＳ ゴシック" w:eastAsia="ＭＳ ゴシック" w:hAnsi="ＭＳ ゴシック"/>
                <w:sz w:val="18"/>
                <w:szCs w:val="18"/>
                <w:rPrChange w:id="2294" w:author="Sano Yuma" w:date="2023-02-17T16:05:00Z">
                  <w:rPr>
                    <w:ins w:id="2295" w:author="Sano Yuma" w:date="2023-02-17T16:04:00Z"/>
                  </w:rPr>
                </w:rPrChange>
              </w:rPr>
              <w:pPrChange w:id="2296" w:author="Sano Yuma" w:date="2023-02-17T16:06:00Z">
                <w:pPr/>
              </w:pPrChange>
            </w:pPr>
            <w:ins w:id="2297" w:author="Sano Yuma" w:date="2023-02-17T16:04:00Z">
              <w:r w:rsidRPr="00F3396B">
                <w:rPr>
                  <w:rFonts w:ascii="ＭＳ ゴシック" w:eastAsia="ＭＳ ゴシック" w:hAnsi="ＭＳ ゴシック"/>
                  <w:sz w:val="18"/>
                  <w:szCs w:val="18"/>
                  <w:rPrChange w:id="2298" w:author="Sano Yuma" w:date="2023-02-17T16:05:00Z">
                    <w:rPr/>
                  </w:rPrChange>
                </w:rPr>
                <w:t xml:space="preserve">    # 保存ファイル名</w:t>
              </w:r>
            </w:ins>
          </w:p>
          <w:p w14:paraId="07C5D67F" w14:textId="77777777" w:rsidR="00F3396B" w:rsidRPr="00F3396B" w:rsidRDefault="00F3396B">
            <w:pPr>
              <w:spacing w:line="240" w:lineRule="exact"/>
              <w:rPr>
                <w:ins w:id="2299" w:author="Sano Yuma" w:date="2023-02-17T16:04:00Z"/>
                <w:rFonts w:ascii="ＭＳ ゴシック" w:eastAsia="ＭＳ ゴシック" w:hAnsi="ＭＳ ゴシック"/>
                <w:sz w:val="18"/>
                <w:szCs w:val="18"/>
                <w:rPrChange w:id="2300" w:author="Sano Yuma" w:date="2023-02-17T16:05:00Z">
                  <w:rPr>
                    <w:ins w:id="2301" w:author="Sano Yuma" w:date="2023-02-17T16:04:00Z"/>
                  </w:rPr>
                </w:rPrChange>
              </w:rPr>
              <w:pPrChange w:id="2302" w:author="Sano Yuma" w:date="2023-02-17T16:06:00Z">
                <w:pPr/>
              </w:pPrChange>
            </w:pPr>
            <w:ins w:id="2303" w:author="Sano Yuma" w:date="2023-02-17T16:04:00Z">
              <w:r w:rsidRPr="00F3396B">
                <w:rPr>
                  <w:rFonts w:ascii="ＭＳ ゴシック" w:eastAsia="ＭＳ ゴシック" w:hAnsi="ＭＳ ゴシック"/>
                  <w:sz w:val="18"/>
                  <w:szCs w:val="18"/>
                  <w:rPrChange w:id="2304" w:author="Sano Yuma" w:date="2023-02-17T16:05:00Z">
                    <w:rPr/>
                  </w:rPrChange>
                </w:rPr>
                <w:t xml:space="preserve">    cMatFile     = "{}/camera_mat.csv".format(csvFileDir)</w:t>
              </w:r>
            </w:ins>
          </w:p>
          <w:p w14:paraId="4BC275CA" w14:textId="77777777" w:rsidR="00F3396B" w:rsidRPr="00F3396B" w:rsidRDefault="00F3396B">
            <w:pPr>
              <w:spacing w:line="240" w:lineRule="exact"/>
              <w:rPr>
                <w:ins w:id="2305" w:author="Sano Yuma" w:date="2023-02-17T16:04:00Z"/>
                <w:rFonts w:ascii="ＭＳ ゴシック" w:eastAsia="ＭＳ ゴシック" w:hAnsi="ＭＳ ゴシック"/>
                <w:sz w:val="18"/>
                <w:szCs w:val="18"/>
                <w:rPrChange w:id="2306" w:author="Sano Yuma" w:date="2023-02-17T16:05:00Z">
                  <w:rPr>
                    <w:ins w:id="2307" w:author="Sano Yuma" w:date="2023-02-17T16:04:00Z"/>
                  </w:rPr>
                </w:rPrChange>
              </w:rPr>
              <w:pPrChange w:id="2308" w:author="Sano Yuma" w:date="2023-02-17T16:06:00Z">
                <w:pPr/>
              </w:pPrChange>
            </w:pPr>
            <w:ins w:id="2309" w:author="Sano Yuma" w:date="2023-02-17T16:04:00Z">
              <w:r w:rsidRPr="00F3396B">
                <w:rPr>
                  <w:rFonts w:ascii="ＭＳ ゴシック" w:eastAsia="ＭＳ ゴシック" w:hAnsi="ＭＳ ゴシック"/>
                  <w:sz w:val="18"/>
                  <w:szCs w:val="18"/>
                  <w:rPrChange w:id="2310" w:author="Sano Yuma" w:date="2023-02-17T16:05:00Z">
                    <w:rPr/>
                  </w:rPrChange>
                </w:rPr>
                <w:t xml:space="preserve">    distFile     = "{}/dist.csv".format(csvFileDir)</w:t>
              </w:r>
            </w:ins>
          </w:p>
          <w:p w14:paraId="7E2DB44D" w14:textId="77777777" w:rsidR="00F3396B" w:rsidRPr="00F3396B" w:rsidRDefault="00F3396B">
            <w:pPr>
              <w:spacing w:line="240" w:lineRule="exact"/>
              <w:rPr>
                <w:ins w:id="2311" w:author="Sano Yuma" w:date="2023-02-17T16:04:00Z"/>
                <w:rFonts w:ascii="ＭＳ ゴシック" w:eastAsia="ＭＳ ゴシック" w:hAnsi="ＭＳ ゴシック"/>
                <w:sz w:val="18"/>
                <w:szCs w:val="18"/>
                <w:rPrChange w:id="2312" w:author="Sano Yuma" w:date="2023-02-17T16:05:00Z">
                  <w:rPr>
                    <w:ins w:id="2313" w:author="Sano Yuma" w:date="2023-02-17T16:04:00Z"/>
                  </w:rPr>
                </w:rPrChange>
              </w:rPr>
              <w:pPrChange w:id="2314" w:author="Sano Yuma" w:date="2023-02-17T16:06:00Z">
                <w:pPr/>
              </w:pPrChange>
            </w:pPr>
            <w:ins w:id="2315" w:author="Sano Yuma" w:date="2023-02-17T16:04:00Z">
              <w:r w:rsidRPr="00F3396B">
                <w:rPr>
                  <w:rFonts w:ascii="ＭＳ ゴシック" w:eastAsia="ＭＳ ゴシック" w:hAnsi="ＭＳ ゴシック"/>
                  <w:sz w:val="18"/>
                  <w:szCs w:val="18"/>
                  <w:rPrChange w:id="2316" w:author="Sano Yuma" w:date="2023-02-17T16:05:00Z">
                    <w:rPr/>
                  </w:rPrChange>
                </w:rPr>
                <w:t xml:space="preserve">    rotMatFile   = "{}/rotation_mat.csv".format(csvFileDir)</w:t>
              </w:r>
            </w:ins>
          </w:p>
          <w:p w14:paraId="3A6AD9B8" w14:textId="77777777" w:rsidR="00F3396B" w:rsidRPr="00F3396B" w:rsidRDefault="00F3396B">
            <w:pPr>
              <w:spacing w:line="240" w:lineRule="exact"/>
              <w:rPr>
                <w:ins w:id="2317" w:author="Sano Yuma" w:date="2023-02-17T16:04:00Z"/>
                <w:rFonts w:ascii="ＭＳ ゴシック" w:eastAsia="ＭＳ ゴシック" w:hAnsi="ＭＳ ゴシック"/>
                <w:sz w:val="18"/>
                <w:szCs w:val="18"/>
                <w:rPrChange w:id="2318" w:author="Sano Yuma" w:date="2023-02-17T16:05:00Z">
                  <w:rPr>
                    <w:ins w:id="2319" w:author="Sano Yuma" w:date="2023-02-17T16:04:00Z"/>
                  </w:rPr>
                </w:rPrChange>
              </w:rPr>
              <w:pPrChange w:id="2320" w:author="Sano Yuma" w:date="2023-02-17T16:06:00Z">
                <w:pPr/>
              </w:pPrChange>
            </w:pPr>
            <w:ins w:id="2321" w:author="Sano Yuma" w:date="2023-02-17T16:04:00Z">
              <w:r w:rsidRPr="00F3396B">
                <w:rPr>
                  <w:rFonts w:ascii="ＭＳ ゴシック" w:eastAsia="ＭＳ ゴシック" w:hAnsi="ＭＳ ゴシック"/>
                  <w:sz w:val="18"/>
                  <w:szCs w:val="18"/>
                  <w:rPrChange w:id="2322" w:author="Sano Yuma" w:date="2023-02-17T16:05:00Z">
                    <w:rPr/>
                  </w:rPrChange>
                </w:rPr>
                <w:t xml:space="preserve">    transVecFile = "{}/trans_vec.csv".format(csvFileDir)</w:t>
              </w:r>
            </w:ins>
          </w:p>
          <w:p w14:paraId="302F497A" w14:textId="77777777" w:rsidR="00F3396B" w:rsidRPr="00F3396B" w:rsidRDefault="00F3396B">
            <w:pPr>
              <w:spacing w:line="240" w:lineRule="exact"/>
              <w:rPr>
                <w:ins w:id="2323" w:author="Sano Yuma" w:date="2023-02-17T16:04:00Z"/>
                <w:rFonts w:ascii="ＭＳ ゴシック" w:eastAsia="ＭＳ ゴシック" w:hAnsi="ＭＳ ゴシック"/>
                <w:sz w:val="18"/>
                <w:szCs w:val="18"/>
                <w:rPrChange w:id="2324" w:author="Sano Yuma" w:date="2023-02-17T16:05:00Z">
                  <w:rPr>
                    <w:ins w:id="2325" w:author="Sano Yuma" w:date="2023-02-17T16:04:00Z"/>
                  </w:rPr>
                </w:rPrChange>
              </w:rPr>
              <w:pPrChange w:id="2326" w:author="Sano Yuma" w:date="2023-02-17T16:06:00Z">
                <w:pPr/>
              </w:pPrChange>
            </w:pPr>
            <w:ins w:id="2327" w:author="Sano Yuma" w:date="2023-02-17T16:04:00Z">
              <w:r w:rsidRPr="00F3396B">
                <w:rPr>
                  <w:rFonts w:ascii="ＭＳ ゴシック" w:eastAsia="ＭＳ ゴシック" w:hAnsi="ＭＳ ゴシック"/>
                  <w:sz w:val="18"/>
                  <w:szCs w:val="18"/>
                  <w:rPrChange w:id="2328" w:author="Sano Yuma" w:date="2023-02-17T16:05:00Z">
                    <w:rPr/>
                  </w:rPrChange>
                </w:rPr>
                <w:t xml:space="preserve">    dirVecFile   = "{}/dir_vec.csv".format(csvFileDir)</w:t>
              </w:r>
            </w:ins>
          </w:p>
          <w:p w14:paraId="21229ACC" w14:textId="77777777" w:rsidR="00F3396B" w:rsidRPr="00F3396B" w:rsidRDefault="00F3396B">
            <w:pPr>
              <w:spacing w:line="240" w:lineRule="exact"/>
              <w:rPr>
                <w:ins w:id="2329" w:author="Sano Yuma" w:date="2023-02-17T16:04:00Z"/>
                <w:rFonts w:ascii="ＭＳ ゴシック" w:eastAsia="ＭＳ ゴシック" w:hAnsi="ＭＳ ゴシック"/>
                <w:sz w:val="18"/>
                <w:szCs w:val="18"/>
                <w:rPrChange w:id="2330" w:author="Sano Yuma" w:date="2023-02-17T16:05:00Z">
                  <w:rPr>
                    <w:ins w:id="2331" w:author="Sano Yuma" w:date="2023-02-17T16:04:00Z"/>
                  </w:rPr>
                </w:rPrChange>
              </w:rPr>
              <w:pPrChange w:id="2332" w:author="Sano Yuma" w:date="2023-02-17T16:06:00Z">
                <w:pPr/>
              </w:pPrChange>
            </w:pPr>
            <w:ins w:id="2333" w:author="Sano Yuma" w:date="2023-02-17T16:04:00Z">
              <w:r w:rsidRPr="00F3396B">
                <w:rPr>
                  <w:rFonts w:ascii="ＭＳ ゴシック" w:eastAsia="ＭＳ ゴシック" w:hAnsi="ＭＳ ゴシック"/>
                  <w:sz w:val="18"/>
                  <w:szCs w:val="18"/>
                  <w:rPrChange w:id="2334" w:author="Sano Yuma" w:date="2023-02-17T16:05:00Z">
                    <w:rPr/>
                  </w:rPrChange>
                </w:rPr>
                <w:t xml:space="preserve">    # ファイル名とデータの対応付け</w:t>
              </w:r>
            </w:ins>
          </w:p>
          <w:p w14:paraId="479956E8" w14:textId="77777777" w:rsidR="00F3396B" w:rsidRPr="00F3396B" w:rsidRDefault="00F3396B">
            <w:pPr>
              <w:spacing w:line="240" w:lineRule="exact"/>
              <w:rPr>
                <w:ins w:id="2335" w:author="Sano Yuma" w:date="2023-02-17T16:04:00Z"/>
                <w:rFonts w:ascii="ＭＳ ゴシック" w:eastAsia="ＭＳ ゴシック" w:hAnsi="ＭＳ ゴシック"/>
                <w:sz w:val="18"/>
                <w:szCs w:val="18"/>
                <w:rPrChange w:id="2336" w:author="Sano Yuma" w:date="2023-02-17T16:05:00Z">
                  <w:rPr>
                    <w:ins w:id="2337" w:author="Sano Yuma" w:date="2023-02-17T16:04:00Z"/>
                  </w:rPr>
                </w:rPrChange>
              </w:rPr>
              <w:pPrChange w:id="2338" w:author="Sano Yuma" w:date="2023-02-17T16:06:00Z">
                <w:pPr/>
              </w:pPrChange>
            </w:pPr>
            <w:ins w:id="2339" w:author="Sano Yuma" w:date="2023-02-17T16:04:00Z">
              <w:r w:rsidRPr="00F3396B">
                <w:rPr>
                  <w:rFonts w:ascii="ＭＳ ゴシック" w:eastAsia="ＭＳ ゴシック" w:hAnsi="ＭＳ ゴシック"/>
                  <w:sz w:val="18"/>
                  <w:szCs w:val="18"/>
                  <w:rPrChange w:id="2340" w:author="Sano Yuma" w:date="2023-02-17T16:05:00Z">
                    <w:rPr/>
                  </w:rPrChange>
                </w:rPr>
                <w:t xml:space="preserve">    dataDict     = {</w:t>
              </w:r>
            </w:ins>
          </w:p>
          <w:p w14:paraId="60A7D11B" w14:textId="77777777" w:rsidR="00F3396B" w:rsidRPr="00F3396B" w:rsidRDefault="00F3396B">
            <w:pPr>
              <w:spacing w:line="240" w:lineRule="exact"/>
              <w:rPr>
                <w:ins w:id="2341" w:author="Sano Yuma" w:date="2023-02-17T16:04:00Z"/>
                <w:rFonts w:ascii="ＭＳ ゴシック" w:eastAsia="ＭＳ ゴシック" w:hAnsi="ＭＳ ゴシック"/>
                <w:sz w:val="18"/>
                <w:szCs w:val="18"/>
                <w:rPrChange w:id="2342" w:author="Sano Yuma" w:date="2023-02-17T16:05:00Z">
                  <w:rPr>
                    <w:ins w:id="2343" w:author="Sano Yuma" w:date="2023-02-17T16:04:00Z"/>
                  </w:rPr>
                </w:rPrChange>
              </w:rPr>
              <w:pPrChange w:id="2344" w:author="Sano Yuma" w:date="2023-02-17T16:06:00Z">
                <w:pPr/>
              </w:pPrChange>
            </w:pPr>
            <w:ins w:id="2345" w:author="Sano Yuma" w:date="2023-02-17T16:04:00Z">
              <w:r w:rsidRPr="00F3396B">
                <w:rPr>
                  <w:rFonts w:ascii="ＭＳ ゴシック" w:eastAsia="ＭＳ ゴシック" w:hAnsi="ＭＳ ゴシック"/>
                  <w:sz w:val="18"/>
                  <w:szCs w:val="18"/>
                  <w:rPrChange w:id="2346" w:author="Sano Yuma" w:date="2023-02-17T16:05:00Z">
                    <w:rPr/>
                  </w:rPrChange>
                </w:rPr>
                <w:t xml:space="preserve">        cMatFile     : cMat,</w:t>
              </w:r>
            </w:ins>
          </w:p>
          <w:p w14:paraId="210DD5F2" w14:textId="77777777" w:rsidR="00F3396B" w:rsidRPr="00F3396B" w:rsidRDefault="00F3396B">
            <w:pPr>
              <w:spacing w:line="240" w:lineRule="exact"/>
              <w:rPr>
                <w:ins w:id="2347" w:author="Sano Yuma" w:date="2023-02-17T16:04:00Z"/>
                <w:rFonts w:ascii="ＭＳ ゴシック" w:eastAsia="ＭＳ ゴシック" w:hAnsi="ＭＳ ゴシック"/>
                <w:sz w:val="18"/>
                <w:szCs w:val="18"/>
                <w:rPrChange w:id="2348" w:author="Sano Yuma" w:date="2023-02-17T16:05:00Z">
                  <w:rPr>
                    <w:ins w:id="2349" w:author="Sano Yuma" w:date="2023-02-17T16:04:00Z"/>
                  </w:rPr>
                </w:rPrChange>
              </w:rPr>
              <w:pPrChange w:id="2350" w:author="Sano Yuma" w:date="2023-02-17T16:06:00Z">
                <w:pPr/>
              </w:pPrChange>
            </w:pPr>
            <w:ins w:id="2351" w:author="Sano Yuma" w:date="2023-02-17T16:04:00Z">
              <w:r w:rsidRPr="00F3396B">
                <w:rPr>
                  <w:rFonts w:ascii="ＭＳ ゴシック" w:eastAsia="ＭＳ ゴシック" w:hAnsi="ＭＳ ゴシック"/>
                  <w:sz w:val="18"/>
                  <w:szCs w:val="18"/>
                  <w:rPrChange w:id="2352" w:author="Sano Yuma" w:date="2023-02-17T16:05:00Z">
                    <w:rPr/>
                  </w:rPrChange>
                </w:rPr>
                <w:t xml:space="preserve">        distFile     : dist,</w:t>
              </w:r>
            </w:ins>
          </w:p>
          <w:p w14:paraId="2AD5764A" w14:textId="77777777" w:rsidR="00F3396B" w:rsidRPr="00F3396B" w:rsidRDefault="00F3396B">
            <w:pPr>
              <w:spacing w:line="240" w:lineRule="exact"/>
              <w:rPr>
                <w:ins w:id="2353" w:author="Sano Yuma" w:date="2023-02-17T16:04:00Z"/>
                <w:rFonts w:ascii="ＭＳ ゴシック" w:eastAsia="ＭＳ ゴシック" w:hAnsi="ＭＳ ゴシック"/>
                <w:sz w:val="18"/>
                <w:szCs w:val="18"/>
                <w:rPrChange w:id="2354" w:author="Sano Yuma" w:date="2023-02-17T16:05:00Z">
                  <w:rPr>
                    <w:ins w:id="2355" w:author="Sano Yuma" w:date="2023-02-17T16:04:00Z"/>
                  </w:rPr>
                </w:rPrChange>
              </w:rPr>
              <w:pPrChange w:id="2356" w:author="Sano Yuma" w:date="2023-02-17T16:06:00Z">
                <w:pPr/>
              </w:pPrChange>
            </w:pPr>
            <w:ins w:id="2357" w:author="Sano Yuma" w:date="2023-02-17T16:04:00Z">
              <w:r w:rsidRPr="00F3396B">
                <w:rPr>
                  <w:rFonts w:ascii="ＭＳ ゴシック" w:eastAsia="ＭＳ ゴシック" w:hAnsi="ＭＳ ゴシック"/>
                  <w:sz w:val="18"/>
                  <w:szCs w:val="18"/>
                  <w:rPrChange w:id="2358" w:author="Sano Yuma" w:date="2023-02-17T16:05:00Z">
                    <w:rPr/>
                  </w:rPrChange>
                </w:rPr>
                <w:lastRenderedPageBreak/>
                <w:t xml:space="preserve">        rotMatFile   : rotMat,</w:t>
              </w:r>
            </w:ins>
          </w:p>
          <w:p w14:paraId="5A27B266" w14:textId="77777777" w:rsidR="00F3396B" w:rsidRPr="00F3396B" w:rsidRDefault="00F3396B">
            <w:pPr>
              <w:spacing w:line="240" w:lineRule="exact"/>
              <w:rPr>
                <w:ins w:id="2359" w:author="Sano Yuma" w:date="2023-02-17T16:04:00Z"/>
                <w:rFonts w:ascii="ＭＳ ゴシック" w:eastAsia="ＭＳ ゴシック" w:hAnsi="ＭＳ ゴシック"/>
                <w:sz w:val="18"/>
                <w:szCs w:val="18"/>
                <w:rPrChange w:id="2360" w:author="Sano Yuma" w:date="2023-02-17T16:05:00Z">
                  <w:rPr>
                    <w:ins w:id="2361" w:author="Sano Yuma" w:date="2023-02-17T16:04:00Z"/>
                  </w:rPr>
                </w:rPrChange>
              </w:rPr>
              <w:pPrChange w:id="2362" w:author="Sano Yuma" w:date="2023-02-17T16:06:00Z">
                <w:pPr/>
              </w:pPrChange>
            </w:pPr>
            <w:ins w:id="2363" w:author="Sano Yuma" w:date="2023-02-17T16:04:00Z">
              <w:r w:rsidRPr="00F3396B">
                <w:rPr>
                  <w:rFonts w:ascii="ＭＳ ゴシック" w:eastAsia="ＭＳ ゴシック" w:hAnsi="ＭＳ ゴシック"/>
                  <w:sz w:val="18"/>
                  <w:szCs w:val="18"/>
                  <w:rPrChange w:id="2364" w:author="Sano Yuma" w:date="2023-02-17T16:05:00Z">
                    <w:rPr/>
                  </w:rPrChange>
                </w:rPr>
                <w:t xml:space="preserve">        transVecFile : transVec,</w:t>
              </w:r>
            </w:ins>
          </w:p>
          <w:p w14:paraId="3FF3D1C4" w14:textId="77777777" w:rsidR="00F3396B" w:rsidRPr="00F3396B" w:rsidRDefault="00F3396B">
            <w:pPr>
              <w:spacing w:line="240" w:lineRule="exact"/>
              <w:rPr>
                <w:ins w:id="2365" w:author="Sano Yuma" w:date="2023-02-17T16:04:00Z"/>
                <w:rFonts w:ascii="ＭＳ ゴシック" w:eastAsia="ＭＳ ゴシック" w:hAnsi="ＭＳ ゴシック"/>
                <w:sz w:val="18"/>
                <w:szCs w:val="18"/>
                <w:rPrChange w:id="2366" w:author="Sano Yuma" w:date="2023-02-17T16:05:00Z">
                  <w:rPr>
                    <w:ins w:id="2367" w:author="Sano Yuma" w:date="2023-02-17T16:04:00Z"/>
                  </w:rPr>
                </w:rPrChange>
              </w:rPr>
              <w:pPrChange w:id="2368" w:author="Sano Yuma" w:date="2023-02-17T16:06:00Z">
                <w:pPr/>
              </w:pPrChange>
            </w:pPr>
            <w:ins w:id="2369" w:author="Sano Yuma" w:date="2023-02-17T16:04:00Z">
              <w:r w:rsidRPr="00F3396B">
                <w:rPr>
                  <w:rFonts w:ascii="ＭＳ ゴシック" w:eastAsia="ＭＳ ゴシック" w:hAnsi="ＭＳ ゴシック"/>
                  <w:sz w:val="18"/>
                  <w:szCs w:val="18"/>
                  <w:rPrChange w:id="2370" w:author="Sano Yuma" w:date="2023-02-17T16:05:00Z">
                    <w:rPr/>
                  </w:rPrChange>
                </w:rPr>
                <w:t xml:space="preserve">        dirVecFile   : dirVec</w:t>
              </w:r>
            </w:ins>
          </w:p>
          <w:p w14:paraId="07C31676" w14:textId="77777777" w:rsidR="00F3396B" w:rsidRPr="00F3396B" w:rsidRDefault="00F3396B">
            <w:pPr>
              <w:spacing w:line="240" w:lineRule="exact"/>
              <w:rPr>
                <w:ins w:id="2371" w:author="Sano Yuma" w:date="2023-02-17T16:04:00Z"/>
                <w:rFonts w:ascii="ＭＳ ゴシック" w:eastAsia="ＭＳ ゴシック" w:hAnsi="ＭＳ ゴシック"/>
                <w:sz w:val="18"/>
                <w:szCs w:val="18"/>
                <w:rPrChange w:id="2372" w:author="Sano Yuma" w:date="2023-02-17T16:05:00Z">
                  <w:rPr>
                    <w:ins w:id="2373" w:author="Sano Yuma" w:date="2023-02-17T16:04:00Z"/>
                  </w:rPr>
                </w:rPrChange>
              </w:rPr>
              <w:pPrChange w:id="2374" w:author="Sano Yuma" w:date="2023-02-17T16:06:00Z">
                <w:pPr/>
              </w:pPrChange>
            </w:pPr>
            <w:ins w:id="2375" w:author="Sano Yuma" w:date="2023-02-17T16:04:00Z">
              <w:r w:rsidRPr="00F3396B">
                <w:rPr>
                  <w:rFonts w:ascii="ＭＳ ゴシック" w:eastAsia="ＭＳ ゴシック" w:hAnsi="ＭＳ ゴシック"/>
                  <w:sz w:val="18"/>
                  <w:szCs w:val="18"/>
                  <w:rPrChange w:id="2376" w:author="Sano Yuma" w:date="2023-02-17T16:05:00Z">
                    <w:rPr/>
                  </w:rPrChange>
                </w:rPr>
                <w:t xml:space="preserve">    }</w:t>
              </w:r>
            </w:ins>
          </w:p>
          <w:p w14:paraId="62416091" w14:textId="77777777" w:rsidR="00F3396B" w:rsidRPr="00F3396B" w:rsidRDefault="00F3396B">
            <w:pPr>
              <w:spacing w:line="240" w:lineRule="exact"/>
              <w:rPr>
                <w:ins w:id="2377" w:author="Sano Yuma" w:date="2023-02-17T16:04:00Z"/>
                <w:rFonts w:ascii="ＭＳ ゴシック" w:eastAsia="ＭＳ ゴシック" w:hAnsi="ＭＳ ゴシック"/>
                <w:sz w:val="18"/>
                <w:szCs w:val="18"/>
                <w:rPrChange w:id="2378" w:author="Sano Yuma" w:date="2023-02-17T16:05:00Z">
                  <w:rPr>
                    <w:ins w:id="2379" w:author="Sano Yuma" w:date="2023-02-17T16:04:00Z"/>
                  </w:rPr>
                </w:rPrChange>
              </w:rPr>
              <w:pPrChange w:id="2380" w:author="Sano Yuma" w:date="2023-02-17T16:06:00Z">
                <w:pPr/>
              </w:pPrChange>
            </w:pPr>
            <w:ins w:id="2381" w:author="Sano Yuma" w:date="2023-02-17T16:04:00Z">
              <w:r w:rsidRPr="00F3396B">
                <w:rPr>
                  <w:rFonts w:ascii="ＭＳ ゴシック" w:eastAsia="ＭＳ ゴシック" w:hAnsi="ＭＳ ゴシック"/>
                  <w:sz w:val="18"/>
                  <w:szCs w:val="18"/>
                  <w:rPrChange w:id="2382" w:author="Sano Yuma" w:date="2023-02-17T16:05:00Z">
                    <w:rPr/>
                  </w:rPrChange>
                </w:rPr>
                <w:t xml:space="preserve">    # 保存</w:t>
              </w:r>
            </w:ins>
          </w:p>
          <w:p w14:paraId="01228142" w14:textId="77777777" w:rsidR="00F3396B" w:rsidRPr="00F3396B" w:rsidRDefault="00F3396B">
            <w:pPr>
              <w:spacing w:line="240" w:lineRule="exact"/>
              <w:rPr>
                <w:ins w:id="2383" w:author="Sano Yuma" w:date="2023-02-17T16:04:00Z"/>
                <w:rFonts w:ascii="ＭＳ ゴシック" w:eastAsia="ＭＳ ゴシック" w:hAnsi="ＭＳ ゴシック"/>
                <w:sz w:val="18"/>
                <w:szCs w:val="18"/>
                <w:rPrChange w:id="2384" w:author="Sano Yuma" w:date="2023-02-17T16:05:00Z">
                  <w:rPr>
                    <w:ins w:id="2385" w:author="Sano Yuma" w:date="2023-02-17T16:04:00Z"/>
                  </w:rPr>
                </w:rPrChange>
              </w:rPr>
              <w:pPrChange w:id="2386" w:author="Sano Yuma" w:date="2023-02-17T16:06:00Z">
                <w:pPr/>
              </w:pPrChange>
            </w:pPr>
            <w:ins w:id="2387" w:author="Sano Yuma" w:date="2023-02-17T16:04:00Z">
              <w:r w:rsidRPr="00F3396B">
                <w:rPr>
                  <w:rFonts w:ascii="ＭＳ ゴシック" w:eastAsia="ＭＳ ゴシック" w:hAnsi="ＭＳ ゴシック"/>
                  <w:sz w:val="18"/>
                  <w:szCs w:val="18"/>
                  <w:rPrChange w:id="2388" w:author="Sano Yuma" w:date="2023-02-17T16:05:00Z">
                    <w:rPr/>
                  </w:rPrChange>
                </w:rPr>
                <w:t xml:space="preserve">    for csvFileName in dataDict:</w:t>
              </w:r>
            </w:ins>
          </w:p>
          <w:p w14:paraId="23C567A4" w14:textId="77777777" w:rsidR="00F3396B" w:rsidRPr="00F3396B" w:rsidRDefault="00F3396B">
            <w:pPr>
              <w:spacing w:line="240" w:lineRule="exact"/>
              <w:rPr>
                <w:ins w:id="2389" w:author="Sano Yuma" w:date="2023-02-17T16:04:00Z"/>
                <w:rFonts w:ascii="ＭＳ ゴシック" w:eastAsia="ＭＳ ゴシック" w:hAnsi="ＭＳ ゴシック"/>
                <w:sz w:val="18"/>
                <w:szCs w:val="18"/>
                <w:rPrChange w:id="2390" w:author="Sano Yuma" w:date="2023-02-17T16:05:00Z">
                  <w:rPr>
                    <w:ins w:id="2391" w:author="Sano Yuma" w:date="2023-02-17T16:04:00Z"/>
                  </w:rPr>
                </w:rPrChange>
              </w:rPr>
              <w:pPrChange w:id="2392" w:author="Sano Yuma" w:date="2023-02-17T16:06:00Z">
                <w:pPr/>
              </w:pPrChange>
            </w:pPr>
            <w:ins w:id="2393" w:author="Sano Yuma" w:date="2023-02-17T16:04:00Z">
              <w:r w:rsidRPr="00F3396B">
                <w:rPr>
                  <w:rFonts w:ascii="ＭＳ ゴシック" w:eastAsia="ＭＳ ゴシック" w:hAnsi="ＭＳ ゴシック"/>
                  <w:sz w:val="18"/>
                  <w:szCs w:val="18"/>
                  <w:rPrChange w:id="2394" w:author="Sano Yuma" w:date="2023-02-17T16:05:00Z">
                    <w:rPr/>
                  </w:rPrChange>
                </w:rPr>
                <w:t xml:space="preserve">        with open(csvFileName, mode="w") as csvFile:</w:t>
              </w:r>
            </w:ins>
          </w:p>
          <w:p w14:paraId="6725CDED" w14:textId="77777777" w:rsidR="00F3396B" w:rsidRPr="00F3396B" w:rsidRDefault="00F3396B">
            <w:pPr>
              <w:spacing w:line="240" w:lineRule="exact"/>
              <w:rPr>
                <w:ins w:id="2395" w:author="Sano Yuma" w:date="2023-02-17T16:04:00Z"/>
                <w:rFonts w:ascii="ＭＳ ゴシック" w:eastAsia="ＭＳ ゴシック" w:hAnsi="ＭＳ ゴシック"/>
                <w:sz w:val="18"/>
                <w:szCs w:val="18"/>
                <w:rPrChange w:id="2396" w:author="Sano Yuma" w:date="2023-02-17T16:05:00Z">
                  <w:rPr>
                    <w:ins w:id="2397" w:author="Sano Yuma" w:date="2023-02-17T16:04:00Z"/>
                  </w:rPr>
                </w:rPrChange>
              </w:rPr>
              <w:pPrChange w:id="2398" w:author="Sano Yuma" w:date="2023-02-17T16:06:00Z">
                <w:pPr/>
              </w:pPrChange>
            </w:pPr>
            <w:ins w:id="2399" w:author="Sano Yuma" w:date="2023-02-17T16:04:00Z">
              <w:r w:rsidRPr="00F3396B">
                <w:rPr>
                  <w:rFonts w:ascii="ＭＳ ゴシック" w:eastAsia="ＭＳ ゴシック" w:hAnsi="ＭＳ ゴシック"/>
                  <w:sz w:val="18"/>
                  <w:szCs w:val="18"/>
                  <w:rPrChange w:id="2400" w:author="Sano Yuma" w:date="2023-02-17T16:05:00Z">
                    <w:rPr/>
                  </w:rPrChange>
                </w:rPr>
                <w:t xml:space="preserve">            np.savetxt(csvFile, dataDict[csvFileName], delimiter=',')</w:t>
              </w:r>
            </w:ins>
          </w:p>
          <w:p w14:paraId="3059F027" w14:textId="77777777" w:rsidR="00F3396B" w:rsidRPr="00F3396B" w:rsidRDefault="00F3396B">
            <w:pPr>
              <w:spacing w:line="240" w:lineRule="exact"/>
              <w:rPr>
                <w:ins w:id="2401" w:author="Sano Yuma" w:date="2023-02-17T16:04:00Z"/>
                <w:rFonts w:ascii="ＭＳ ゴシック" w:eastAsia="ＭＳ ゴシック" w:hAnsi="ＭＳ ゴシック"/>
                <w:sz w:val="18"/>
                <w:szCs w:val="18"/>
                <w:rPrChange w:id="2402" w:author="Sano Yuma" w:date="2023-02-17T16:05:00Z">
                  <w:rPr>
                    <w:ins w:id="2403" w:author="Sano Yuma" w:date="2023-02-17T16:04:00Z"/>
                  </w:rPr>
                </w:rPrChange>
              </w:rPr>
              <w:pPrChange w:id="2404" w:author="Sano Yuma" w:date="2023-02-17T16:06:00Z">
                <w:pPr/>
              </w:pPrChange>
            </w:pPr>
          </w:p>
          <w:p w14:paraId="055ECB4F" w14:textId="77777777" w:rsidR="00F3396B" w:rsidRPr="00F3396B" w:rsidRDefault="00F3396B">
            <w:pPr>
              <w:spacing w:line="240" w:lineRule="exact"/>
              <w:rPr>
                <w:ins w:id="2405" w:author="Sano Yuma" w:date="2023-02-17T16:04:00Z"/>
                <w:rFonts w:ascii="ＭＳ ゴシック" w:eastAsia="ＭＳ ゴシック" w:hAnsi="ＭＳ ゴシック"/>
                <w:sz w:val="18"/>
                <w:szCs w:val="18"/>
                <w:rPrChange w:id="2406" w:author="Sano Yuma" w:date="2023-02-17T16:05:00Z">
                  <w:rPr>
                    <w:ins w:id="2407" w:author="Sano Yuma" w:date="2023-02-17T16:04:00Z"/>
                  </w:rPr>
                </w:rPrChange>
              </w:rPr>
              <w:pPrChange w:id="2408" w:author="Sano Yuma" w:date="2023-02-17T16:06:00Z">
                <w:pPr/>
              </w:pPrChange>
            </w:pPr>
            <w:ins w:id="2409" w:author="Sano Yuma" w:date="2023-02-17T16:04:00Z">
              <w:r w:rsidRPr="00F3396B">
                <w:rPr>
                  <w:rFonts w:ascii="ＭＳ ゴシック" w:eastAsia="ＭＳ ゴシック" w:hAnsi="ＭＳ ゴシック"/>
                  <w:sz w:val="18"/>
                  <w:szCs w:val="18"/>
                  <w:rPrChange w:id="2410" w:author="Sano Yuma" w:date="2023-02-17T16:05:00Z">
                    <w:rPr/>
                  </w:rPrChange>
                </w:rPr>
                <w:t>if __name__ == "__main__":</w:t>
              </w:r>
            </w:ins>
          </w:p>
          <w:p w14:paraId="695E2461" w14:textId="20AA3F96" w:rsidR="00F3396B" w:rsidRPr="00F3396B" w:rsidRDefault="00F3396B">
            <w:pPr>
              <w:spacing w:line="240" w:lineRule="exact"/>
              <w:rPr>
                <w:ins w:id="2411" w:author="Sano Yuma" w:date="2023-02-17T16:03:00Z"/>
                <w:rFonts w:ascii="ＭＳ ゴシック" w:eastAsia="ＭＳ ゴシック" w:hAnsi="ＭＳ ゴシック"/>
                <w:sz w:val="18"/>
                <w:szCs w:val="18"/>
                <w:rPrChange w:id="2412" w:author="Sano Yuma" w:date="2023-02-17T16:05:00Z">
                  <w:rPr>
                    <w:ins w:id="2413" w:author="Sano Yuma" w:date="2023-02-17T16:03:00Z"/>
                  </w:rPr>
                </w:rPrChange>
              </w:rPr>
              <w:pPrChange w:id="2414" w:author="Sano Yuma" w:date="2023-02-17T16:06:00Z">
                <w:pPr/>
              </w:pPrChange>
            </w:pPr>
            <w:ins w:id="2415" w:author="Sano Yuma" w:date="2023-02-17T16:04:00Z">
              <w:r w:rsidRPr="00F3396B">
                <w:rPr>
                  <w:rFonts w:ascii="ＭＳ ゴシック" w:eastAsia="ＭＳ ゴシック" w:hAnsi="ＭＳ ゴシック"/>
                  <w:sz w:val="18"/>
                  <w:szCs w:val="18"/>
                  <w:rPrChange w:id="2416" w:author="Sano Yuma" w:date="2023-02-17T16:05:00Z">
                    <w:rPr/>
                  </w:rPrChange>
                </w:rPr>
                <w:t xml:space="preserve">    print(getCoordCSV(OUTPUT_FILE))</w:t>
              </w:r>
            </w:ins>
          </w:p>
        </w:tc>
      </w:tr>
    </w:tbl>
    <w:p w14:paraId="1B5FACD9" w14:textId="72D9FD8C" w:rsidR="00F3396B" w:rsidRDefault="00F3396B" w:rsidP="00F3396B">
      <w:pPr>
        <w:rPr>
          <w:ins w:id="2417" w:author="Sano Yuma" w:date="2023-02-17T18:26:00Z"/>
        </w:rPr>
      </w:pPr>
    </w:p>
    <w:p w14:paraId="2FE0E7BC" w14:textId="60E5682E" w:rsidR="00022BDF" w:rsidRDefault="00022BDF">
      <w:pPr>
        <w:jc w:val="center"/>
        <w:rPr>
          <w:ins w:id="2418" w:author="Sano Yuma" w:date="2023-02-17T18:27:00Z"/>
        </w:rPr>
        <w:pPrChange w:id="2419" w:author="Sano Yuma" w:date="2023-02-17T18:28:00Z">
          <w:pPr/>
        </w:pPrChange>
      </w:pPr>
      <w:ins w:id="2420" w:author="Sano Yuma" w:date="2023-02-17T18:26:00Z">
        <w:r>
          <w:rPr>
            <w:rFonts w:hint="eastAsia"/>
          </w:rPr>
          <w:t>リスト1</w:t>
        </w:r>
        <w:r>
          <w:t>.2</w:t>
        </w:r>
      </w:ins>
      <w:ins w:id="2421" w:author="Sano Yuma" w:date="2023-02-17T20:59:00Z">
        <w:r w:rsidR="00C12C67">
          <w:rPr>
            <w:rFonts w:hint="eastAsia"/>
          </w:rPr>
          <w:t xml:space="preserve">　</w:t>
        </w:r>
      </w:ins>
      <w:ins w:id="2422" w:author="Sano Yuma" w:date="2023-02-17T18:27:00Z">
        <w:r>
          <w:rPr>
            <w:rFonts w:hint="eastAsia"/>
          </w:rPr>
          <w:t>p</w:t>
        </w:r>
        <w:r>
          <w:t>lot_image.py</w:t>
        </w:r>
      </w:ins>
    </w:p>
    <w:tbl>
      <w:tblPr>
        <w:tblStyle w:val="af4"/>
        <w:tblW w:w="0" w:type="auto"/>
        <w:tblLook w:val="04A0" w:firstRow="1" w:lastRow="0" w:firstColumn="1" w:lastColumn="0" w:noHBand="0" w:noVBand="1"/>
      </w:tblPr>
      <w:tblGrid>
        <w:gridCol w:w="8494"/>
      </w:tblGrid>
      <w:tr w:rsidR="00022BDF" w14:paraId="38A2ADD6" w14:textId="77777777" w:rsidTr="00022BDF">
        <w:trPr>
          <w:ins w:id="2423" w:author="Sano Yuma" w:date="2023-02-17T18:27:00Z"/>
        </w:trPr>
        <w:tc>
          <w:tcPr>
            <w:tcW w:w="8494" w:type="dxa"/>
          </w:tcPr>
          <w:p w14:paraId="1D92A58D" w14:textId="77777777" w:rsidR="00022BDF" w:rsidRPr="00022BDF" w:rsidRDefault="00022BDF">
            <w:pPr>
              <w:spacing w:line="240" w:lineRule="exact"/>
              <w:rPr>
                <w:ins w:id="2424" w:author="Sano Yuma" w:date="2023-02-17T18:27:00Z"/>
                <w:rFonts w:ascii="ＭＳ ゴシック" w:eastAsia="ＭＳ ゴシック" w:hAnsi="ＭＳ ゴシック"/>
                <w:sz w:val="18"/>
                <w:szCs w:val="20"/>
                <w:rPrChange w:id="2425" w:author="Sano Yuma" w:date="2023-02-17T18:27:00Z">
                  <w:rPr>
                    <w:ins w:id="2426" w:author="Sano Yuma" w:date="2023-02-17T18:27:00Z"/>
                  </w:rPr>
                </w:rPrChange>
              </w:rPr>
              <w:pPrChange w:id="2427" w:author="Sano Yuma" w:date="2023-02-17T18:27:00Z">
                <w:pPr/>
              </w:pPrChange>
            </w:pPr>
            <w:ins w:id="2428" w:author="Sano Yuma" w:date="2023-02-17T18:27:00Z">
              <w:r w:rsidRPr="00022BDF">
                <w:rPr>
                  <w:rFonts w:ascii="ＭＳ ゴシック" w:eastAsia="ＭＳ ゴシック" w:hAnsi="ＭＳ ゴシック"/>
                  <w:sz w:val="18"/>
                  <w:szCs w:val="20"/>
                  <w:rPrChange w:id="2429" w:author="Sano Yuma" w:date="2023-02-17T18:27:00Z">
                    <w:rPr/>
                  </w:rPrChange>
                </w:rPr>
                <w:t>from matplotlib import pyplot as plt</w:t>
              </w:r>
            </w:ins>
          </w:p>
          <w:p w14:paraId="1DE5E133" w14:textId="77777777" w:rsidR="00022BDF" w:rsidRPr="00022BDF" w:rsidRDefault="00022BDF">
            <w:pPr>
              <w:spacing w:line="240" w:lineRule="exact"/>
              <w:rPr>
                <w:ins w:id="2430" w:author="Sano Yuma" w:date="2023-02-17T18:27:00Z"/>
                <w:rFonts w:ascii="ＭＳ ゴシック" w:eastAsia="ＭＳ ゴシック" w:hAnsi="ＭＳ ゴシック"/>
                <w:sz w:val="18"/>
                <w:szCs w:val="20"/>
                <w:rPrChange w:id="2431" w:author="Sano Yuma" w:date="2023-02-17T18:27:00Z">
                  <w:rPr>
                    <w:ins w:id="2432" w:author="Sano Yuma" w:date="2023-02-17T18:27:00Z"/>
                  </w:rPr>
                </w:rPrChange>
              </w:rPr>
              <w:pPrChange w:id="2433" w:author="Sano Yuma" w:date="2023-02-17T18:27:00Z">
                <w:pPr/>
              </w:pPrChange>
            </w:pPr>
            <w:ins w:id="2434" w:author="Sano Yuma" w:date="2023-02-17T18:27:00Z">
              <w:r w:rsidRPr="00022BDF">
                <w:rPr>
                  <w:rFonts w:ascii="ＭＳ ゴシック" w:eastAsia="ＭＳ ゴシック" w:hAnsi="ＭＳ ゴシック"/>
                  <w:sz w:val="18"/>
                  <w:szCs w:val="20"/>
                  <w:rPrChange w:id="2435" w:author="Sano Yuma" w:date="2023-02-17T18:27:00Z">
                    <w:rPr/>
                  </w:rPrChange>
                </w:rPr>
                <w:t>from matplotlib import image as img</w:t>
              </w:r>
            </w:ins>
          </w:p>
          <w:p w14:paraId="16FD263D" w14:textId="77777777" w:rsidR="00022BDF" w:rsidRPr="00022BDF" w:rsidRDefault="00022BDF">
            <w:pPr>
              <w:spacing w:line="240" w:lineRule="exact"/>
              <w:rPr>
                <w:ins w:id="2436" w:author="Sano Yuma" w:date="2023-02-17T18:27:00Z"/>
                <w:rFonts w:ascii="ＭＳ ゴシック" w:eastAsia="ＭＳ ゴシック" w:hAnsi="ＭＳ ゴシック"/>
                <w:sz w:val="18"/>
                <w:szCs w:val="20"/>
                <w:rPrChange w:id="2437" w:author="Sano Yuma" w:date="2023-02-17T18:27:00Z">
                  <w:rPr>
                    <w:ins w:id="2438" w:author="Sano Yuma" w:date="2023-02-17T18:27:00Z"/>
                  </w:rPr>
                </w:rPrChange>
              </w:rPr>
              <w:pPrChange w:id="2439" w:author="Sano Yuma" w:date="2023-02-17T18:27:00Z">
                <w:pPr/>
              </w:pPrChange>
            </w:pPr>
            <w:ins w:id="2440" w:author="Sano Yuma" w:date="2023-02-17T18:27:00Z">
              <w:r w:rsidRPr="00022BDF">
                <w:rPr>
                  <w:rFonts w:ascii="ＭＳ ゴシック" w:eastAsia="ＭＳ ゴシック" w:hAnsi="ＭＳ ゴシック"/>
                  <w:sz w:val="18"/>
                  <w:szCs w:val="20"/>
                  <w:rPrChange w:id="2441" w:author="Sano Yuma" w:date="2023-02-17T18:27:00Z">
                    <w:rPr/>
                  </w:rPrChange>
                </w:rPr>
                <w:t>import cv2</w:t>
              </w:r>
            </w:ins>
          </w:p>
          <w:p w14:paraId="08B0BB4B" w14:textId="77777777" w:rsidR="00022BDF" w:rsidRPr="00022BDF" w:rsidRDefault="00022BDF">
            <w:pPr>
              <w:spacing w:line="240" w:lineRule="exact"/>
              <w:rPr>
                <w:ins w:id="2442" w:author="Sano Yuma" w:date="2023-02-17T18:27:00Z"/>
                <w:rFonts w:ascii="ＭＳ ゴシック" w:eastAsia="ＭＳ ゴシック" w:hAnsi="ＭＳ ゴシック"/>
                <w:sz w:val="18"/>
                <w:szCs w:val="20"/>
                <w:rPrChange w:id="2443" w:author="Sano Yuma" w:date="2023-02-17T18:27:00Z">
                  <w:rPr>
                    <w:ins w:id="2444" w:author="Sano Yuma" w:date="2023-02-17T18:27:00Z"/>
                  </w:rPr>
                </w:rPrChange>
              </w:rPr>
              <w:pPrChange w:id="2445" w:author="Sano Yuma" w:date="2023-02-17T18:27:00Z">
                <w:pPr/>
              </w:pPrChange>
            </w:pPr>
          </w:p>
          <w:p w14:paraId="7F0DEA82" w14:textId="77777777" w:rsidR="00022BDF" w:rsidRPr="00022BDF" w:rsidRDefault="00022BDF">
            <w:pPr>
              <w:spacing w:line="240" w:lineRule="exact"/>
              <w:rPr>
                <w:ins w:id="2446" w:author="Sano Yuma" w:date="2023-02-17T18:27:00Z"/>
                <w:rFonts w:ascii="ＭＳ ゴシック" w:eastAsia="ＭＳ ゴシック" w:hAnsi="ＭＳ ゴシック"/>
                <w:sz w:val="18"/>
                <w:szCs w:val="20"/>
                <w:rPrChange w:id="2447" w:author="Sano Yuma" w:date="2023-02-17T18:27:00Z">
                  <w:rPr>
                    <w:ins w:id="2448" w:author="Sano Yuma" w:date="2023-02-17T18:27:00Z"/>
                  </w:rPr>
                </w:rPrChange>
              </w:rPr>
              <w:pPrChange w:id="2449" w:author="Sano Yuma" w:date="2023-02-17T18:27:00Z">
                <w:pPr/>
              </w:pPrChange>
            </w:pPr>
            <w:ins w:id="2450" w:author="Sano Yuma" w:date="2023-02-17T18:27:00Z">
              <w:r w:rsidRPr="00022BDF">
                <w:rPr>
                  <w:rFonts w:ascii="ＭＳ ゴシック" w:eastAsia="ＭＳ ゴシック" w:hAnsi="ＭＳ ゴシック"/>
                  <w:sz w:val="18"/>
                  <w:szCs w:val="20"/>
                  <w:rPrChange w:id="2451" w:author="Sano Yuma" w:date="2023-02-17T18:27:00Z">
                    <w:rPr/>
                  </w:rPrChange>
                </w:rPr>
                <w:t>from utility import *</w:t>
              </w:r>
            </w:ins>
          </w:p>
          <w:p w14:paraId="53EA7B41" w14:textId="77777777" w:rsidR="00022BDF" w:rsidRPr="00022BDF" w:rsidRDefault="00022BDF">
            <w:pPr>
              <w:spacing w:line="240" w:lineRule="exact"/>
              <w:rPr>
                <w:ins w:id="2452" w:author="Sano Yuma" w:date="2023-02-17T18:27:00Z"/>
                <w:rFonts w:ascii="ＭＳ ゴシック" w:eastAsia="ＭＳ ゴシック" w:hAnsi="ＭＳ ゴシック"/>
                <w:sz w:val="18"/>
                <w:szCs w:val="20"/>
                <w:rPrChange w:id="2453" w:author="Sano Yuma" w:date="2023-02-17T18:27:00Z">
                  <w:rPr>
                    <w:ins w:id="2454" w:author="Sano Yuma" w:date="2023-02-17T18:27:00Z"/>
                  </w:rPr>
                </w:rPrChange>
              </w:rPr>
              <w:pPrChange w:id="2455" w:author="Sano Yuma" w:date="2023-02-17T18:27:00Z">
                <w:pPr/>
              </w:pPrChange>
            </w:pPr>
          </w:p>
          <w:p w14:paraId="65875A88" w14:textId="77777777" w:rsidR="00022BDF" w:rsidRPr="00022BDF" w:rsidRDefault="00022BDF">
            <w:pPr>
              <w:spacing w:line="240" w:lineRule="exact"/>
              <w:rPr>
                <w:ins w:id="2456" w:author="Sano Yuma" w:date="2023-02-17T18:27:00Z"/>
                <w:rFonts w:ascii="ＭＳ ゴシック" w:eastAsia="ＭＳ ゴシック" w:hAnsi="ＭＳ ゴシック"/>
                <w:sz w:val="18"/>
                <w:szCs w:val="20"/>
                <w:rPrChange w:id="2457" w:author="Sano Yuma" w:date="2023-02-17T18:27:00Z">
                  <w:rPr>
                    <w:ins w:id="2458" w:author="Sano Yuma" w:date="2023-02-17T18:27:00Z"/>
                  </w:rPr>
                </w:rPrChange>
              </w:rPr>
              <w:pPrChange w:id="2459" w:author="Sano Yuma" w:date="2023-02-17T18:27:00Z">
                <w:pPr/>
              </w:pPrChange>
            </w:pPr>
            <w:ins w:id="2460" w:author="Sano Yuma" w:date="2023-02-17T18:27:00Z">
              <w:r w:rsidRPr="00022BDF">
                <w:rPr>
                  <w:rFonts w:ascii="ＭＳ ゴシック" w:eastAsia="ＭＳ ゴシック" w:hAnsi="ＭＳ ゴシック"/>
                  <w:sz w:val="18"/>
                  <w:szCs w:val="20"/>
                  <w:rPrChange w:id="2461" w:author="Sano Yuma" w:date="2023-02-17T18:27:00Z">
                    <w:rPr/>
                  </w:rPrChange>
                </w:rPr>
                <w:t># テキストファイルに座標を出力</w:t>
              </w:r>
            </w:ins>
          </w:p>
          <w:p w14:paraId="14A8FF28" w14:textId="77777777" w:rsidR="00022BDF" w:rsidRPr="00022BDF" w:rsidRDefault="00022BDF">
            <w:pPr>
              <w:spacing w:line="240" w:lineRule="exact"/>
              <w:rPr>
                <w:ins w:id="2462" w:author="Sano Yuma" w:date="2023-02-17T18:27:00Z"/>
                <w:rFonts w:ascii="ＭＳ ゴシック" w:eastAsia="ＭＳ ゴシック" w:hAnsi="ＭＳ ゴシック"/>
                <w:sz w:val="18"/>
                <w:szCs w:val="20"/>
                <w:rPrChange w:id="2463" w:author="Sano Yuma" w:date="2023-02-17T18:27:00Z">
                  <w:rPr>
                    <w:ins w:id="2464" w:author="Sano Yuma" w:date="2023-02-17T18:27:00Z"/>
                  </w:rPr>
                </w:rPrChange>
              </w:rPr>
              <w:pPrChange w:id="2465" w:author="Sano Yuma" w:date="2023-02-17T18:27:00Z">
                <w:pPr/>
              </w:pPrChange>
            </w:pPr>
            <w:ins w:id="2466" w:author="Sano Yuma" w:date="2023-02-17T18:27:00Z">
              <w:r w:rsidRPr="00022BDF">
                <w:rPr>
                  <w:rFonts w:ascii="ＭＳ ゴシック" w:eastAsia="ＭＳ ゴシック" w:hAnsi="ＭＳ ゴシック"/>
                  <w:sz w:val="18"/>
                  <w:szCs w:val="20"/>
                  <w:rPrChange w:id="2467" w:author="Sano Yuma" w:date="2023-02-17T18:27:00Z">
                    <w:rPr/>
                  </w:rPrChange>
                </w:rPr>
                <w:t>def clickImage(event):</w:t>
              </w:r>
            </w:ins>
          </w:p>
          <w:p w14:paraId="32515CA7" w14:textId="77777777" w:rsidR="00022BDF" w:rsidRPr="00022BDF" w:rsidRDefault="00022BDF">
            <w:pPr>
              <w:spacing w:line="240" w:lineRule="exact"/>
              <w:rPr>
                <w:ins w:id="2468" w:author="Sano Yuma" w:date="2023-02-17T18:27:00Z"/>
                <w:rFonts w:ascii="ＭＳ ゴシック" w:eastAsia="ＭＳ ゴシック" w:hAnsi="ＭＳ ゴシック"/>
                <w:sz w:val="18"/>
                <w:szCs w:val="20"/>
                <w:rPrChange w:id="2469" w:author="Sano Yuma" w:date="2023-02-17T18:27:00Z">
                  <w:rPr>
                    <w:ins w:id="2470" w:author="Sano Yuma" w:date="2023-02-17T18:27:00Z"/>
                  </w:rPr>
                </w:rPrChange>
              </w:rPr>
              <w:pPrChange w:id="2471" w:author="Sano Yuma" w:date="2023-02-17T18:27:00Z">
                <w:pPr/>
              </w:pPrChange>
            </w:pPr>
            <w:ins w:id="2472" w:author="Sano Yuma" w:date="2023-02-17T18:27:00Z">
              <w:r w:rsidRPr="00022BDF">
                <w:rPr>
                  <w:rFonts w:ascii="ＭＳ ゴシック" w:eastAsia="ＭＳ ゴシック" w:hAnsi="ＭＳ ゴシック"/>
                  <w:sz w:val="18"/>
                  <w:szCs w:val="20"/>
                  <w:rPrChange w:id="2473" w:author="Sano Yuma" w:date="2023-02-17T18:27:00Z">
                    <w:rPr/>
                  </w:rPrChange>
                </w:rPr>
                <w:t xml:space="preserve">    if event.xdata != None and event.button == 3:</w:t>
              </w:r>
            </w:ins>
          </w:p>
          <w:p w14:paraId="765C3234" w14:textId="77777777" w:rsidR="00022BDF" w:rsidRPr="00022BDF" w:rsidRDefault="00022BDF">
            <w:pPr>
              <w:spacing w:line="240" w:lineRule="exact"/>
              <w:rPr>
                <w:ins w:id="2474" w:author="Sano Yuma" w:date="2023-02-17T18:27:00Z"/>
                <w:rFonts w:ascii="ＭＳ ゴシック" w:eastAsia="ＭＳ ゴシック" w:hAnsi="ＭＳ ゴシック"/>
                <w:sz w:val="18"/>
                <w:szCs w:val="20"/>
                <w:rPrChange w:id="2475" w:author="Sano Yuma" w:date="2023-02-17T18:27:00Z">
                  <w:rPr>
                    <w:ins w:id="2476" w:author="Sano Yuma" w:date="2023-02-17T18:27:00Z"/>
                  </w:rPr>
                </w:rPrChange>
              </w:rPr>
              <w:pPrChange w:id="2477" w:author="Sano Yuma" w:date="2023-02-17T18:27:00Z">
                <w:pPr/>
              </w:pPrChange>
            </w:pPr>
            <w:ins w:id="2478" w:author="Sano Yuma" w:date="2023-02-17T18:27:00Z">
              <w:r w:rsidRPr="00022BDF">
                <w:rPr>
                  <w:rFonts w:ascii="ＭＳ ゴシック" w:eastAsia="ＭＳ ゴシック" w:hAnsi="ＭＳ ゴシック"/>
                  <w:sz w:val="18"/>
                  <w:szCs w:val="20"/>
                  <w:rPrChange w:id="2479" w:author="Sano Yuma" w:date="2023-02-17T18:27:00Z">
                    <w:rPr/>
                  </w:rPrChange>
                </w:rPr>
                <w:t xml:space="preserve">        output_file = open(OUTPUT_FILE, "a")</w:t>
              </w:r>
            </w:ins>
          </w:p>
          <w:p w14:paraId="49FEF64B" w14:textId="77777777" w:rsidR="00022BDF" w:rsidRPr="00022BDF" w:rsidRDefault="00022BDF">
            <w:pPr>
              <w:spacing w:line="240" w:lineRule="exact"/>
              <w:rPr>
                <w:ins w:id="2480" w:author="Sano Yuma" w:date="2023-02-17T18:27:00Z"/>
                <w:rFonts w:ascii="ＭＳ ゴシック" w:eastAsia="ＭＳ ゴシック" w:hAnsi="ＭＳ ゴシック"/>
                <w:sz w:val="18"/>
                <w:szCs w:val="20"/>
                <w:rPrChange w:id="2481" w:author="Sano Yuma" w:date="2023-02-17T18:27:00Z">
                  <w:rPr>
                    <w:ins w:id="2482" w:author="Sano Yuma" w:date="2023-02-17T18:27:00Z"/>
                  </w:rPr>
                </w:rPrChange>
              </w:rPr>
              <w:pPrChange w:id="2483" w:author="Sano Yuma" w:date="2023-02-17T18:27:00Z">
                <w:pPr/>
              </w:pPrChange>
            </w:pPr>
            <w:ins w:id="2484" w:author="Sano Yuma" w:date="2023-02-17T18:27:00Z">
              <w:r w:rsidRPr="00022BDF">
                <w:rPr>
                  <w:rFonts w:ascii="ＭＳ ゴシック" w:eastAsia="ＭＳ ゴシック" w:hAnsi="ＭＳ ゴシック"/>
                  <w:sz w:val="18"/>
                  <w:szCs w:val="20"/>
                  <w:rPrChange w:id="2485" w:author="Sano Yuma" w:date="2023-02-17T18:27:00Z">
                    <w:rPr/>
                  </w:rPrChange>
                </w:rPr>
                <w:t xml:space="preserve">        print("button={}, x={}, y={}".format(event.button, event.xdata, event.ydata))</w:t>
              </w:r>
            </w:ins>
          </w:p>
          <w:p w14:paraId="553B6965" w14:textId="77777777" w:rsidR="00022BDF" w:rsidRPr="00022BDF" w:rsidRDefault="00022BDF">
            <w:pPr>
              <w:spacing w:line="240" w:lineRule="exact"/>
              <w:rPr>
                <w:ins w:id="2486" w:author="Sano Yuma" w:date="2023-02-17T18:27:00Z"/>
                <w:rFonts w:ascii="ＭＳ ゴシック" w:eastAsia="ＭＳ ゴシック" w:hAnsi="ＭＳ ゴシック"/>
                <w:sz w:val="18"/>
                <w:szCs w:val="20"/>
                <w:rPrChange w:id="2487" w:author="Sano Yuma" w:date="2023-02-17T18:27:00Z">
                  <w:rPr>
                    <w:ins w:id="2488" w:author="Sano Yuma" w:date="2023-02-17T18:27:00Z"/>
                  </w:rPr>
                </w:rPrChange>
              </w:rPr>
              <w:pPrChange w:id="2489" w:author="Sano Yuma" w:date="2023-02-17T18:27:00Z">
                <w:pPr/>
              </w:pPrChange>
            </w:pPr>
            <w:ins w:id="2490" w:author="Sano Yuma" w:date="2023-02-17T18:27:00Z">
              <w:r w:rsidRPr="00022BDF">
                <w:rPr>
                  <w:rFonts w:ascii="ＭＳ ゴシック" w:eastAsia="ＭＳ ゴシック" w:hAnsi="ＭＳ ゴシック"/>
                  <w:sz w:val="18"/>
                  <w:szCs w:val="20"/>
                  <w:rPrChange w:id="2491" w:author="Sano Yuma" w:date="2023-02-17T18:27:00Z">
                    <w:rPr/>
                  </w:rPrChange>
                </w:rPr>
                <w:t xml:space="preserve">        output_file.write("{},{}\n".format(event.xdata, event.ydata))</w:t>
              </w:r>
            </w:ins>
          </w:p>
          <w:p w14:paraId="634732D6" w14:textId="77777777" w:rsidR="00022BDF" w:rsidRPr="00022BDF" w:rsidRDefault="00022BDF">
            <w:pPr>
              <w:spacing w:line="240" w:lineRule="exact"/>
              <w:rPr>
                <w:ins w:id="2492" w:author="Sano Yuma" w:date="2023-02-17T18:27:00Z"/>
                <w:rFonts w:ascii="ＭＳ ゴシック" w:eastAsia="ＭＳ ゴシック" w:hAnsi="ＭＳ ゴシック"/>
                <w:sz w:val="18"/>
                <w:szCs w:val="20"/>
                <w:rPrChange w:id="2493" w:author="Sano Yuma" w:date="2023-02-17T18:27:00Z">
                  <w:rPr>
                    <w:ins w:id="2494" w:author="Sano Yuma" w:date="2023-02-17T18:27:00Z"/>
                  </w:rPr>
                </w:rPrChange>
              </w:rPr>
              <w:pPrChange w:id="2495" w:author="Sano Yuma" w:date="2023-02-17T18:27:00Z">
                <w:pPr/>
              </w:pPrChange>
            </w:pPr>
            <w:ins w:id="2496" w:author="Sano Yuma" w:date="2023-02-17T18:27:00Z">
              <w:r w:rsidRPr="00022BDF">
                <w:rPr>
                  <w:rFonts w:ascii="ＭＳ ゴシック" w:eastAsia="ＭＳ ゴシック" w:hAnsi="ＭＳ ゴシック"/>
                  <w:sz w:val="18"/>
                  <w:szCs w:val="20"/>
                  <w:rPrChange w:id="2497" w:author="Sano Yuma" w:date="2023-02-17T18:27:00Z">
                    <w:rPr/>
                  </w:rPrChange>
                </w:rPr>
                <w:t xml:space="preserve">        output_file.close()</w:t>
              </w:r>
            </w:ins>
          </w:p>
          <w:p w14:paraId="3D763234" w14:textId="77777777" w:rsidR="00022BDF" w:rsidRPr="00022BDF" w:rsidRDefault="00022BDF">
            <w:pPr>
              <w:spacing w:line="240" w:lineRule="exact"/>
              <w:rPr>
                <w:ins w:id="2498" w:author="Sano Yuma" w:date="2023-02-17T18:27:00Z"/>
                <w:rFonts w:ascii="ＭＳ ゴシック" w:eastAsia="ＭＳ ゴシック" w:hAnsi="ＭＳ ゴシック"/>
                <w:sz w:val="18"/>
                <w:szCs w:val="20"/>
                <w:rPrChange w:id="2499" w:author="Sano Yuma" w:date="2023-02-17T18:27:00Z">
                  <w:rPr>
                    <w:ins w:id="2500" w:author="Sano Yuma" w:date="2023-02-17T18:27:00Z"/>
                  </w:rPr>
                </w:rPrChange>
              </w:rPr>
              <w:pPrChange w:id="2501" w:author="Sano Yuma" w:date="2023-02-17T18:27:00Z">
                <w:pPr/>
              </w:pPrChange>
            </w:pPr>
          </w:p>
          <w:p w14:paraId="7A70D565" w14:textId="77777777" w:rsidR="00022BDF" w:rsidRPr="00022BDF" w:rsidRDefault="00022BDF">
            <w:pPr>
              <w:spacing w:line="240" w:lineRule="exact"/>
              <w:rPr>
                <w:ins w:id="2502" w:author="Sano Yuma" w:date="2023-02-17T18:27:00Z"/>
                <w:rFonts w:ascii="ＭＳ ゴシック" w:eastAsia="ＭＳ ゴシック" w:hAnsi="ＭＳ ゴシック"/>
                <w:sz w:val="18"/>
                <w:szCs w:val="20"/>
                <w:rPrChange w:id="2503" w:author="Sano Yuma" w:date="2023-02-17T18:27:00Z">
                  <w:rPr>
                    <w:ins w:id="2504" w:author="Sano Yuma" w:date="2023-02-17T18:27:00Z"/>
                  </w:rPr>
                </w:rPrChange>
              </w:rPr>
              <w:pPrChange w:id="2505" w:author="Sano Yuma" w:date="2023-02-17T18:27:00Z">
                <w:pPr/>
              </w:pPrChange>
            </w:pPr>
            <w:ins w:id="2506" w:author="Sano Yuma" w:date="2023-02-17T18:27:00Z">
              <w:r w:rsidRPr="00022BDF">
                <w:rPr>
                  <w:rFonts w:ascii="ＭＳ ゴシック" w:eastAsia="ＭＳ ゴシック" w:hAnsi="ＭＳ ゴシック"/>
                  <w:sz w:val="18"/>
                  <w:szCs w:val="20"/>
                  <w:rPrChange w:id="2507" w:author="Sano Yuma" w:date="2023-02-17T18:27:00Z">
                    <w:rPr/>
                  </w:rPrChange>
                </w:rPr>
                <w:t>def getImagePoints(image, changeColor = False):</w:t>
              </w:r>
            </w:ins>
          </w:p>
          <w:p w14:paraId="55B78218" w14:textId="77777777" w:rsidR="00022BDF" w:rsidRPr="00022BDF" w:rsidRDefault="00022BDF">
            <w:pPr>
              <w:spacing w:line="240" w:lineRule="exact"/>
              <w:rPr>
                <w:ins w:id="2508" w:author="Sano Yuma" w:date="2023-02-17T18:27:00Z"/>
                <w:rFonts w:ascii="ＭＳ ゴシック" w:eastAsia="ＭＳ ゴシック" w:hAnsi="ＭＳ ゴシック"/>
                <w:sz w:val="18"/>
                <w:szCs w:val="20"/>
                <w:rPrChange w:id="2509" w:author="Sano Yuma" w:date="2023-02-17T18:27:00Z">
                  <w:rPr>
                    <w:ins w:id="2510" w:author="Sano Yuma" w:date="2023-02-17T18:27:00Z"/>
                  </w:rPr>
                </w:rPrChange>
              </w:rPr>
              <w:pPrChange w:id="2511" w:author="Sano Yuma" w:date="2023-02-17T18:27:00Z">
                <w:pPr/>
              </w:pPrChange>
            </w:pPr>
            <w:ins w:id="2512" w:author="Sano Yuma" w:date="2023-02-17T18:27:00Z">
              <w:r w:rsidRPr="00022BDF">
                <w:rPr>
                  <w:rFonts w:ascii="ＭＳ ゴシック" w:eastAsia="ＭＳ ゴシック" w:hAnsi="ＭＳ ゴシック"/>
                  <w:sz w:val="18"/>
                  <w:szCs w:val="20"/>
                  <w:rPrChange w:id="2513" w:author="Sano Yuma" w:date="2023-02-17T18:27:00Z">
                    <w:rPr/>
                  </w:rPrChange>
                </w:rPr>
                <w:t xml:space="preserve">    # window : 画面ID</w:t>
              </w:r>
            </w:ins>
          </w:p>
          <w:p w14:paraId="7C06BD0A" w14:textId="77777777" w:rsidR="00022BDF" w:rsidRPr="00022BDF" w:rsidRDefault="00022BDF">
            <w:pPr>
              <w:spacing w:line="240" w:lineRule="exact"/>
              <w:rPr>
                <w:ins w:id="2514" w:author="Sano Yuma" w:date="2023-02-17T18:27:00Z"/>
                <w:rFonts w:ascii="ＭＳ ゴシック" w:eastAsia="ＭＳ ゴシック" w:hAnsi="ＭＳ ゴシック"/>
                <w:sz w:val="18"/>
                <w:szCs w:val="20"/>
                <w:rPrChange w:id="2515" w:author="Sano Yuma" w:date="2023-02-17T18:27:00Z">
                  <w:rPr>
                    <w:ins w:id="2516" w:author="Sano Yuma" w:date="2023-02-17T18:27:00Z"/>
                  </w:rPr>
                </w:rPrChange>
              </w:rPr>
              <w:pPrChange w:id="2517" w:author="Sano Yuma" w:date="2023-02-17T18:27:00Z">
                <w:pPr/>
              </w:pPrChange>
            </w:pPr>
            <w:ins w:id="2518" w:author="Sano Yuma" w:date="2023-02-17T18:27:00Z">
              <w:r w:rsidRPr="00022BDF">
                <w:rPr>
                  <w:rFonts w:ascii="ＭＳ ゴシック" w:eastAsia="ＭＳ ゴシック" w:hAnsi="ＭＳ ゴシック"/>
                  <w:sz w:val="18"/>
                  <w:szCs w:val="20"/>
                  <w:rPrChange w:id="2519" w:author="Sano Yuma" w:date="2023-02-17T18:27:00Z">
                    <w:rPr/>
                  </w:rPrChange>
                </w:rPr>
                <w:t xml:space="preserve">    window = plt.figure(figsize = (16, 9))</w:t>
              </w:r>
            </w:ins>
          </w:p>
          <w:p w14:paraId="298F1F2C" w14:textId="77777777" w:rsidR="00022BDF" w:rsidRPr="00022BDF" w:rsidRDefault="00022BDF">
            <w:pPr>
              <w:spacing w:line="240" w:lineRule="exact"/>
              <w:rPr>
                <w:ins w:id="2520" w:author="Sano Yuma" w:date="2023-02-17T18:27:00Z"/>
                <w:rFonts w:ascii="ＭＳ ゴシック" w:eastAsia="ＭＳ ゴシック" w:hAnsi="ＭＳ ゴシック"/>
                <w:sz w:val="18"/>
                <w:szCs w:val="20"/>
                <w:rPrChange w:id="2521" w:author="Sano Yuma" w:date="2023-02-17T18:27:00Z">
                  <w:rPr>
                    <w:ins w:id="2522" w:author="Sano Yuma" w:date="2023-02-17T18:27:00Z"/>
                  </w:rPr>
                </w:rPrChange>
              </w:rPr>
              <w:pPrChange w:id="2523" w:author="Sano Yuma" w:date="2023-02-17T18:27:00Z">
                <w:pPr/>
              </w:pPrChange>
            </w:pPr>
            <w:ins w:id="2524" w:author="Sano Yuma" w:date="2023-02-17T18:27:00Z">
              <w:r w:rsidRPr="00022BDF">
                <w:rPr>
                  <w:rFonts w:ascii="ＭＳ ゴシック" w:eastAsia="ＭＳ ゴシック" w:hAnsi="ＭＳ ゴシック"/>
                  <w:sz w:val="18"/>
                  <w:szCs w:val="20"/>
                  <w:rPrChange w:id="2525" w:author="Sano Yuma" w:date="2023-02-17T18:27:00Z">
                    <w:rPr/>
                  </w:rPrChange>
                </w:rPr>
                <w:t xml:space="preserve">    # windowに画像を表示</w:t>
              </w:r>
            </w:ins>
          </w:p>
          <w:p w14:paraId="72AB9C3F" w14:textId="77777777" w:rsidR="00022BDF" w:rsidRPr="00022BDF" w:rsidRDefault="00022BDF">
            <w:pPr>
              <w:spacing w:line="240" w:lineRule="exact"/>
              <w:rPr>
                <w:ins w:id="2526" w:author="Sano Yuma" w:date="2023-02-17T18:27:00Z"/>
                <w:rFonts w:ascii="ＭＳ ゴシック" w:eastAsia="ＭＳ ゴシック" w:hAnsi="ＭＳ ゴシック"/>
                <w:sz w:val="18"/>
                <w:szCs w:val="20"/>
                <w:rPrChange w:id="2527" w:author="Sano Yuma" w:date="2023-02-17T18:27:00Z">
                  <w:rPr>
                    <w:ins w:id="2528" w:author="Sano Yuma" w:date="2023-02-17T18:27:00Z"/>
                  </w:rPr>
                </w:rPrChange>
              </w:rPr>
              <w:pPrChange w:id="2529" w:author="Sano Yuma" w:date="2023-02-17T18:27:00Z">
                <w:pPr/>
              </w:pPrChange>
            </w:pPr>
            <w:ins w:id="2530" w:author="Sano Yuma" w:date="2023-02-17T18:27:00Z">
              <w:r w:rsidRPr="00022BDF">
                <w:rPr>
                  <w:rFonts w:ascii="ＭＳ ゴシック" w:eastAsia="ＭＳ ゴシック" w:hAnsi="ＭＳ ゴシック"/>
                  <w:sz w:val="18"/>
                  <w:szCs w:val="20"/>
                  <w:rPrChange w:id="2531" w:author="Sano Yuma" w:date="2023-02-17T18:27:00Z">
                    <w:rPr/>
                  </w:rPrChange>
                </w:rPr>
                <w:t xml:space="preserve">    if changeColor:</w:t>
              </w:r>
            </w:ins>
          </w:p>
          <w:p w14:paraId="3C95FEBE" w14:textId="77777777" w:rsidR="00022BDF" w:rsidRPr="00022BDF" w:rsidRDefault="00022BDF">
            <w:pPr>
              <w:spacing w:line="240" w:lineRule="exact"/>
              <w:rPr>
                <w:ins w:id="2532" w:author="Sano Yuma" w:date="2023-02-17T18:27:00Z"/>
                <w:rFonts w:ascii="ＭＳ ゴシック" w:eastAsia="ＭＳ ゴシック" w:hAnsi="ＭＳ ゴシック"/>
                <w:sz w:val="18"/>
                <w:szCs w:val="20"/>
                <w:rPrChange w:id="2533" w:author="Sano Yuma" w:date="2023-02-17T18:27:00Z">
                  <w:rPr>
                    <w:ins w:id="2534" w:author="Sano Yuma" w:date="2023-02-17T18:27:00Z"/>
                  </w:rPr>
                </w:rPrChange>
              </w:rPr>
              <w:pPrChange w:id="2535" w:author="Sano Yuma" w:date="2023-02-17T18:27:00Z">
                <w:pPr/>
              </w:pPrChange>
            </w:pPr>
            <w:ins w:id="2536" w:author="Sano Yuma" w:date="2023-02-17T18:27:00Z">
              <w:r w:rsidRPr="00022BDF">
                <w:rPr>
                  <w:rFonts w:ascii="ＭＳ ゴシック" w:eastAsia="ＭＳ ゴシック" w:hAnsi="ＭＳ ゴシック"/>
                  <w:sz w:val="18"/>
                  <w:szCs w:val="20"/>
                  <w:rPrChange w:id="2537" w:author="Sano Yuma" w:date="2023-02-17T18:27:00Z">
                    <w:rPr/>
                  </w:rPrChange>
                </w:rPr>
                <w:t xml:space="preserve">        plt.imshow(cv2.cvtColor(image, cv2.COLOR_BGR2RGB))</w:t>
              </w:r>
            </w:ins>
          </w:p>
          <w:p w14:paraId="615AA18D" w14:textId="77777777" w:rsidR="00022BDF" w:rsidRPr="00022BDF" w:rsidRDefault="00022BDF">
            <w:pPr>
              <w:spacing w:line="240" w:lineRule="exact"/>
              <w:rPr>
                <w:ins w:id="2538" w:author="Sano Yuma" w:date="2023-02-17T18:27:00Z"/>
                <w:rFonts w:ascii="ＭＳ ゴシック" w:eastAsia="ＭＳ ゴシック" w:hAnsi="ＭＳ ゴシック"/>
                <w:sz w:val="18"/>
                <w:szCs w:val="20"/>
                <w:rPrChange w:id="2539" w:author="Sano Yuma" w:date="2023-02-17T18:27:00Z">
                  <w:rPr>
                    <w:ins w:id="2540" w:author="Sano Yuma" w:date="2023-02-17T18:27:00Z"/>
                  </w:rPr>
                </w:rPrChange>
              </w:rPr>
              <w:pPrChange w:id="2541" w:author="Sano Yuma" w:date="2023-02-17T18:27:00Z">
                <w:pPr/>
              </w:pPrChange>
            </w:pPr>
            <w:ins w:id="2542" w:author="Sano Yuma" w:date="2023-02-17T18:27:00Z">
              <w:r w:rsidRPr="00022BDF">
                <w:rPr>
                  <w:rFonts w:ascii="ＭＳ ゴシック" w:eastAsia="ＭＳ ゴシック" w:hAnsi="ＭＳ ゴシック"/>
                  <w:sz w:val="18"/>
                  <w:szCs w:val="20"/>
                  <w:rPrChange w:id="2543" w:author="Sano Yuma" w:date="2023-02-17T18:27:00Z">
                    <w:rPr/>
                  </w:rPrChange>
                </w:rPr>
                <w:t xml:space="preserve">    else:</w:t>
              </w:r>
            </w:ins>
          </w:p>
          <w:p w14:paraId="6CF498F4" w14:textId="77777777" w:rsidR="00022BDF" w:rsidRPr="00022BDF" w:rsidRDefault="00022BDF">
            <w:pPr>
              <w:spacing w:line="240" w:lineRule="exact"/>
              <w:rPr>
                <w:ins w:id="2544" w:author="Sano Yuma" w:date="2023-02-17T18:27:00Z"/>
                <w:rFonts w:ascii="ＭＳ ゴシック" w:eastAsia="ＭＳ ゴシック" w:hAnsi="ＭＳ ゴシック"/>
                <w:sz w:val="18"/>
                <w:szCs w:val="20"/>
                <w:rPrChange w:id="2545" w:author="Sano Yuma" w:date="2023-02-17T18:27:00Z">
                  <w:rPr>
                    <w:ins w:id="2546" w:author="Sano Yuma" w:date="2023-02-17T18:27:00Z"/>
                  </w:rPr>
                </w:rPrChange>
              </w:rPr>
              <w:pPrChange w:id="2547" w:author="Sano Yuma" w:date="2023-02-17T18:27:00Z">
                <w:pPr/>
              </w:pPrChange>
            </w:pPr>
            <w:ins w:id="2548" w:author="Sano Yuma" w:date="2023-02-17T18:27:00Z">
              <w:r w:rsidRPr="00022BDF">
                <w:rPr>
                  <w:rFonts w:ascii="ＭＳ ゴシック" w:eastAsia="ＭＳ ゴシック" w:hAnsi="ＭＳ ゴシック"/>
                  <w:sz w:val="18"/>
                  <w:szCs w:val="20"/>
                  <w:rPrChange w:id="2549" w:author="Sano Yuma" w:date="2023-02-17T18:27:00Z">
                    <w:rPr/>
                  </w:rPrChange>
                </w:rPr>
                <w:t xml:space="preserve">        plt.imshow(image)</w:t>
              </w:r>
            </w:ins>
          </w:p>
          <w:p w14:paraId="7E9CB6B5" w14:textId="77777777" w:rsidR="00022BDF" w:rsidRPr="00022BDF" w:rsidRDefault="00022BDF">
            <w:pPr>
              <w:spacing w:line="240" w:lineRule="exact"/>
              <w:rPr>
                <w:ins w:id="2550" w:author="Sano Yuma" w:date="2023-02-17T18:27:00Z"/>
                <w:rFonts w:ascii="ＭＳ ゴシック" w:eastAsia="ＭＳ ゴシック" w:hAnsi="ＭＳ ゴシック"/>
                <w:sz w:val="18"/>
                <w:szCs w:val="20"/>
                <w:rPrChange w:id="2551" w:author="Sano Yuma" w:date="2023-02-17T18:27:00Z">
                  <w:rPr>
                    <w:ins w:id="2552" w:author="Sano Yuma" w:date="2023-02-17T18:27:00Z"/>
                  </w:rPr>
                </w:rPrChange>
              </w:rPr>
              <w:pPrChange w:id="2553" w:author="Sano Yuma" w:date="2023-02-17T18:27:00Z">
                <w:pPr/>
              </w:pPrChange>
            </w:pPr>
            <w:ins w:id="2554" w:author="Sano Yuma" w:date="2023-02-17T18:27:00Z">
              <w:r w:rsidRPr="00022BDF">
                <w:rPr>
                  <w:rFonts w:ascii="ＭＳ ゴシック" w:eastAsia="ＭＳ ゴシック" w:hAnsi="ＭＳ ゴシック"/>
                  <w:sz w:val="18"/>
                  <w:szCs w:val="20"/>
                  <w:rPrChange w:id="2555" w:author="Sano Yuma" w:date="2023-02-17T18:27:00Z">
                    <w:rPr/>
                  </w:rPrChange>
                </w:rPr>
                <w:t xml:space="preserve">    # クリック関数割り当て</w:t>
              </w:r>
            </w:ins>
          </w:p>
          <w:p w14:paraId="5D1A3783" w14:textId="77777777" w:rsidR="00022BDF" w:rsidRPr="00022BDF" w:rsidRDefault="00022BDF">
            <w:pPr>
              <w:spacing w:line="240" w:lineRule="exact"/>
              <w:rPr>
                <w:ins w:id="2556" w:author="Sano Yuma" w:date="2023-02-17T18:27:00Z"/>
                <w:rFonts w:ascii="ＭＳ ゴシック" w:eastAsia="ＭＳ ゴシック" w:hAnsi="ＭＳ ゴシック"/>
                <w:sz w:val="18"/>
                <w:szCs w:val="20"/>
                <w:rPrChange w:id="2557" w:author="Sano Yuma" w:date="2023-02-17T18:27:00Z">
                  <w:rPr>
                    <w:ins w:id="2558" w:author="Sano Yuma" w:date="2023-02-17T18:27:00Z"/>
                  </w:rPr>
                </w:rPrChange>
              </w:rPr>
              <w:pPrChange w:id="2559" w:author="Sano Yuma" w:date="2023-02-17T18:27:00Z">
                <w:pPr/>
              </w:pPrChange>
            </w:pPr>
            <w:ins w:id="2560" w:author="Sano Yuma" w:date="2023-02-17T18:27:00Z">
              <w:r w:rsidRPr="00022BDF">
                <w:rPr>
                  <w:rFonts w:ascii="ＭＳ ゴシック" w:eastAsia="ＭＳ ゴシック" w:hAnsi="ＭＳ ゴシック"/>
                  <w:sz w:val="18"/>
                  <w:szCs w:val="20"/>
                  <w:rPrChange w:id="2561" w:author="Sano Yuma" w:date="2023-02-17T18:27:00Z">
                    <w:rPr/>
                  </w:rPrChange>
                </w:rPr>
                <w:t xml:space="preserve">    clickID = window.canvas.mpl_connect("button_press_event", clickImage)</w:t>
              </w:r>
            </w:ins>
          </w:p>
          <w:p w14:paraId="51D07CDF" w14:textId="77777777" w:rsidR="00022BDF" w:rsidRPr="00022BDF" w:rsidRDefault="00022BDF">
            <w:pPr>
              <w:spacing w:line="240" w:lineRule="exact"/>
              <w:rPr>
                <w:ins w:id="2562" w:author="Sano Yuma" w:date="2023-02-17T18:27:00Z"/>
                <w:rFonts w:ascii="ＭＳ ゴシック" w:eastAsia="ＭＳ ゴシック" w:hAnsi="ＭＳ ゴシック"/>
                <w:sz w:val="18"/>
                <w:szCs w:val="20"/>
                <w:rPrChange w:id="2563" w:author="Sano Yuma" w:date="2023-02-17T18:27:00Z">
                  <w:rPr>
                    <w:ins w:id="2564" w:author="Sano Yuma" w:date="2023-02-17T18:27:00Z"/>
                  </w:rPr>
                </w:rPrChange>
              </w:rPr>
              <w:pPrChange w:id="2565" w:author="Sano Yuma" w:date="2023-02-17T18:27:00Z">
                <w:pPr/>
              </w:pPrChange>
            </w:pPr>
            <w:ins w:id="2566" w:author="Sano Yuma" w:date="2023-02-17T18:27:00Z">
              <w:r w:rsidRPr="00022BDF">
                <w:rPr>
                  <w:rFonts w:ascii="ＭＳ ゴシック" w:eastAsia="ＭＳ ゴシック" w:hAnsi="ＭＳ ゴシック"/>
                  <w:sz w:val="18"/>
                  <w:szCs w:val="20"/>
                  <w:rPrChange w:id="2567" w:author="Sano Yuma" w:date="2023-02-17T18:27:00Z">
                    <w:rPr/>
                  </w:rPrChange>
                </w:rPr>
                <w:t xml:space="preserve">    # 画面表示</w:t>
              </w:r>
            </w:ins>
          </w:p>
          <w:p w14:paraId="528E5012" w14:textId="46536083" w:rsidR="00022BDF" w:rsidRPr="00022BDF" w:rsidRDefault="00022BDF">
            <w:pPr>
              <w:spacing w:line="240" w:lineRule="exact"/>
              <w:rPr>
                <w:ins w:id="2568" w:author="Sano Yuma" w:date="2023-02-17T18:27:00Z"/>
                <w:rFonts w:ascii="ＭＳ ゴシック" w:eastAsia="ＭＳ ゴシック" w:hAnsi="ＭＳ ゴシック"/>
                <w:sz w:val="18"/>
                <w:szCs w:val="20"/>
                <w:rPrChange w:id="2569" w:author="Sano Yuma" w:date="2023-02-17T18:27:00Z">
                  <w:rPr>
                    <w:ins w:id="2570" w:author="Sano Yuma" w:date="2023-02-17T18:27:00Z"/>
                  </w:rPr>
                </w:rPrChange>
              </w:rPr>
              <w:pPrChange w:id="2571" w:author="Sano Yuma" w:date="2023-02-17T18:27:00Z">
                <w:pPr/>
              </w:pPrChange>
            </w:pPr>
            <w:ins w:id="2572" w:author="Sano Yuma" w:date="2023-02-17T18:27:00Z">
              <w:r w:rsidRPr="00022BDF">
                <w:rPr>
                  <w:rFonts w:ascii="ＭＳ ゴシック" w:eastAsia="ＭＳ ゴシック" w:hAnsi="ＭＳ ゴシック"/>
                  <w:sz w:val="18"/>
                  <w:szCs w:val="20"/>
                  <w:rPrChange w:id="2573" w:author="Sano Yuma" w:date="2023-02-17T18:27:00Z">
                    <w:rPr/>
                  </w:rPrChange>
                </w:rPr>
                <w:t xml:space="preserve">    plt.show()</w:t>
              </w:r>
            </w:ins>
          </w:p>
        </w:tc>
      </w:tr>
    </w:tbl>
    <w:p w14:paraId="65BF6BF8" w14:textId="77777777" w:rsidR="00022BDF" w:rsidRPr="00F3396B" w:rsidRDefault="00022BDF">
      <w:pPr>
        <w:rPr>
          <w:ins w:id="2574" w:author="Sano Yuma" w:date="2023-02-17T15:53:00Z"/>
          <w:rPrChange w:id="2575" w:author="Sano Yuma" w:date="2023-02-17T16:02:00Z">
            <w:rPr>
              <w:ins w:id="2576" w:author="Sano Yuma" w:date="2023-02-17T15:53:00Z"/>
              <w:rFonts w:asciiTheme="minorHAnsi" w:eastAsiaTheme="minorHAnsi" w:hAnsiTheme="minorHAnsi"/>
              <w:sz w:val="24"/>
              <w:szCs w:val="28"/>
            </w:rPr>
          </w:rPrChange>
        </w:rPr>
        <w:pPrChange w:id="2577" w:author="Sano Yuma" w:date="2023-02-17T16:02:00Z">
          <w:pPr>
            <w:pStyle w:val="2"/>
          </w:pPr>
        </w:pPrChange>
      </w:pPr>
    </w:p>
    <w:p w14:paraId="007EFA51" w14:textId="654D962A" w:rsidR="008A3BA5" w:rsidRPr="008A3BA5" w:rsidRDefault="008A3BA5">
      <w:pPr>
        <w:jc w:val="center"/>
        <w:rPr>
          <w:ins w:id="2578" w:author="Ec5-19 ec30103v(長岡高専)" w:date="2023-02-17T10:32:00Z"/>
          <w:rPrChange w:id="2579" w:author="Sano Yuma" w:date="2023-02-17T15:53:00Z">
            <w:rPr>
              <w:ins w:id="2580" w:author="Ec5-19 ec30103v(長岡高専)" w:date="2023-02-17T10:32:00Z"/>
              <w:rFonts w:asciiTheme="minorHAnsi" w:eastAsiaTheme="minorHAnsi" w:hAnsiTheme="minorHAnsi"/>
              <w:sz w:val="32"/>
              <w:szCs w:val="36"/>
            </w:rPr>
          </w:rPrChange>
        </w:rPr>
        <w:pPrChange w:id="2581" w:author="Sano Yuma" w:date="2023-02-17T15:54:00Z">
          <w:pPr>
            <w:pStyle w:val="1"/>
          </w:pPr>
        </w:pPrChange>
      </w:pPr>
      <w:ins w:id="2582" w:author="Sano Yuma" w:date="2023-02-17T15:53:00Z">
        <w:r>
          <w:rPr>
            <w:rFonts w:hint="eastAsia"/>
          </w:rPr>
          <w:t>リスト</w:t>
        </w:r>
        <w:r>
          <w:t>1.</w:t>
        </w:r>
      </w:ins>
      <w:ins w:id="2583" w:author="Sano Yuma" w:date="2023-02-17T18:26:00Z">
        <w:r w:rsidR="00022BDF">
          <w:t>3</w:t>
        </w:r>
      </w:ins>
      <w:ins w:id="2584" w:author="Sano Yuma" w:date="2023-02-17T20:59:00Z">
        <w:r w:rsidR="00C12C67">
          <w:rPr>
            <w:rFonts w:hint="eastAsia"/>
          </w:rPr>
          <w:t xml:space="preserve">　</w:t>
        </w:r>
      </w:ins>
      <w:ins w:id="2585" w:author="Sano Yuma" w:date="2023-02-17T15:53:00Z">
        <w:r>
          <w:t>calibrati</w:t>
        </w:r>
      </w:ins>
      <w:ins w:id="2586" w:author="Sano Yuma" w:date="2023-02-17T15:54:00Z">
        <w:r>
          <w:t>on.py</w:t>
        </w:r>
      </w:ins>
    </w:p>
    <w:tbl>
      <w:tblPr>
        <w:tblStyle w:val="af4"/>
        <w:tblW w:w="0" w:type="auto"/>
        <w:tblLook w:val="04A0" w:firstRow="1" w:lastRow="0" w:firstColumn="1" w:lastColumn="0" w:noHBand="0" w:noVBand="1"/>
      </w:tblPr>
      <w:tblGrid>
        <w:gridCol w:w="8494"/>
      </w:tblGrid>
      <w:tr w:rsidR="00DF5E04" w14:paraId="3926A585" w14:textId="77777777" w:rsidTr="00DF5E04">
        <w:trPr>
          <w:ins w:id="2587" w:author="Ec5-19 ec30103v(長岡高専)" w:date="2023-02-17T11:40:00Z"/>
        </w:trPr>
        <w:tc>
          <w:tcPr>
            <w:tcW w:w="8494" w:type="dxa"/>
          </w:tcPr>
          <w:p w14:paraId="7082762F" w14:textId="77777777" w:rsidR="008A3BA5" w:rsidRPr="00F3396B" w:rsidRDefault="008A3BA5">
            <w:pPr>
              <w:spacing w:line="240" w:lineRule="exact"/>
              <w:rPr>
                <w:ins w:id="2588" w:author="Sano Yuma" w:date="2023-02-17T15:49:00Z"/>
                <w:rFonts w:ascii="ＭＳ ゴシック" w:eastAsia="ＭＳ ゴシック" w:hAnsi="ＭＳ ゴシック" w:cs="Times New Roman"/>
                <w:sz w:val="18"/>
                <w:szCs w:val="18"/>
                <w:rPrChange w:id="2589" w:author="Sano Yuma" w:date="2023-02-17T16:01:00Z">
                  <w:rPr>
                    <w:ins w:id="2590" w:author="Sano Yuma" w:date="2023-02-17T15:49:00Z"/>
                  </w:rPr>
                </w:rPrChange>
              </w:rPr>
              <w:pPrChange w:id="2591" w:author="Sano Yuma" w:date="2023-02-17T15:52:00Z">
                <w:pPr/>
              </w:pPrChange>
            </w:pPr>
            <w:ins w:id="2592" w:author="Sano Yuma" w:date="2023-02-17T15:49:00Z">
              <w:r w:rsidRPr="00F3396B">
                <w:rPr>
                  <w:rFonts w:ascii="ＭＳ ゴシック" w:eastAsia="ＭＳ ゴシック" w:hAnsi="ＭＳ ゴシック" w:cs="Times New Roman"/>
                  <w:sz w:val="18"/>
                  <w:szCs w:val="18"/>
                  <w:rPrChange w:id="2593" w:author="Sano Yuma" w:date="2023-02-17T16:01:00Z">
                    <w:rPr/>
                  </w:rPrChange>
                </w:rPr>
                <w:t>import cv2</w:t>
              </w:r>
            </w:ins>
          </w:p>
          <w:p w14:paraId="57FCD545" w14:textId="77777777" w:rsidR="008A3BA5" w:rsidRPr="00F3396B" w:rsidRDefault="008A3BA5">
            <w:pPr>
              <w:spacing w:line="240" w:lineRule="exact"/>
              <w:rPr>
                <w:ins w:id="2594" w:author="Sano Yuma" w:date="2023-02-17T15:49:00Z"/>
                <w:rFonts w:ascii="ＭＳ ゴシック" w:eastAsia="ＭＳ ゴシック" w:hAnsi="ＭＳ ゴシック" w:cs="Times New Roman"/>
                <w:sz w:val="18"/>
                <w:szCs w:val="18"/>
                <w:rPrChange w:id="2595" w:author="Sano Yuma" w:date="2023-02-17T16:01:00Z">
                  <w:rPr>
                    <w:ins w:id="2596" w:author="Sano Yuma" w:date="2023-02-17T15:49:00Z"/>
                  </w:rPr>
                </w:rPrChange>
              </w:rPr>
              <w:pPrChange w:id="2597" w:author="Sano Yuma" w:date="2023-02-17T15:52:00Z">
                <w:pPr/>
              </w:pPrChange>
            </w:pPr>
            <w:ins w:id="2598" w:author="Sano Yuma" w:date="2023-02-17T15:49:00Z">
              <w:r w:rsidRPr="00F3396B">
                <w:rPr>
                  <w:rFonts w:ascii="ＭＳ ゴシック" w:eastAsia="ＭＳ ゴシック" w:hAnsi="ＭＳ ゴシック" w:cs="Times New Roman"/>
                  <w:sz w:val="18"/>
                  <w:szCs w:val="18"/>
                  <w:rPrChange w:id="2599" w:author="Sano Yuma" w:date="2023-02-17T16:01:00Z">
                    <w:rPr/>
                  </w:rPrChange>
                </w:rPr>
                <w:t>import numpy as np</w:t>
              </w:r>
            </w:ins>
          </w:p>
          <w:p w14:paraId="198E9CFF" w14:textId="77777777" w:rsidR="008A3BA5" w:rsidRPr="00F3396B" w:rsidRDefault="008A3BA5">
            <w:pPr>
              <w:spacing w:line="240" w:lineRule="exact"/>
              <w:rPr>
                <w:ins w:id="2600" w:author="Sano Yuma" w:date="2023-02-17T15:49:00Z"/>
                <w:rFonts w:ascii="ＭＳ ゴシック" w:eastAsia="ＭＳ ゴシック" w:hAnsi="ＭＳ ゴシック" w:cs="Times New Roman"/>
                <w:sz w:val="18"/>
                <w:szCs w:val="18"/>
                <w:rPrChange w:id="2601" w:author="Sano Yuma" w:date="2023-02-17T16:01:00Z">
                  <w:rPr>
                    <w:ins w:id="2602" w:author="Sano Yuma" w:date="2023-02-17T15:49:00Z"/>
                  </w:rPr>
                </w:rPrChange>
              </w:rPr>
              <w:pPrChange w:id="2603" w:author="Sano Yuma" w:date="2023-02-17T15:52:00Z">
                <w:pPr/>
              </w:pPrChange>
            </w:pPr>
            <w:ins w:id="2604" w:author="Sano Yuma" w:date="2023-02-17T15:49:00Z">
              <w:r w:rsidRPr="00F3396B">
                <w:rPr>
                  <w:rFonts w:ascii="ＭＳ ゴシック" w:eastAsia="ＭＳ ゴシック" w:hAnsi="ＭＳ ゴシック" w:cs="Times New Roman"/>
                  <w:sz w:val="18"/>
                  <w:szCs w:val="18"/>
                  <w:rPrChange w:id="2605" w:author="Sano Yuma" w:date="2023-02-17T16:01:00Z">
                    <w:rPr/>
                  </w:rPrChange>
                </w:rPr>
                <w:t>import glob</w:t>
              </w:r>
            </w:ins>
          </w:p>
          <w:p w14:paraId="0F29AFD1" w14:textId="77777777" w:rsidR="008A3BA5" w:rsidRPr="00F3396B" w:rsidRDefault="008A3BA5">
            <w:pPr>
              <w:spacing w:line="240" w:lineRule="exact"/>
              <w:rPr>
                <w:ins w:id="2606" w:author="Sano Yuma" w:date="2023-02-17T15:49:00Z"/>
                <w:rFonts w:ascii="ＭＳ ゴシック" w:eastAsia="ＭＳ ゴシック" w:hAnsi="ＭＳ ゴシック" w:cs="Times New Roman"/>
                <w:sz w:val="18"/>
                <w:szCs w:val="18"/>
                <w:rPrChange w:id="2607" w:author="Sano Yuma" w:date="2023-02-17T16:01:00Z">
                  <w:rPr>
                    <w:ins w:id="2608" w:author="Sano Yuma" w:date="2023-02-17T15:49:00Z"/>
                  </w:rPr>
                </w:rPrChange>
              </w:rPr>
              <w:pPrChange w:id="2609" w:author="Sano Yuma" w:date="2023-02-17T15:52:00Z">
                <w:pPr/>
              </w:pPrChange>
            </w:pPr>
          </w:p>
          <w:p w14:paraId="4D4A9BD9" w14:textId="77777777" w:rsidR="008A3BA5" w:rsidRPr="00F3396B" w:rsidRDefault="008A3BA5">
            <w:pPr>
              <w:spacing w:line="240" w:lineRule="exact"/>
              <w:rPr>
                <w:ins w:id="2610" w:author="Sano Yuma" w:date="2023-02-17T15:49:00Z"/>
                <w:rFonts w:ascii="ＭＳ ゴシック" w:eastAsia="ＭＳ ゴシック" w:hAnsi="ＭＳ ゴシック" w:cs="Times New Roman"/>
                <w:sz w:val="18"/>
                <w:szCs w:val="18"/>
                <w:rPrChange w:id="2611" w:author="Sano Yuma" w:date="2023-02-17T16:01:00Z">
                  <w:rPr>
                    <w:ins w:id="2612" w:author="Sano Yuma" w:date="2023-02-17T15:49:00Z"/>
                  </w:rPr>
                </w:rPrChange>
              </w:rPr>
              <w:pPrChange w:id="2613" w:author="Sano Yuma" w:date="2023-02-17T15:52:00Z">
                <w:pPr/>
              </w:pPrChange>
            </w:pPr>
            <w:ins w:id="2614" w:author="Sano Yuma" w:date="2023-02-17T15:49:00Z">
              <w:r w:rsidRPr="00F3396B">
                <w:rPr>
                  <w:rFonts w:ascii="ＭＳ ゴシック" w:eastAsia="ＭＳ ゴシック" w:hAnsi="ＭＳ ゴシック" w:cs="Times New Roman"/>
                  <w:sz w:val="18"/>
                  <w:szCs w:val="18"/>
                  <w:rPrChange w:id="2615" w:author="Sano Yuma" w:date="2023-02-17T16:01:00Z">
                    <w:rPr/>
                  </w:rPrChange>
                </w:rPr>
                <w:t>def getObjectPoints(square_size, nX, nY):</w:t>
              </w:r>
            </w:ins>
          </w:p>
          <w:p w14:paraId="4249B324" w14:textId="509CC993" w:rsidR="008A3BA5" w:rsidRPr="00F3396B" w:rsidRDefault="00E35873">
            <w:pPr>
              <w:spacing w:line="240" w:lineRule="exact"/>
              <w:rPr>
                <w:ins w:id="2616" w:author="Sano Yuma" w:date="2023-02-17T15:49:00Z"/>
                <w:rFonts w:ascii="ＭＳ ゴシック" w:eastAsia="ＭＳ ゴシック" w:hAnsi="ＭＳ ゴシック" w:cs="Times New Roman"/>
                <w:sz w:val="18"/>
                <w:szCs w:val="18"/>
                <w:rPrChange w:id="2617" w:author="Sano Yuma" w:date="2023-02-17T16:01:00Z">
                  <w:rPr>
                    <w:ins w:id="2618" w:author="Sano Yuma" w:date="2023-02-17T15:49:00Z"/>
                  </w:rPr>
                </w:rPrChange>
              </w:rPr>
              <w:pPrChange w:id="2619" w:author="Sano Yuma" w:date="2023-02-17T15:52:00Z">
                <w:pPr/>
              </w:pPrChange>
            </w:pPr>
            <w:ins w:id="2620" w:author="Sano Yuma" w:date="2023-02-17T21:37:00Z">
              <w:r>
                <w:rPr>
                  <w:rFonts w:ascii="ＭＳ ゴシック" w:eastAsia="ＭＳ ゴシック" w:hAnsi="ＭＳ ゴシック" w:cs="Times New Roman"/>
                  <w:sz w:val="18"/>
                  <w:szCs w:val="18"/>
                </w:rPr>
                <w:t xml:space="preserve">    </w:t>
              </w:r>
            </w:ins>
            <w:ins w:id="2621" w:author="Sano Yuma" w:date="2023-02-17T15:49:00Z">
              <w:r w:rsidR="008A3BA5" w:rsidRPr="00F3396B">
                <w:rPr>
                  <w:rFonts w:ascii="ＭＳ ゴシック" w:eastAsia="ＭＳ ゴシック" w:hAnsi="ＭＳ ゴシック" w:cs="Times New Roman"/>
                  <w:sz w:val="18"/>
                  <w:szCs w:val="18"/>
                  <w:rPrChange w:id="2622" w:author="Sano Yuma" w:date="2023-02-17T16:01:00Z">
                    <w:rPr/>
                  </w:rPrChange>
                </w:rPr>
                <w:t>object_points = np.zeros((nX * nY, 3), np.float32)</w:t>
              </w:r>
            </w:ins>
          </w:p>
          <w:p w14:paraId="206A47B8" w14:textId="6B75E542" w:rsidR="008A3BA5" w:rsidRPr="00F3396B" w:rsidRDefault="00E35873">
            <w:pPr>
              <w:spacing w:line="240" w:lineRule="exact"/>
              <w:rPr>
                <w:ins w:id="2623" w:author="Sano Yuma" w:date="2023-02-17T15:49:00Z"/>
                <w:rFonts w:ascii="ＭＳ ゴシック" w:eastAsia="ＭＳ ゴシック" w:hAnsi="ＭＳ ゴシック" w:cs="Times New Roman"/>
                <w:sz w:val="18"/>
                <w:szCs w:val="18"/>
                <w:rPrChange w:id="2624" w:author="Sano Yuma" w:date="2023-02-17T16:01:00Z">
                  <w:rPr>
                    <w:ins w:id="2625" w:author="Sano Yuma" w:date="2023-02-17T15:49:00Z"/>
                  </w:rPr>
                </w:rPrChange>
              </w:rPr>
              <w:pPrChange w:id="2626" w:author="Sano Yuma" w:date="2023-02-17T15:52:00Z">
                <w:pPr/>
              </w:pPrChange>
            </w:pPr>
            <w:ins w:id="2627" w:author="Sano Yuma" w:date="2023-02-17T21:37:00Z">
              <w:r>
                <w:rPr>
                  <w:rFonts w:ascii="ＭＳ ゴシック" w:eastAsia="ＭＳ ゴシック" w:hAnsi="ＭＳ ゴシック" w:cs="Times New Roman"/>
                  <w:sz w:val="18"/>
                  <w:szCs w:val="18"/>
                </w:rPr>
                <w:t xml:space="preserve">    </w:t>
              </w:r>
            </w:ins>
            <w:ins w:id="2628" w:author="Sano Yuma" w:date="2023-02-17T15:49:00Z">
              <w:r w:rsidR="008A3BA5" w:rsidRPr="00F3396B">
                <w:rPr>
                  <w:rFonts w:ascii="ＭＳ ゴシック" w:eastAsia="ＭＳ ゴシック" w:hAnsi="ＭＳ ゴシック" w:cs="Times New Roman"/>
                  <w:sz w:val="18"/>
                  <w:szCs w:val="18"/>
                  <w:rPrChange w:id="2629" w:author="Sano Yuma" w:date="2023-02-17T16:01:00Z">
                    <w:rPr/>
                  </w:rPrChange>
                </w:rPr>
                <w:t xml:space="preserve">object_points[:,:2] = np.mgrid[0:nY, 0:nX].T.reshape(-1, 2) </w:t>
              </w:r>
            </w:ins>
          </w:p>
          <w:p w14:paraId="284E16F1" w14:textId="086DA206" w:rsidR="008A3BA5" w:rsidRPr="00F3396B" w:rsidRDefault="00E35873">
            <w:pPr>
              <w:spacing w:line="240" w:lineRule="exact"/>
              <w:rPr>
                <w:ins w:id="2630" w:author="Sano Yuma" w:date="2023-02-17T15:49:00Z"/>
                <w:rFonts w:ascii="ＭＳ ゴシック" w:eastAsia="ＭＳ ゴシック" w:hAnsi="ＭＳ ゴシック" w:cs="Times New Roman"/>
                <w:sz w:val="18"/>
                <w:szCs w:val="18"/>
                <w:rPrChange w:id="2631" w:author="Sano Yuma" w:date="2023-02-17T16:01:00Z">
                  <w:rPr>
                    <w:ins w:id="2632" w:author="Sano Yuma" w:date="2023-02-17T15:49:00Z"/>
                  </w:rPr>
                </w:rPrChange>
              </w:rPr>
              <w:pPrChange w:id="2633" w:author="Sano Yuma" w:date="2023-02-17T15:52:00Z">
                <w:pPr/>
              </w:pPrChange>
            </w:pPr>
            <w:ins w:id="2634" w:author="Sano Yuma" w:date="2023-02-17T21:37:00Z">
              <w:r>
                <w:rPr>
                  <w:rFonts w:ascii="ＭＳ ゴシック" w:eastAsia="ＭＳ ゴシック" w:hAnsi="ＭＳ ゴシック" w:cs="Times New Roman"/>
                  <w:sz w:val="18"/>
                  <w:szCs w:val="18"/>
                </w:rPr>
                <w:t xml:space="preserve">    </w:t>
              </w:r>
            </w:ins>
            <w:ins w:id="2635" w:author="Sano Yuma" w:date="2023-02-17T15:49:00Z">
              <w:r w:rsidR="008A3BA5" w:rsidRPr="00F3396B">
                <w:rPr>
                  <w:rFonts w:ascii="ＭＳ ゴシック" w:eastAsia="ＭＳ ゴシック" w:hAnsi="ＭＳ ゴシック" w:cs="Times New Roman"/>
                  <w:sz w:val="18"/>
                  <w:szCs w:val="18"/>
                  <w:rPrChange w:id="2636" w:author="Sano Yuma" w:date="2023-02-17T16:01:00Z">
                    <w:rPr/>
                  </w:rPrChange>
                </w:rPr>
                <w:t># 正方形辺長の実寸をかけて座標をmm単位に変更</w:t>
              </w:r>
            </w:ins>
          </w:p>
          <w:p w14:paraId="56D2DEC3" w14:textId="7125ACF9" w:rsidR="008A3BA5" w:rsidRPr="00F3396B" w:rsidRDefault="00E35873">
            <w:pPr>
              <w:spacing w:line="240" w:lineRule="exact"/>
              <w:rPr>
                <w:ins w:id="2637" w:author="Sano Yuma" w:date="2023-02-17T15:49:00Z"/>
                <w:rFonts w:ascii="ＭＳ ゴシック" w:eastAsia="ＭＳ ゴシック" w:hAnsi="ＭＳ ゴシック" w:cs="Times New Roman"/>
                <w:sz w:val="18"/>
                <w:szCs w:val="18"/>
                <w:rPrChange w:id="2638" w:author="Sano Yuma" w:date="2023-02-17T16:01:00Z">
                  <w:rPr>
                    <w:ins w:id="2639" w:author="Sano Yuma" w:date="2023-02-17T15:49:00Z"/>
                  </w:rPr>
                </w:rPrChange>
              </w:rPr>
              <w:pPrChange w:id="2640" w:author="Sano Yuma" w:date="2023-02-17T15:52:00Z">
                <w:pPr/>
              </w:pPrChange>
            </w:pPr>
            <w:ins w:id="2641" w:author="Sano Yuma" w:date="2023-02-17T21:37:00Z">
              <w:r>
                <w:rPr>
                  <w:rFonts w:ascii="ＭＳ ゴシック" w:eastAsia="ＭＳ ゴシック" w:hAnsi="ＭＳ ゴシック" w:cs="Times New Roman"/>
                  <w:sz w:val="18"/>
                  <w:szCs w:val="18"/>
                </w:rPr>
                <w:t xml:space="preserve">    </w:t>
              </w:r>
            </w:ins>
            <w:ins w:id="2642" w:author="Sano Yuma" w:date="2023-02-17T15:49:00Z">
              <w:r w:rsidR="008A3BA5" w:rsidRPr="00F3396B">
                <w:rPr>
                  <w:rFonts w:ascii="ＭＳ ゴシック" w:eastAsia="ＭＳ ゴシック" w:hAnsi="ＭＳ ゴシック" w:cs="Times New Roman"/>
                  <w:sz w:val="18"/>
                  <w:szCs w:val="18"/>
                  <w:rPrChange w:id="2643" w:author="Sano Yuma" w:date="2023-02-17T16:01:00Z">
                    <w:rPr/>
                  </w:rPrChange>
                </w:rPr>
                <w:t>object_points = object_points * square_size</w:t>
              </w:r>
            </w:ins>
          </w:p>
          <w:p w14:paraId="72B8B60E" w14:textId="7E312D2A" w:rsidR="008A3BA5" w:rsidRPr="00F3396B" w:rsidRDefault="00E35873">
            <w:pPr>
              <w:spacing w:line="240" w:lineRule="exact"/>
              <w:rPr>
                <w:ins w:id="2644" w:author="Sano Yuma" w:date="2023-02-17T15:49:00Z"/>
                <w:rFonts w:ascii="ＭＳ ゴシック" w:eastAsia="ＭＳ ゴシック" w:hAnsi="ＭＳ ゴシック" w:cs="Times New Roman"/>
                <w:sz w:val="18"/>
                <w:szCs w:val="18"/>
                <w:rPrChange w:id="2645" w:author="Sano Yuma" w:date="2023-02-17T16:01:00Z">
                  <w:rPr>
                    <w:ins w:id="2646" w:author="Sano Yuma" w:date="2023-02-17T15:49:00Z"/>
                  </w:rPr>
                </w:rPrChange>
              </w:rPr>
              <w:pPrChange w:id="2647" w:author="Sano Yuma" w:date="2023-02-17T15:52:00Z">
                <w:pPr/>
              </w:pPrChange>
            </w:pPr>
            <w:ins w:id="2648" w:author="Sano Yuma" w:date="2023-02-17T21:37:00Z">
              <w:r>
                <w:rPr>
                  <w:rFonts w:ascii="ＭＳ ゴシック" w:eastAsia="ＭＳ ゴシック" w:hAnsi="ＭＳ ゴシック" w:cs="Times New Roman"/>
                  <w:sz w:val="18"/>
                  <w:szCs w:val="18"/>
                </w:rPr>
                <w:t xml:space="preserve">    </w:t>
              </w:r>
            </w:ins>
            <w:ins w:id="2649" w:author="Sano Yuma" w:date="2023-02-17T15:49:00Z">
              <w:r w:rsidR="008A3BA5" w:rsidRPr="00F3396B">
                <w:rPr>
                  <w:rFonts w:ascii="ＭＳ ゴシック" w:eastAsia="ＭＳ ゴシック" w:hAnsi="ＭＳ ゴシック" w:cs="Times New Roman"/>
                  <w:sz w:val="18"/>
                  <w:szCs w:val="18"/>
                  <w:rPrChange w:id="2650" w:author="Sano Yuma" w:date="2023-02-17T16:01:00Z">
                    <w:rPr/>
                  </w:rPrChange>
                </w:rPr>
                <w:t>return object_points</w:t>
              </w:r>
            </w:ins>
          </w:p>
          <w:p w14:paraId="332D2169" w14:textId="77777777" w:rsidR="008A3BA5" w:rsidRPr="00F3396B" w:rsidRDefault="008A3BA5">
            <w:pPr>
              <w:spacing w:line="240" w:lineRule="exact"/>
              <w:rPr>
                <w:ins w:id="2651" w:author="Sano Yuma" w:date="2023-02-17T15:49:00Z"/>
                <w:rFonts w:ascii="ＭＳ ゴシック" w:eastAsia="ＭＳ ゴシック" w:hAnsi="ＭＳ ゴシック" w:cs="Times New Roman"/>
                <w:sz w:val="18"/>
                <w:szCs w:val="18"/>
                <w:rPrChange w:id="2652" w:author="Sano Yuma" w:date="2023-02-17T16:01:00Z">
                  <w:rPr>
                    <w:ins w:id="2653" w:author="Sano Yuma" w:date="2023-02-17T15:49:00Z"/>
                  </w:rPr>
                </w:rPrChange>
              </w:rPr>
              <w:pPrChange w:id="2654" w:author="Sano Yuma" w:date="2023-02-17T15:52:00Z">
                <w:pPr/>
              </w:pPrChange>
            </w:pPr>
          </w:p>
          <w:p w14:paraId="65678964" w14:textId="77777777" w:rsidR="008A3BA5" w:rsidRPr="00F3396B" w:rsidRDefault="008A3BA5">
            <w:pPr>
              <w:spacing w:line="240" w:lineRule="exact"/>
              <w:rPr>
                <w:ins w:id="2655" w:author="Sano Yuma" w:date="2023-02-17T15:49:00Z"/>
                <w:rFonts w:ascii="ＭＳ ゴシック" w:eastAsia="ＭＳ ゴシック" w:hAnsi="ＭＳ ゴシック" w:cs="Times New Roman"/>
                <w:sz w:val="18"/>
                <w:szCs w:val="18"/>
                <w:rPrChange w:id="2656" w:author="Sano Yuma" w:date="2023-02-17T16:01:00Z">
                  <w:rPr>
                    <w:ins w:id="2657" w:author="Sano Yuma" w:date="2023-02-17T15:49:00Z"/>
                  </w:rPr>
                </w:rPrChange>
              </w:rPr>
              <w:pPrChange w:id="2658" w:author="Sano Yuma" w:date="2023-02-17T15:52:00Z">
                <w:pPr/>
              </w:pPrChange>
            </w:pPr>
            <w:ins w:id="2659" w:author="Sano Yuma" w:date="2023-02-17T15:49:00Z">
              <w:r w:rsidRPr="00F3396B">
                <w:rPr>
                  <w:rFonts w:ascii="ＭＳ ゴシック" w:eastAsia="ＭＳ ゴシック" w:hAnsi="ＭＳ ゴシック" w:cs="Times New Roman"/>
                  <w:sz w:val="18"/>
                  <w:szCs w:val="18"/>
                  <w:rPrChange w:id="2660" w:author="Sano Yuma" w:date="2023-02-17T16:01:00Z">
                    <w:rPr/>
                  </w:rPrChange>
                </w:rPr>
                <w:lastRenderedPageBreak/>
                <w:t>def getImagePoints(image_file, nX, nY):</w:t>
              </w:r>
            </w:ins>
          </w:p>
          <w:p w14:paraId="500EAFC6" w14:textId="449DBCF9" w:rsidR="008A3BA5" w:rsidRPr="00F3396B" w:rsidRDefault="00E35873">
            <w:pPr>
              <w:spacing w:line="240" w:lineRule="exact"/>
              <w:rPr>
                <w:ins w:id="2661" w:author="Sano Yuma" w:date="2023-02-17T15:49:00Z"/>
                <w:rFonts w:ascii="ＭＳ ゴシック" w:eastAsia="ＭＳ ゴシック" w:hAnsi="ＭＳ ゴシック" w:cs="Times New Roman"/>
                <w:sz w:val="18"/>
                <w:szCs w:val="18"/>
                <w:rPrChange w:id="2662" w:author="Sano Yuma" w:date="2023-02-17T16:01:00Z">
                  <w:rPr>
                    <w:ins w:id="2663" w:author="Sano Yuma" w:date="2023-02-17T15:49:00Z"/>
                  </w:rPr>
                </w:rPrChange>
              </w:rPr>
              <w:pPrChange w:id="2664" w:author="Sano Yuma" w:date="2023-02-17T15:52:00Z">
                <w:pPr/>
              </w:pPrChange>
            </w:pPr>
            <w:ins w:id="2665" w:author="Sano Yuma" w:date="2023-02-17T21:37:00Z">
              <w:r>
                <w:rPr>
                  <w:rFonts w:ascii="ＭＳ ゴシック" w:eastAsia="ＭＳ ゴシック" w:hAnsi="ＭＳ ゴシック" w:cs="Times New Roman"/>
                  <w:sz w:val="18"/>
                  <w:szCs w:val="18"/>
                </w:rPr>
                <w:t xml:space="preserve">    </w:t>
              </w:r>
            </w:ins>
            <w:ins w:id="2666" w:author="Sano Yuma" w:date="2023-02-17T15:49:00Z">
              <w:r w:rsidR="008A3BA5" w:rsidRPr="00F3396B">
                <w:rPr>
                  <w:rFonts w:ascii="ＭＳ ゴシック" w:eastAsia="ＭＳ ゴシック" w:hAnsi="ＭＳ ゴシック" w:cs="Times New Roman"/>
                  <w:sz w:val="18"/>
                  <w:szCs w:val="18"/>
                  <w:rPrChange w:id="2667" w:author="Sano Yuma" w:date="2023-02-17T16:01:00Z">
                    <w:rPr/>
                  </w:rPrChange>
                </w:rPr>
                <w:t>image = cv2.imread(image_file)</w:t>
              </w:r>
            </w:ins>
          </w:p>
          <w:p w14:paraId="5E7A0EBA" w14:textId="3F6DBC5E" w:rsidR="008A3BA5" w:rsidRPr="00F3396B" w:rsidRDefault="00E35873">
            <w:pPr>
              <w:spacing w:line="240" w:lineRule="exact"/>
              <w:rPr>
                <w:ins w:id="2668" w:author="Sano Yuma" w:date="2023-02-17T15:49:00Z"/>
                <w:rFonts w:ascii="ＭＳ ゴシック" w:eastAsia="ＭＳ ゴシック" w:hAnsi="ＭＳ ゴシック" w:cs="Times New Roman"/>
                <w:sz w:val="18"/>
                <w:szCs w:val="18"/>
                <w:rPrChange w:id="2669" w:author="Sano Yuma" w:date="2023-02-17T16:01:00Z">
                  <w:rPr>
                    <w:ins w:id="2670" w:author="Sano Yuma" w:date="2023-02-17T15:49:00Z"/>
                  </w:rPr>
                </w:rPrChange>
              </w:rPr>
              <w:pPrChange w:id="2671" w:author="Sano Yuma" w:date="2023-02-17T15:52:00Z">
                <w:pPr/>
              </w:pPrChange>
            </w:pPr>
            <w:ins w:id="2672" w:author="Sano Yuma" w:date="2023-02-17T21:37:00Z">
              <w:r>
                <w:rPr>
                  <w:rFonts w:ascii="ＭＳ ゴシック" w:eastAsia="ＭＳ ゴシック" w:hAnsi="ＭＳ ゴシック" w:cs="Times New Roman"/>
                  <w:sz w:val="18"/>
                  <w:szCs w:val="18"/>
                </w:rPr>
                <w:t xml:space="preserve">    </w:t>
              </w:r>
            </w:ins>
            <w:ins w:id="2673" w:author="Sano Yuma" w:date="2023-02-17T15:49:00Z">
              <w:r w:rsidR="008A3BA5" w:rsidRPr="00F3396B">
                <w:rPr>
                  <w:rFonts w:ascii="ＭＳ ゴシック" w:eastAsia="ＭＳ ゴシック" w:hAnsi="ＭＳ ゴシック" w:cs="Times New Roman"/>
                  <w:sz w:val="18"/>
                  <w:szCs w:val="18"/>
                  <w:rPrChange w:id="2674" w:author="Sano Yuma" w:date="2023-02-17T16:01:00Z">
                    <w:rPr/>
                  </w:rPrChange>
                </w:rPr>
                <w:t xml:space="preserve">gray = cv2.cvtColor(image, cv2.COLOR_BGR2GRAY)  </w:t>
              </w:r>
            </w:ins>
          </w:p>
          <w:p w14:paraId="0B93E092" w14:textId="5E263640" w:rsidR="008A3BA5" w:rsidRPr="00F3396B" w:rsidRDefault="00E35873">
            <w:pPr>
              <w:spacing w:line="240" w:lineRule="exact"/>
              <w:rPr>
                <w:ins w:id="2675" w:author="Sano Yuma" w:date="2023-02-17T15:49:00Z"/>
                <w:rFonts w:ascii="ＭＳ ゴシック" w:eastAsia="ＭＳ ゴシック" w:hAnsi="ＭＳ ゴシック" w:cs="Times New Roman"/>
                <w:sz w:val="18"/>
                <w:szCs w:val="18"/>
                <w:rPrChange w:id="2676" w:author="Sano Yuma" w:date="2023-02-17T16:01:00Z">
                  <w:rPr>
                    <w:ins w:id="2677" w:author="Sano Yuma" w:date="2023-02-17T15:49:00Z"/>
                  </w:rPr>
                </w:rPrChange>
              </w:rPr>
              <w:pPrChange w:id="2678" w:author="Sano Yuma" w:date="2023-02-17T15:52:00Z">
                <w:pPr/>
              </w:pPrChange>
            </w:pPr>
            <w:ins w:id="2679" w:author="Sano Yuma" w:date="2023-02-17T21:37:00Z">
              <w:r>
                <w:rPr>
                  <w:rFonts w:ascii="ＭＳ ゴシック" w:eastAsia="ＭＳ ゴシック" w:hAnsi="ＭＳ ゴシック" w:cs="Times New Roman"/>
                  <w:sz w:val="18"/>
                  <w:szCs w:val="18"/>
                </w:rPr>
                <w:t xml:space="preserve">    </w:t>
              </w:r>
            </w:ins>
            <w:ins w:id="2680" w:author="Sano Yuma" w:date="2023-02-17T15:49:00Z">
              <w:r w:rsidR="008A3BA5" w:rsidRPr="00F3396B">
                <w:rPr>
                  <w:rFonts w:ascii="ＭＳ ゴシック" w:eastAsia="ＭＳ ゴシック" w:hAnsi="ＭＳ ゴシック" w:cs="Times New Roman"/>
                  <w:sz w:val="18"/>
                  <w:szCs w:val="18"/>
                  <w:rPrChange w:id="2681" w:author="Sano Yuma" w:date="2023-02-17T16:01:00Z">
                    <w:rPr/>
                  </w:rPrChange>
                </w:rPr>
                <w:t># チェスボードの内角検知</w:t>
              </w:r>
            </w:ins>
          </w:p>
          <w:p w14:paraId="431B0333" w14:textId="4EBB0463" w:rsidR="008A3BA5" w:rsidRPr="00F3396B" w:rsidRDefault="00E35873">
            <w:pPr>
              <w:spacing w:line="240" w:lineRule="exact"/>
              <w:rPr>
                <w:ins w:id="2682" w:author="Sano Yuma" w:date="2023-02-17T15:49:00Z"/>
                <w:rFonts w:ascii="ＭＳ ゴシック" w:eastAsia="ＭＳ ゴシック" w:hAnsi="ＭＳ ゴシック" w:cs="Times New Roman"/>
                <w:sz w:val="18"/>
                <w:szCs w:val="18"/>
                <w:rPrChange w:id="2683" w:author="Sano Yuma" w:date="2023-02-17T16:01:00Z">
                  <w:rPr>
                    <w:ins w:id="2684" w:author="Sano Yuma" w:date="2023-02-17T15:49:00Z"/>
                  </w:rPr>
                </w:rPrChange>
              </w:rPr>
              <w:pPrChange w:id="2685" w:author="Sano Yuma" w:date="2023-02-17T15:52:00Z">
                <w:pPr/>
              </w:pPrChange>
            </w:pPr>
            <w:ins w:id="2686" w:author="Sano Yuma" w:date="2023-02-17T21:37:00Z">
              <w:r>
                <w:rPr>
                  <w:rFonts w:ascii="ＭＳ ゴシック" w:eastAsia="ＭＳ ゴシック" w:hAnsi="ＭＳ ゴシック" w:cs="Times New Roman"/>
                  <w:sz w:val="18"/>
                  <w:szCs w:val="18"/>
                </w:rPr>
                <w:t xml:space="preserve">    </w:t>
              </w:r>
            </w:ins>
            <w:ins w:id="2687" w:author="Sano Yuma" w:date="2023-02-17T15:49:00Z">
              <w:r w:rsidR="008A3BA5" w:rsidRPr="00F3396B">
                <w:rPr>
                  <w:rFonts w:ascii="ＭＳ ゴシック" w:eastAsia="ＭＳ ゴシック" w:hAnsi="ＭＳ ゴシック" w:cs="Times New Roman"/>
                  <w:sz w:val="18"/>
                  <w:szCs w:val="18"/>
                  <w:rPrChange w:id="2688" w:author="Sano Yuma" w:date="2023-02-17T16:01:00Z">
                    <w:rPr/>
                  </w:rPrChange>
                </w:rPr>
                <w:t>success, corners = cv2.findChessboardCorners(gray, (nY, nX), None)</w:t>
              </w:r>
            </w:ins>
          </w:p>
          <w:p w14:paraId="7E56A446" w14:textId="6A6ED33B" w:rsidR="008A3BA5" w:rsidRPr="00F3396B" w:rsidRDefault="00E35873">
            <w:pPr>
              <w:spacing w:line="240" w:lineRule="exact"/>
              <w:rPr>
                <w:ins w:id="2689" w:author="Sano Yuma" w:date="2023-02-17T15:49:00Z"/>
                <w:rFonts w:ascii="ＭＳ ゴシック" w:eastAsia="ＭＳ ゴシック" w:hAnsi="ＭＳ ゴシック" w:cs="Times New Roman"/>
                <w:sz w:val="18"/>
                <w:szCs w:val="18"/>
                <w:rPrChange w:id="2690" w:author="Sano Yuma" w:date="2023-02-17T16:01:00Z">
                  <w:rPr>
                    <w:ins w:id="2691" w:author="Sano Yuma" w:date="2023-02-17T15:49:00Z"/>
                  </w:rPr>
                </w:rPrChange>
              </w:rPr>
              <w:pPrChange w:id="2692" w:author="Sano Yuma" w:date="2023-02-17T15:52:00Z">
                <w:pPr/>
              </w:pPrChange>
            </w:pPr>
            <w:ins w:id="2693" w:author="Sano Yuma" w:date="2023-02-17T21:37:00Z">
              <w:r>
                <w:rPr>
                  <w:rFonts w:ascii="ＭＳ ゴシック" w:eastAsia="ＭＳ ゴシック" w:hAnsi="ＭＳ ゴシック" w:cs="Times New Roman"/>
                  <w:sz w:val="18"/>
                  <w:szCs w:val="18"/>
                </w:rPr>
                <w:t xml:space="preserve">    </w:t>
              </w:r>
            </w:ins>
            <w:ins w:id="2694" w:author="Sano Yuma" w:date="2023-02-17T15:49:00Z">
              <w:r w:rsidR="008A3BA5" w:rsidRPr="00F3396B">
                <w:rPr>
                  <w:rFonts w:ascii="ＭＳ ゴシック" w:eastAsia="ＭＳ ゴシック" w:hAnsi="ＭＳ ゴシック" w:cs="Times New Roman"/>
                  <w:sz w:val="18"/>
                  <w:szCs w:val="18"/>
                  <w:rPrChange w:id="2695" w:author="Sano Yuma" w:date="2023-02-17T16:01:00Z">
                    <w:rPr/>
                  </w:rPrChange>
                </w:rPr>
                <w:t>if success == True:</w:t>
              </w:r>
            </w:ins>
          </w:p>
          <w:p w14:paraId="5CE90F15" w14:textId="3D0FDA56" w:rsidR="008A3BA5" w:rsidRPr="00F3396B" w:rsidRDefault="00E35873">
            <w:pPr>
              <w:spacing w:line="240" w:lineRule="exact"/>
              <w:rPr>
                <w:ins w:id="2696" w:author="Sano Yuma" w:date="2023-02-17T15:49:00Z"/>
                <w:rFonts w:ascii="ＭＳ ゴシック" w:eastAsia="ＭＳ ゴシック" w:hAnsi="ＭＳ ゴシック" w:cs="Times New Roman"/>
                <w:sz w:val="18"/>
                <w:szCs w:val="18"/>
                <w:rPrChange w:id="2697" w:author="Sano Yuma" w:date="2023-02-17T16:01:00Z">
                  <w:rPr>
                    <w:ins w:id="2698" w:author="Sano Yuma" w:date="2023-02-17T15:49:00Z"/>
                  </w:rPr>
                </w:rPrChange>
              </w:rPr>
              <w:pPrChange w:id="2699" w:author="Sano Yuma" w:date="2023-02-17T15:52:00Z">
                <w:pPr/>
              </w:pPrChange>
            </w:pPr>
            <w:ins w:id="2700" w:author="Sano Yuma" w:date="2023-02-17T21:37:00Z">
              <w:r>
                <w:rPr>
                  <w:rFonts w:ascii="ＭＳ ゴシック" w:eastAsia="ＭＳ ゴシック" w:hAnsi="ＭＳ ゴシック" w:cs="Times New Roman"/>
                  <w:sz w:val="18"/>
                  <w:szCs w:val="18"/>
                </w:rPr>
                <w:t xml:space="preserve">        </w:t>
              </w:r>
            </w:ins>
            <w:ins w:id="2701" w:author="Sano Yuma" w:date="2023-02-17T15:49:00Z">
              <w:r w:rsidR="008A3BA5" w:rsidRPr="00F3396B">
                <w:rPr>
                  <w:rFonts w:ascii="ＭＳ ゴシック" w:eastAsia="ＭＳ ゴシック" w:hAnsi="ＭＳ ゴシック" w:cs="Times New Roman"/>
                  <w:sz w:val="18"/>
                  <w:szCs w:val="18"/>
                  <w:rPrChange w:id="2702" w:author="Sano Yuma" w:date="2023-02-17T16:01:00Z">
                    <w:rPr/>
                  </w:rPrChange>
                </w:rPr>
                <w:t>criteria = (cv2.TERM_CRITERIA_EPS + cv2.TERM_CRITERIA_MAX_ITER, 30, 0.001)</w:t>
              </w:r>
            </w:ins>
          </w:p>
          <w:p w14:paraId="73F489FE" w14:textId="1EDE17A9" w:rsidR="008A3BA5" w:rsidRPr="00F3396B" w:rsidRDefault="00E35873">
            <w:pPr>
              <w:spacing w:line="240" w:lineRule="exact"/>
              <w:rPr>
                <w:ins w:id="2703" w:author="Sano Yuma" w:date="2023-02-17T15:49:00Z"/>
                <w:rFonts w:ascii="ＭＳ ゴシック" w:eastAsia="ＭＳ ゴシック" w:hAnsi="ＭＳ ゴシック" w:cs="Times New Roman"/>
                <w:sz w:val="18"/>
                <w:szCs w:val="18"/>
                <w:rPrChange w:id="2704" w:author="Sano Yuma" w:date="2023-02-17T16:01:00Z">
                  <w:rPr>
                    <w:ins w:id="2705" w:author="Sano Yuma" w:date="2023-02-17T15:49:00Z"/>
                  </w:rPr>
                </w:rPrChange>
              </w:rPr>
              <w:pPrChange w:id="2706" w:author="Sano Yuma" w:date="2023-02-17T15:52:00Z">
                <w:pPr/>
              </w:pPrChange>
            </w:pPr>
            <w:ins w:id="2707" w:author="Sano Yuma" w:date="2023-02-17T21:37:00Z">
              <w:r>
                <w:rPr>
                  <w:rFonts w:ascii="ＭＳ ゴシック" w:eastAsia="ＭＳ ゴシック" w:hAnsi="ＭＳ ゴシック" w:cs="Times New Roman"/>
                  <w:sz w:val="18"/>
                  <w:szCs w:val="18"/>
                </w:rPr>
                <w:t xml:space="preserve">        </w:t>
              </w:r>
            </w:ins>
            <w:ins w:id="2708" w:author="Sano Yuma" w:date="2023-02-17T15:49:00Z">
              <w:r w:rsidR="008A3BA5" w:rsidRPr="00F3396B">
                <w:rPr>
                  <w:rFonts w:ascii="ＭＳ ゴシック" w:eastAsia="ＭＳ ゴシック" w:hAnsi="ＭＳ ゴシック" w:cs="Times New Roman"/>
                  <w:sz w:val="18"/>
                  <w:szCs w:val="18"/>
                  <w:rPrChange w:id="2709" w:author="Sano Yuma" w:date="2023-02-17T16:01:00Z">
                    <w:rPr/>
                  </w:rPrChange>
                </w:rPr>
                <w:t>corners_2 = cv2.cornerSubPix(gray, corners, (11,11), (-1,-1), criteria)</w:t>
              </w:r>
            </w:ins>
          </w:p>
          <w:p w14:paraId="075ECEA9" w14:textId="696CBECA" w:rsidR="008A3BA5" w:rsidRPr="00F3396B" w:rsidRDefault="00E35873">
            <w:pPr>
              <w:spacing w:line="240" w:lineRule="exact"/>
              <w:rPr>
                <w:ins w:id="2710" w:author="Sano Yuma" w:date="2023-02-17T15:49:00Z"/>
                <w:rFonts w:ascii="ＭＳ ゴシック" w:eastAsia="ＭＳ ゴシック" w:hAnsi="ＭＳ ゴシック" w:cs="Times New Roman"/>
                <w:sz w:val="18"/>
                <w:szCs w:val="18"/>
                <w:rPrChange w:id="2711" w:author="Sano Yuma" w:date="2023-02-17T16:01:00Z">
                  <w:rPr>
                    <w:ins w:id="2712" w:author="Sano Yuma" w:date="2023-02-17T15:49:00Z"/>
                  </w:rPr>
                </w:rPrChange>
              </w:rPr>
              <w:pPrChange w:id="2713" w:author="Sano Yuma" w:date="2023-02-17T15:52:00Z">
                <w:pPr/>
              </w:pPrChange>
            </w:pPr>
            <w:ins w:id="2714" w:author="Sano Yuma" w:date="2023-02-17T21:37:00Z">
              <w:r>
                <w:rPr>
                  <w:rFonts w:ascii="ＭＳ ゴシック" w:eastAsia="ＭＳ ゴシック" w:hAnsi="ＭＳ ゴシック" w:cs="Times New Roman"/>
                  <w:sz w:val="18"/>
                  <w:szCs w:val="18"/>
                </w:rPr>
                <w:t xml:space="preserve">        </w:t>
              </w:r>
            </w:ins>
            <w:ins w:id="2715" w:author="Sano Yuma" w:date="2023-02-17T15:49:00Z">
              <w:r w:rsidR="008A3BA5" w:rsidRPr="00F3396B">
                <w:rPr>
                  <w:rFonts w:ascii="ＭＳ ゴシック" w:eastAsia="ＭＳ ゴシック" w:hAnsi="ＭＳ ゴシック" w:cs="Times New Roman"/>
                  <w:sz w:val="18"/>
                  <w:szCs w:val="18"/>
                  <w:rPrChange w:id="2716" w:author="Sano Yuma" w:date="2023-02-17T16:01:00Z">
                    <w:rPr/>
                  </w:rPrChange>
                </w:rPr>
                <w:t>return True, corners_2</w:t>
              </w:r>
            </w:ins>
          </w:p>
          <w:p w14:paraId="5B2AE6C2" w14:textId="68B0060D" w:rsidR="008A3BA5" w:rsidRPr="00F3396B" w:rsidRDefault="00E35873">
            <w:pPr>
              <w:spacing w:line="240" w:lineRule="exact"/>
              <w:rPr>
                <w:ins w:id="2717" w:author="Sano Yuma" w:date="2023-02-17T15:49:00Z"/>
                <w:rFonts w:ascii="ＭＳ ゴシック" w:eastAsia="ＭＳ ゴシック" w:hAnsi="ＭＳ ゴシック" w:cs="Times New Roman"/>
                <w:sz w:val="18"/>
                <w:szCs w:val="18"/>
                <w:rPrChange w:id="2718" w:author="Sano Yuma" w:date="2023-02-17T16:01:00Z">
                  <w:rPr>
                    <w:ins w:id="2719" w:author="Sano Yuma" w:date="2023-02-17T15:49:00Z"/>
                  </w:rPr>
                </w:rPrChange>
              </w:rPr>
              <w:pPrChange w:id="2720" w:author="Sano Yuma" w:date="2023-02-17T15:52:00Z">
                <w:pPr/>
              </w:pPrChange>
            </w:pPr>
            <w:ins w:id="2721" w:author="Sano Yuma" w:date="2023-02-17T21:37:00Z">
              <w:r>
                <w:rPr>
                  <w:rFonts w:ascii="ＭＳ ゴシック" w:eastAsia="ＭＳ ゴシック" w:hAnsi="ＭＳ ゴシック" w:cs="Times New Roman"/>
                  <w:sz w:val="18"/>
                  <w:szCs w:val="18"/>
                </w:rPr>
                <w:t xml:space="preserve">    </w:t>
              </w:r>
            </w:ins>
            <w:ins w:id="2722" w:author="Sano Yuma" w:date="2023-02-17T15:49:00Z">
              <w:r w:rsidR="008A3BA5" w:rsidRPr="00F3396B">
                <w:rPr>
                  <w:rFonts w:ascii="ＭＳ ゴシック" w:eastAsia="ＭＳ ゴシック" w:hAnsi="ＭＳ ゴシック" w:cs="Times New Roman"/>
                  <w:sz w:val="18"/>
                  <w:szCs w:val="18"/>
                  <w:rPrChange w:id="2723" w:author="Sano Yuma" w:date="2023-02-17T16:01:00Z">
                    <w:rPr/>
                  </w:rPrChange>
                </w:rPr>
                <w:t>else:</w:t>
              </w:r>
            </w:ins>
          </w:p>
          <w:p w14:paraId="17E3979E" w14:textId="43B08259" w:rsidR="008A3BA5" w:rsidRPr="00F3396B" w:rsidRDefault="00E35873">
            <w:pPr>
              <w:spacing w:line="240" w:lineRule="exact"/>
              <w:rPr>
                <w:ins w:id="2724" w:author="Sano Yuma" w:date="2023-02-17T15:49:00Z"/>
                <w:rFonts w:ascii="ＭＳ ゴシック" w:eastAsia="ＭＳ ゴシック" w:hAnsi="ＭＳ ゴシック" w:cs="Times New Roman"/>
                <w:sz w:val="18"/>
                <w:szCs w:val="18"/>
                <w:rPrChange w:id="2725" w:author="Sano Yuma" w:date="2023-02-17T16:01:00Z">
                  <w:rPr>
                    <w:ins w:id="2726" w:author="Sano Yuma" w:date="2023-02-17T15:49:00Z"/>
                  </w:rPr>
                </w:rPrChange>
              </w:rPr>
              <w:pPrChange w:id="2727" w:author="Sano Yuma" w:date="2023-02-17T15:52:00Z">
                <w:pPr/>
              </w:pPrChange>
            </w:pPr>
            <w:ins w:id="2728" w:author="Sano Yuma" w:date="2023-02-17T21:37:00Z">
              <w:r>
                <w:rPr>
                  <w:rFonts w:ascii="ＭＳ ゴシック" w:eastAsia="ＭＳ ゴシック" w:hAnsi="ＭＳ ゴシック" w:cs="Times New Roman"/>
                  <w:sz w:val="18"/>
                  <w:szCs w:val="18"/>
                </w:rPr>
                <w:t xml:space="preserve">        </w:t>
              </w:r>
            </w:ins>
            <w:ins w:id="2729" w:author="Sano Yuma" w:date="2023-02-17T15:49:00Z">
              <w:r w:rsidR="008A3BA5" w:rsidRPr="00F3396B">
                <w:rPr>
                  <w:rFonts w:ascii="ＭＳ ゴシック" w:eastAsia="ＭＳ ゴシック" w:hAnsi="ＭＳ ゴシック" w:cs="Times New Roman"/>
                  <w:sz w:val="18"/>
                  <w:szCs w:val="18"/>
                  <w:rPrChange w:id="2730" w:author="Sano Yuma" w:date="2023-02-17T16:01:00Z">
                    <w:rPr/>
                  </w:rPrChange>
                </w:rPr>
                <w:t>return False, []</w:t>
              </w:r>
            </w:ins>
          </w:p>
          <w:p w14:paraId="113C3489" w14:textId="77777777" w:rsidR="008A3BA5" w:rsidRPr="00F3396B" w:rsidRDefault="008A3BA5">
            <w:pPr>
              <w:spacing w:line="240" w:lineRule="exact"/>
              <w:rPr>
                <w:ins w:id="2731" w:author="Sano Yuma" w:date="2023-02-17T15:49:00Z"/>
                <w:rFonts w:ascii="ＭＳ ゴシック" w:eastAsia="ＭＳ ゴシック" w:hAnsi="ＭＳ ゴシック" w:cs="Times New Roman"/>
                <w:sz w:val="18"/>
                <w:szCs w:val="18"/>
                <w:rPrChange w:id="2732" w:author="Sano Yuma" w:date="2023-02-17T16:01:00Z">
                  <w:rPr>
                    <w:ins w:id="2733" w:author="Sano Yuma" w:date="2023-02-17T15:49:00Z"/>
                  </w:rPr>
                </w:rPrChange>
              </w:rPr>
              <w:pPrChange w:id="2734" w:author="Sano Yuma" w:date="2023-02-17T15:52:00Z">
                <w:pPr/>
              </w:pPrChange>
            </w:pPr>
          </w:p>
          <w:p w14:paraId="4BC42784" w14:textId="77777777" w:rsidR="00D00F2F" w:rsidRPr="00F3396B" w:rsidRDefault="008A3BA5" w:rsidP="008A3BA5">
            <w:pPr>
              <w:spacing w:line="240" w:lineRule="exact"/>
              <w:rPr>
                <w:ins w:id="2735" w:author="Sano Yuma" w:date="2023-02-17T15:56:00Z"/>
                <w:rFonts w:ascii="ＭＳ ゴシック" w:eastAsia="ＭＳ ゴシック" w:hAnsi="ＭＳ ゴシック" w:cs="Times New Roman"/>
                <w:sz w:val="18"/>
                <w:szCs w:val="18"/>
                <w:rPrChange w:id="2736" w:author="Sano Yuma" w:date="2023-02-17T16:01:00Z">
                  <w:rPr>
                    <w:ins w:id="2737" w:author="Sano Yuma" w:date="2023-02-17T15:56:00Z"/>
                    <w:rFonts w:ascii="ＭＳ ゴシック" w:eastAsia="ＭＳ ゴシック" w:hAnsi="ＭＳ ゴシック" w:cs="Times New Roman"/>
                    <w:sz w:val="20"/>
                    <w:szCs w:val="20"/>
                  </w:rPr>
                </w:rPrChange>
              </w:rPr>
            </w:pPr>
            <w:ins w:id="2738" w:author="Sano Yuma" w:date="2023-02-17T15:49:00Z">
              <w:r w:rsidRPr="00F3396B">
                <w:rPr>
                  <w:rFonts w:ascii="ＭＳ ゴシック" w:eastAsia="ＭＳ ゴシック" w:hAnsi="ＭＳ ゴシック" w:cs="Times New Roman"/>
                  <w:sz w:val="18"/>
                  <w:szCs w:val="18"/>
                  <w:rPrChange w:id="2739" w:author="Sano Yuma" w:date="2023-02-17T16:01:00Z">
                    <w:rPr/>
                  </w:rPrChange>
                </w:rPr>
                <w:t>def calibration(</w:t>
              </w:r>
            </w:ins>
          </w:p>
          <w:p w14:paraId="76AEEAD9" w14:textId="77777777" w:rsidR="00D00F2F" w:rsidRPr="00F3396B" w:rsidRDefault="008A3BA5" w:rsidP="00D00F2F">
            <w:pPr>
              <w:spacing w:line="240" w:lineRule="exact"/>
              <w:ind w:firstLineChars="100" w:firstLine="180"/>
              <w:rPr>
                <w:ins w:id="2740" w:author="Sano Yuma" w:date="2023-02-17T15:56:00Z"/>
                <w:rFonts w:ascii="ＭＳ ゴシック" w:eastAsia="ＭＳ ゴシック" w:hAnsi="ＭＳ ゴシック" w:cs="Times New Roman"/>
                <w:sz w:val="18"/>
                <w:szCs w:val="18"/>
                <w:rPrChange w:id="2741" w:author="Sano Yuma" w:date="2023-02-17T16:01:00Z">
                  <w:rPr>
                    <w:ins w:id="2742" w:author="Sano Yuma" w:date="2023-02-17T15:56:00Z"/>
                    <w:rFonts w:ascii="ＭＳ ゴシック" w:eastAsia="ＭＳ ゴシック" w:hAnsi="ＭＳ ゴシック" w:cs="Times New Roman"/>
                    <w:sz w:val="20"/>
                    <w:szCs w:val="20"/>
                  </w:rPr>
                </w:rPrChange>
              </w:rPr>
            </w:pPr>
            <w:ins w:id="2743" w:author="Sano Yuma" w:date="2023-02-17T15:49:00Z">
              <w:r w:rsidRPr="00F3396B">
                <w:rPr>
                  <w:rFonts w:ascii="ＭＳ ゴシック" w:eastAsia="ＭＳ ゴシック" w:hAnsi="ＭＳ ゴシック" w:cs="Times New Roman"/>
                  <w:sz w:val="18"/>
                  <w:szCs w:val="18"/>
                  <w:rPrChange w:id="2744" w:author="Sano Yuma" w:date="2023-02-17T16:01:00Z">
                    <w:rPr/>
                  </w:rPrChange>
                </w:rPr>
                <w:t xml:space="preserve">calib_dir, number_of_squares_X = 10, number_of_squares_Y = 7, </w:t>
              </w:r>
            </w:ins>
          </w:p>
          <w:p w14:paraId="738517F7" w14:textId="77777777" w:rsidR="00D00F2F" w:rsidRPr="00F3396B" w:rsidRDefault="008A3BA5" w:rsidP="00D00F2F">
            <w:pPr>
              <w:spacing w:line="240" w:lineRule="exact"/>
              <w:ind w:firstLineChars="100" w:firstLine="180"/>
              <w:rPr>
                <w:ins w:id="2745" w:author="Sano Yuma" w:date="2023-02-17T15:57:00Z"/>
                <w:rFonts w:ascii="ＭＳ ゴシック" w:eastAsia="ＭＳ ゴシック" w:hAnsi="ＭＳ ゴシック" w:cs="Times New Roman"/>
                <w:sz w:val="18"/>
                <w:szCs w:val="18"/>
                <w:rPrChange w:id="2746" w:author="Sano Yuma" w:date="2023-02-17T16:01:00Z">
                  <w:rPr>
                    <w:ins w:id="2747" w:author="Sano Yuma" w:date="2023-02-17T15:57:00Z"/>
                    <w:rFonts w:ascii="ＭＳ ゴシック" w:eastAsia="ＭＳ ゴシック" w:hAnsi="ＭＳ ゴシック" w:cs="Times New Roman"/>
                    <w:sz w:val="20"/>
                    <w:szCs w:val="20"/>
                  </w:rPr>
                </w:rPrChange>
              </w:rPr>
            </w:pPr>
            <w:ins w:id="2748" w:author="Sano Yuma" w:date="2023-02-17T15:49:00Z">
              <w:r w:rsidRPr="00F3396B">
                <w:rPr>
                  <w:rFonts w:ascii="ＭＳ ゴシック" w:eastAsia="ＭＳ ゴシック" w:hAnsi="ＭＳ ゴシック" w:cs="Times New Roman"/>
                  <w:sz w:val="18"/>
                  <w:szCs w:val="18"/>
                  <w:rPrChange w:id="2749" w:author="Sano Yuma" w:date="2023-02-17T16:01:00Z">
                    <w:rPr/>
                  </w:rPrChange>
                </w:rPr>
                <w:t>square_size = 24.2, img_width = 1920, img_height = 1080</w:t>
              </w:r>
            </w:ins>
          </w:p>
          <w:p w14:paraId="4DB81EB8" w14:textId="08E27A93" w:rsidR="008A3BA5" w:rsidRPr="00F3396B" w:rsidRDefault="008A3BA5">
            <w:pPr>
              <w:spacing w:line="240" w:lineRule="exact"/>
              <w:rPr>
                <w:ins w:id="2750" w:author="Sano Yuma" w:date="2023-02-17T15:49:00Z"/>
                <w:rFonts w:ascii="ＭＳ ゴシック" w:eastAsia="ＭＳ ゴシック" w:hAnsi="ＭＳ ゴシック" w:cs="Times New Roman"/>
                <w:sz w:val="18"/>
                <w:szCs w:val="18"/>
                <w:rPrChange w:id="2751" w:author="Sano Yuma" w:date="2023-02-17T16:01:00Z">
                  <w:rPr>
                    <w:ins w:id="2752" w:author="Sano Yuma" w:date="2023-02-17T15:49:00Z"/>
                  </w:rPr>
                </w:rPrChange>
              </w:rPr>
              <w:pPrChange w:id="2753" w:author="Sano Yuma" w:date="2023-02-17T15:57:00Z">
                <w:pPr/>
              </w:pPrChange>
            </w:pPr>
            <w:ins w:id="2754" w:author="Sano Yuma" w:date="2023-02-17T15:49:00Z">
              <w:r w:rsidRPr="00F3396B">
                <w:rPr>
                  <w:rFonts w:ascii="ＭＳ ゴシック" w:eastAsia="ＭＳ ゴシック" w:hAnsi="ＭＳ ゴシック" w:cs="Times New Roman"/>
                  <w:sz w:val="18"/>
                  <w:szCs w:val="18"/>
                  <w:rPrChange w:id="2755" w:author="Sano Yuma" w:date="2023-02-17T16:01:00Z">
                    <w:rPr/>
                  </w:rPrChange>
                </w:rPr>
                <w:t>):</w:t>
              </w:r>
            </w:ins>
          </w:p>
          <w:p w14:paraId="2B7F6677" w14:textId="0DEAA44A" w:rsidR="008A3BA5" w:rsidRPr="00F3396B" w:rsidRDefault="00E35873">
            <w:pPr>
              <w:spacing w:line="240" w:lineRule="exact"/>
              <w:rPr>
                <w:ins w:id="2756" w:author="Sano Yuma" w:date="2023-02-17T15:49:00Z"/>
                <w:rFonts w:ascii="ＭＳ ゴシック" w:eastAsia="ＭＳ ゴシック" w:hAnsi="ＭＳ ゴシック" w:cs="Times New Roman"/>
                <w:sz w:val="18"/>
                <w:szCs w:val="18"/>
                <w:rPrChange w:id="2757" w:author="Sano Yuma" w:date="2023-02-17T16:01:00Z">
                  <w:rPr>
                    <w:ins w:id="2758" w:author="Sano Yuma" w:date="2023-02-17T15:49:00Z"/>
                  </w:rPr>
                </w:rPrChange>
              </w:rPr>
              <w:pPrChange w:id="2759" w:author="Sano Yuma" w:date="2023-02-17T15:52:00Z">
                <w:pPr/>
              </w:pPrChange>
            </w:pPr>
            <w:ins w:id="2760" w:author="Sano Yuma" w:date="2023-02-17T21:38:00Z">
              <w:r>
                <w:rPr>
                  <w:rFonts w:ascii="ＭＳ ゴシック" w:eastAsia="ＭＳ ゴシック" w:hAnsi="ＭＳ ゴシック" w:cs="Times New Roman"/>
                  <w:sz w:val="18"/>
                  <w:szCs w:val="18"/>
                </w:rPr>
                <w:t xml:space="preserve">    </w:t>
              </w:r>
            </w:ins>
            <w:ins w:id="2761" w:author="Sano Yuma" w:date="2023-02-17T15:49:00Z">
              <w:r w:rsidR="008A3BA5" w:rsidRPr="00F3396B">
                <w:rPr>
                  <w:rFonts w:ascii="ＭＳ ゴシック" w:eastAsia="ＭＳ ゴシック" w:hAnsi="ＭＳ ゴシック" w:cs="Times New Roman"/>
                  <w:sz w:val="18"/>
                  <w:szCs w:val="18"/>
                  <w:rPrChange w:id="2762" w:author="Sano Yuma" w:date="2023-02-17T16:01:00Z">
                    <w:rPr/>
                  </w:rPrChange>
                </w:rPr>
                <w:t>image_files = glob.glob(f"{calib_dir}/*.png")</w:t>
              </w:r>
            </w:ins>
          </w:p>
          <w:p w14:paraId="518AB31A" w14:textId="77777777" w:rsidR="008A3BA5" w:rsidRPr="00F3396B" w:rsidRDefault="008A3BA5">
            <w:pPr>
              <w:spacing w:line="240" w:lineRule="exact"/>
              <w:rPr>
                <w:ins w:id="2763" w:author="Sano Yuma" w:date="2023-02-17T15:49:00Z"/>
                <w:rFonts w:ascii="ＭＳ ゴシック" w:eastAsia="ＭＳ ゴシック" w:hAnsi="ＭＳ ゴシック" w:cs="Times New Roman"/>
                <w:sz w:val="18"/>
                <w:szCs w:val="18"/>
                <w:rPrChange w:id="2764" w:author="Sano Yuma" w:date="2023-02-17T16:01:00Z">
                  <w:rPr>
                    <w:ins w:id="2765" w:author="Sano Yuma" w:date="2023-02-17T15:49:00Z"/>
                  </w:rPr>
                </w:rPrChange>
              </w:rPr>
              <w:pPrChange w:id="2766" w:author="Sano Yuma" w:date="2023-02-17T15:52:00Z">
                <w:pPr/>
              </w:pPrChange>
            </w:pPr>
          </w:p>
          <w:p w14:paraId="5105DE69" w14:textId="31183820" w:rsidR="008A3BA5" w:rsidRPr="00F3396B" w:rsidRDefault="00E35873">
            <w:pPr>
              <w:spacing w:line="240" w:lineRule="exact"/>
              <w:rPr>
                <w:ins w:id="2767" w:author="Sano Yuma" w:date="2023-02-17T15:49:00Z"/>
                <w:rFonts w:ascii="ＭＳ ゴシック" w:eastAsia="ＭＳ ゴシック" w:hAnsi="ＭＳ ゴシック" w:cs="Times New Roman"/>
                <w:sz w:val="18"/>
                <w:szCs w:val="18"/>
                <w:rPrChange w:id="2768" w:author="Sano Yuma" w:date="2023-02-17T16:01:00Z">
                  <w:rPr>
                    <w:ins w:id="2769" w:author="Sano Yuma" w:date="2023-02-17T15:49:00Z"/>
                  </w:rPr>
                </w:rPrChange>
              </w:rPr>
              <w:pPrChange w:id="2770" w:author="Sano Yuma" w:date="2023-02-17T15:52:00Z">
                <w:pPr/>
              </w:pPrChange>
            </w:pPr>
            <w:ins w:id="2771" w:author="Sano Yuma" w:date="2023-02-17T21:38:00Z">
              <w:r>
                <w:rPr>
                  <w:rFonts w:ascii="ＭＳ ゴシック" w:eastAsia="ＭＳ ゴシック" w:hAnsi="ＭＳ ゴシック" w:cs="Times New Roman"/>
                  <w:sz w:val="18"/>
                  <w:szCs w:val="18"/>
                </w:rPr>
                <w:t xml:space="preserve">    </w:t>
              </w:r>
            </w:ins>
            <w:ins w:id="2772" w:author="Sano Yuma" w:date="2023-02-17T15:49:00Z">
              <w:r w:rsidR="008A3BA5" w:rsidRPr="00F3396B">
                <w:rPr>
                  <w:rFonts w:ascii="ＭＳ ゴシック" w:eastAsia="ＭＳ ゴシック" w:hAnsi="ＭＳ ゴシック" w:cs="Times New Roman"/>
                  <w:sz w:val="18"/>
                  <w:szCs w:val="18"/>
                  <w:rPrChange w:id="2773" w:author="Sano Yuma" w:date="2023-02-17T16:01:00Z">
                    <w:rPr/>
                  </w:rPrChange>
                </w:rPr>
                <w:t>nX = number_of_squares_X - 1</w:t>
              </w:r>
            </w:ins>
          </w:p>
          <w:p w14:paraId="6932468C" w14:textId="137421C7" w:rsidR="008A3BA5" w:rsidRPr="00F3396B" w:rsidRDefault="00E35873">
            <w:pPr>
              <w:spacing w:line="240" w:lineRule="exact"/>
              <w:rPr>
                <w:ins w:id="2774" w:author="Sano Yuma" w:date="2023-02-17T15:49:00Z"/>
                <w:rFonts w:ascii="ＭＳ ゴシック" w:eastAsia="ＭＳ ゴシック" w:hAnsi="ＭＳ ゴシック" w:cs="Times New Roman"/>
                <w:sz w:val="18"/>
                <w:szCs w:val="18"/>
                <w:rPrChange w:id="2775" w:author="Sano Yuma" w:date="2023-02-17T16:01:00Z">
                  <w:rPr>
                    <w:ins w:id="2776" w:author="Sano Yuma" w:date="2023-02-17T15:49:00Z"/>
                  </w:rPr>
                </w:rPrChange>
              </w:rPr>
              <w:pPrChange w:id="2777" w:author="Sano Yuma" w:date="2023-02-17T15:52:00Z">
                <w:pPr/>
              </w:pPrChange>
            </w:pPr>
            <w:ins w:id="2778" w:author="Sano Yuma" w:date="2023-02-17T21:38:00Z">
              <w:r>
                <w:rPr>
                  <w:rFonts w:ascii="ＭＳ ゴシック" w:eastAsia="ＭＳ ゴシック" w:hAnsi="ＭＳ ゴシック" w:cs="Times New Roman"/>
                  <w:sz w:val="18"/>
                  <w:szCs w:val="18"/>
                </w:rPr>
                <w:t xml:space="preserve">    </w:t>
              </w:r>
            </w:ins>
            <w:ins w:id="2779" w:author="Sano Yuma" w:date="2023-02-17T15:49:00Z">
              <w:r w:rsidR="008A3BA5" w:rsidRPr="00F3396B">
                <w:rPr>
                  <w:rFonts w:ascii="ＭＳ ゴシック" w:eastAsia="ＭＳ ゴシック" w:hAnsi="ＭＳ ゴシック" w:cs="Times New Roman"/>
                  <w:sz w:val="18"/>
                  <w:szCs w:val="18"/>
                  <w:rPrChange w:id="2780" w:author="Sano Yuma" w:date="2023-02-17T16:01:00Z">
                    <w:rPr/>
                  </w:rPrChange>
                </w:rPr>
                <w:t>nY = number_of_squares_Y - 1</w:t>
              </w:r>
            </w:ins>
          </w:p>
          <w:p w14:paraId="48C951FC" w14:textId="0F63A6F6" w:rsidR="008A3BA5" w:rsidRPr="00F3396B" w:rsidRDefault="00E35873">
            <w:pPr>
              <w:spacing w:line="240" w:lineRule="exact"/>
              <w:rPr>
                <w:ins w:id="2781" w:author="Sano Yuma" w:date="2023-02-17T15:49:00Z"/>
                <w:rFonts w:ascii="ＭＳ ゴシック" w:eastAsia="ＭＳ ゴシック" w:hAnsi="ＭＳ ゴシック" w:cs="Times New Roman"/>
                <w:sz w:val="18"/>
                <w:szCs w:val="18"/>
                <w:rPrChange w:id="2782" w:author="Sano Yuma" w:date="2023-02-17T16:01:00Z">
                  <w:rPr>
                    <w:ins w:id="2783" w:author="Sano Yuma" w:date="2023-02-17T15:49:00Z"/>
                  </w:rPr>
                </w:rPrChange>
              </w:rPr>
              <w:pPrChange w:id="2784" w:author="Sano Yuma" w:date="2023-02-17T15:52:00Z">
                <w:pPr/>
              </w:pPrChange>
            </w:pPr>
            <w:ins w:id="2785" w:author="Sano Yuma" w:date="2023-02-17T21:38:00Z">
              <w:r>
                <w:rPr>
                  <w:rFonts w:ascii="ＭＳ ゴシック" w:eastAsia="ＭＳ ゴシック" w:hAnsi="ＭＳ ゴシック" w:cs="Times New Roman"/>
                  <w:sz w:val="18"/>
                  <w:szCs w:val="18"/>
                </w:rPr>
                <w:t xml:space="preserve">    </w:t>
              </w:r>
            </w:ins>
          </w:p>
          <w:p w14:paraId="6E5B0450" w14:textId="5FDA5595" w:rsidR="008A3BA5" w:rsidRPr="00F3396B" w:rsidRDefault="00E35873">
            <w:pPr>
              <w:spacing w:line="240" w:lineRule="exact"/>
              <w:rPr>
                <w:ins w:id="2786" w:author="Sano Yuma" w:date="2023-02-17T15:49:00Z"/>
                <w:rFonts w:ascii="ＭＳ ゴシック" w:eastAsia="ＭＳ ゴシック" w:hAnsi="ＭＳ ゴシック" w:cs="Times New Roman"/>
                <w:sz w:val="18"/>
                <w:szCs w:val="18"/>
                <w:rPrChange w:id="2787" w:author="Sano Yuma" w:date="2023-02-17T16:01:00Z">
                  <w:rPr>
                    <w:ins w:id="2788" w:author="Sano Yuma" w:date="2023-02-17T15:49:00Z"/>
                  </w:rPr>
                </w:rPrChange>
              </w:rPr>
              <w:pPrChange w:id="2789" w:author="Sano Yuma" w:date="2023-02-17T15:52:00Z">
                <w:pPr/>
              </w:pPrChange>
            </w:pPr>
            <w:ins w:id="2790" w:author="Sano Yuma" w:date="2023-02-17T21:38:00Z">
              <w:r>
                <w:rPr>
                  <w:rFonts w:ascii="ＭＳ ゴシック" w:eastAsia="ＭＳ ゴシック" w:hAnsi="ＭＳ ゴシック" w:cs="Times New Roman"/>
                  <w:sz w:val="18"/>
                  <w:szCs w:val="18"/>
                </w:rPr>
                <w:t xml:space="preserve">    </w:t>
              </w:r>
            </w:ins>
            <w:ins w:id="2791" w:author="Sano Yuma" w:date="2023-02-17T15:49:00Z">
              <w:r w:rsidR="008A3BA5" w:rsidRPr="00F3396B">
                <w:rPr>
                  <w:rFonts w:ascii="ＭＳ ゴシック" w:eastAsia="ＭＳ ゴシック" w:hAnsi="ＭＳ ゴシック" w:cs="Times New Roman"/>
                  <w:sz w:val="18"/>
                  <w:szCs w:val="18"/>
                  <w:rPrChange w:id="2792" w:author="Sano Yuma" w:date="2023-02-17T16:01:00Z">
                    <w:rPr/>
                  </w:rPrChange>
                </w:rPr>
                <w:t>object_points = getObjectPoints(square_size, nX, nY)</w:t>
              </w:r>
            </w:ins>
          </w:p>
          <w:p w14:paraId="34C1741D" w14:textId="77777777" w:rsidR="008A3BA5" w:rsidRPr="00F3396B" w:rsidRDefault="008A3BA5">
            <w:pPr>
              <w:spacing w:line="240" w:lineRule="exact"/>
              <w:rPr>
                <w:ins w:id="2793" w:author="Sano Yuma" w:date="2023-02-17T15:49:00Z"/>
                <w:rFonts w:ascii="ＭＳ ゴシック" w:eastAsia="ＭＳ ゴシック" w:hAnsi="ＭＳ ゴシック" w:cs="Times New Roman"/>
                <w:sz w:val="18"/>
                <w:szCs w:val="18"/>
                <w:rPrChange w:id="2794" w:author="Sano Yuma" w:date="2023-02-17T16:01:00Z">
                  <w:rPr>
                    <w:ins w:id="2795" w:author="Sano Yuma" w:date="2023-02-17T15:49:00Z"/>
                  </w:rPr>
                </w:rPrChange>
              </w:rPr>
              <w:pPrChange w:id="2796" w:author="Sano Yuma" w:date="2023-02-17T15:52:00Z">
                <w:pPr/>
              </w:pPrChange>
            </w:pPr>
          </w:p>
          <w:p w14:paraId="7C904A88" w14:textId="4532FF23" w:rsidR="008A3BA5" w:rsidRPr="00F3396B" w:rsidRDefault="00E35873">
            <w:pPr>
              <w:spacing w:line="240" w:lineRule="exact"/>
              <w:rPr>
                <w:ins w:id="2797" w:author="Sano Yuma" w:date="2023-02-17T15:49:00Z"/>
                <w:rFonts w:ascii="ＭＳ ゴシック" w:eastAsia="ＭＳ ゴシック" w:hAnsi="ＭＳ ゴシック" w:cs="Times New Roman"/>
                <w:sz w:val="18"/>
                <w:szCs w:val="18"/>
                <w:rPrChange w:id="2798" w:author="Sano Yuma" w:date="2023-02-17T16:01:00Z">
                  <w:rPr>
                    <w:ins w:id="2799" w:author="Sano Yuma" w:date="2023-02-17T15:49:00Z"/>
                  </w:rPr>
                </w:rPrChange>
              </w:rPr>
              <w:pPrChange w:id="2800" w:author="Sano Yuma" w:date="2023-02-17T15:52:00Z">
                <w:pPr/>
              </w:pPrChange>
            </w:pPr>
            <w:ins w:id="2801" w:author="Sano Yuma" w:date="2023-02-17T21:38:00Z">
              <w:r>
                <w:rPr>
                  <w:rFonts w:ascii="ＭＳ ゴシック" w:eastAsia="ＭＳ ゴシック" w:hAnsi="ＭＳ ゴシック" w:cs="Times New Roman"/>
                  <w:sz w:val="18"/>
                  <w:szCs w:val="18"/>
                </w:rPr>
                <w:t xml:space="preserve">    </w:t>
              </w:r>
            </w:ins>
            <w:ins w:id="2802" w:author="Sano Yuma" w:date="2023-02-17T15:49:00Z">
              <w:r w:rsidR="008A3BA5" w:rsidRPr="00F3396B">
                <w:rPr>
                  <w:rFonts w:ascii="ＭＳ ゴシック" w:eastAsia="ＭＳ ゴシック" w:hAnsi="ＭＳ ゴシック" w:cs="Times New Roman"/>
                  <w:sz w:val="18"/>
                  <w:szCs w:val="18"/>
                  <w:rPrChange w:id="2803" w:author="Sano Yuma" w:date="2023-02-17T16:01:00Z">
                    <w:rPr/>
                  </w:rPrChange>
                </w:rPr>
                <w:t>object_points_list = []</w:t>
              </w:r>
            </w:ins>
          </w:p>
          <w:p w14:paraId="468846FB" w14:textId="5B5AB7E5" w:rsidR="008A3BA5" w:rsidRPr="00F3396B" w:rsidRDefault="00E35873">
            <w:pPr>
              <w:spacing w:line="240" w:lineRule="exact"/>
              <w:rPr>
                <w:ins w:id="2804" w:author="Sano Yuma" w:date="2023-02-17T15:49:00Z"/>
                <w:rFonts w:ascii="ＭＳ ゴシック" w:eastAsia="ＭＳ ゴシック" w:hAnsi="ＭＳ ゴシック" w:cs="Times New Roman"/>
                <w:sz w:val="18"/>
                <w:szCs w:val="18"/>
                <w:rPrChange w:id="2805" w:author="Sano Yuma" w:date="2023-02-17T16:01:00Z">
                  <w:rPr>
                    <w:ins w:id="2806" w:author="Sano Yuma" w:date="2023-02-17T15:49:00Z"/>
                  </w:rPr>
                </w:rPrChange>
              </w:rPr>
              <w:pPrChange w:id="2807" w:author="Sano Yuma" w:date="2023-02-17T15:52:00Z">
                <w:pPr/>
              </w:pPrChange>
            </w:pPr>
            <w:ins w:id="2808" w:author="Sano Yuma" w:date="2023-02-17T21:38:00Z">
              <w:r>
                <w:rPr>
                  <w:rFonts w:ascii="ＭＳ ゴシック" w:eastAsia="ＭＳ ゴシック" w:hAnsi="ＭＳ ゴシック" w:cs="Times New Roman"/>
                  <w:sz w:val="18"/>
                  <w:szCs w:val="18"/>
                </w:rPr>
                <w:t xml:space="preserve">    </w:t>
              </w:r>
            </w:ins>
            <w:ins w:id="2809" w:author="Sano Yuma" w:date="2023-02-17T15:49:00Z">
              <w:r w:rsidR="008A3BA5" w:rsidRPr="00F3396B">
                <w:rPr>
                  <w:rFonts w:ascii="ＭＳ ゴシック" w:eastAsia="ＭＳ ゴシック" w:hAnsi="ＭＳ ゴシック" w:cs="Times New Roman"/>
                  <w:sz w:val="18"/>
                  <w:szCs w:val="18"/>
                  <w:rPrChange w:id="2810" w:author="Sano Yuma" w:date="2023-02-17T16:01:00Z">
                    <w:rPr/>
                  </w:rPrChange>
                </w:rPr>
                <w:t>image_points_list = []</w:t>
              </w:r>
            </w:ins>
          </w:p>
          <w:p w14:paraId="7517E385" w14:textId="77777777" w:rsidR="008A3BA5" w:rsidRPr="00F3396B" w:rsidRDefault="008A3BA5">
            <w:pPr>
              <w:spacing w:line="240" w:lineRule="exact"/>
              <w:rPr>
                <w:ins w:id="2811" w:author="Sano Yuma" w:date="2023-02-17T15:49:00Z"/>
                <w:rFonts w:ascii="ＭＳ ゴシック" w:eastAsia="ＭＳ ゴシック" w:hAnsi="ＭＳ ゴシック" w:cs="Times New Roman"/>
                <w:sz w:val="18"/>
                <w:szCs w:val="18"/>
                <w:rPrChange w:id="2812" w:author="Sano Yuma" w:date="2023-02-17T16:01:00Z">
                  <w:rPr>
                    <w:ins w:id="2813" w:author="Sano Yuma" w:date="2023-02-17T15:49:00Z"/>
                  </w:rPr>
                </w:rPrChange>
              </w:rPr>
              <w:pPrChange w:id="2814" w:author="Sano Yuma" w:date="2023-02-17T15:52:00Z">
                <w:pPr/>
              </w:pPrChange>
            </w:pPr>
          </w:p>
          <w:p w14:paraId="30806B70" w14:textId="10377B2E" w:rsidR="008A3BA5" w:rsidRPr="00F3396B" w:rsidRDefault="00E35873">
            <w:pPr>
              <w:spacing w:line="240" w:lineRule="exact"/>
              <w:rPr>
                <w:ins w:id="2815" w:author="Sano Yuma" w:date="2023-02-17T15:49:00Z"/>
                <w:rFonts w:ascii="ＭＳ ゴシック" w:eastAsia="ＭＳ ゴシック" w:hAnsi="ＭＳ ゴシック" w:cs="Times New Roman"/>
                <w:sz w:val="18"/>
                <w:szCs w:val="18"/>
                <w:rPrChange w:id="2816" w:author="Sano Yuma" w:date="2023-02-17T16:01:00Z">
                  <w:rPr>
                    <w:ins w:id="2817" w:author="Sano Yuma" w:date="2023-02-17T15:49:00Z"/>
                  </w:rPr>
                </w:rPrChange>
              </w:rPr>
              <w:pPrChange w:id="2818" w:author="Sano Yuma" w:date="2023-02-17T15:52:00Z">
                <w:pPr/>
              </w:pPrChange>
            </w:pPr>
            <w:ins w:id="2819" w:author="Sano Yuma" w:date="2023-02-17T21:38:00Z">
              <w:r>
                <w:rPr>
                  <w:rFonts w:ascii="ＭＳ ゴシック" w:eastAsia="ＭＳ ゴシック" w:hAnsi="ＭＳ ゴシック" w:cs="Times New Roman"/>
                  <w:sz w:val="18"/>
                  <w:szCs w:val="18"/>
                </w:rPr>
                <w:t xml:space="preserve">    </w:t>
              </w:r>
            </w:ins>
            <w:ins w:id="2820" w:author="Sano Yuma" w:date="2023-02-17T15:49:00Z">
              <w:r w:rsidR="008A3BA5" w:rsidRPr="00F3396B">
                <w:rPr>
                  <w:rFonts w:ascii="ＭＳ ゴシック" w:eastAsia="ＭＳ ゴシック" w:hAnsi="ＭＳ ゴシック" w:cs="Times New Roman"/>
                  <w:sz w:val="18"/>
                  <w:szCs w:val="18"/>
                  <w:rPrChange w:id="2821" w:author="Sano Yuma" w:date="2023-02-17T16:01:00Z">
                    <w:rPr/>
                  </w:rPrChange>
                </w:rPr>
                <w:t>for image_file in image_files:</w:t>
              </w:r>
            </w:ins>
          </w:p>
          <w:p w14:paraId="49A686EC" w14:textId="4EA9E671" w:rsidR="008A3BA5" w:rsidRPr="00F3396B" w:rsidRDefault="00E35873">
            <w:pPr>
              <w:spacing w:line="240" w:lineRule="exact"/>
              <w:rPr>
                <w:ins w:id="2822" w:author="Sano Yuma" w:date="2023-02-17T15:49:00Z"/>
                <w:rFonts w:ascii="ＭＳ ゴシック" w:eastAsia="ＭＳ ゴシック" w:hAnsi="ＭＳ ゴシック" w:cs="Times New Roman"/>
                <w:sz w:val="18"/>
                <w:szCs w:val="18"/>
                <w:rPrChange w:id="2823" w:author="Sano Yuma" w:date="2023-02-17T16:01:00Z">
                  <w:rPr>
                    <w:ins w:id="2824" w:author="Sano Yuma" w:date="2023-02-17T15:49:00Z"/>
                  </w:rPr>
                </w:rPrChange>
              </w:rPr>
              <w:pPrChange w:id="2825" w:author="Sano Yuma" w:date="2023-02-17T15:52:00Z">
                <w:pPr/>
              </w:pPrChange>
            </w:pPr>
            <w:ins w:id="2826" w:author="Sano Yuma" w:date="2023-02-17T21:38:00Z">
              <w:r>
                <w:rPr>
                  <w:rFonts w:ascii="ＭＳ ゴシック" w:eastAsia="ＭＳ ゴシック" w:hAnsi="ＭＳ ゴシック" w:cs="Times New Roman"/>
                  <w:sz w:val="18"/>
                  <w:szCs w:val="18"/>
                </w:rPr>
                <w:t xml:space="preserve">        </w:t>
              </w:r>
            </w:ins>
            <w:ins w:id="2827" w:author="Sano Yuma" w:date="2023-02-17T15:49:00Z">
              <w:r w:rsidR="008A3BA5" w:rsidRPr="00F3396B">
                <w:rPr>
                  <w:rFonts w:ascii="ＭＳ ゴシック" w:eastAsia="ＭＳ ゴシック" w:hAnsi="ＭＳ ゴシック" w:cs="Times New Roman"/>
                  <w:sz w:val="18"/>
                  <w:szCs w:val="18"/>
                  <w:rPrChange w:id="2828" w:author="Sano Yuma" w:date="2023-02-17T16:01:00Z">
                    <w:rPr/>
                  </w:rPrChange>
                </w:rPr>
                <w:t>ret, image_points = getImagePoints(image_file, nX, nY)</w:t>
              </w:r>
            </w:ins>
          </w:p>
          <w:p w14:paraId="1492E068" w14:textId="11F83969" w:rsidR="008A3BA5" w:rsidRPr="00F3396B" w:rsidRDefault="00E35873">
            <w:pPr>
              <w:spacing w:line="240" w:lineRule="exact"/>
              <w:rPr>
                <w:ins w:id="2829" w:author="Sano Yuma" w:date="2023-02-17T15:49:00Z"/>
                <w:rFonts w:ascii="ＭＳ ゴシック" w:eastAsia="ＭＳ ゴシック" w:hAnsi="ＭＳ ゴシック" w:cs="Times New Roman"/>
                <w:sz w:val="18"/>
                <w:szCs w:val="18"/>
                <w:rPrChange w:id="2830" w:author="Sano Yuma" w:date="2023-02-17T16:01:00Z">
                  <w:rPr>
                    <w:ins w:id="2831" w:author="Sano Yuma" w:date="2023-02-17T15:49:00Z"/>
                  </w:rPr>
                </w:rPrChange>
              </w:rPr>
              <w:pPrChange w:id="2832" w:author="Sano Yuma" w:date="2023-02-17T15:52:00Z">
                <w:pPr/>
              </w:pPrChange>
            </w:pPr>
            <w:ins w:id="2833" w:author="Sano Yuma" w:date="2023-02-17T21:38:00Z">
              <w:r>
                <w:rPr>
                  <w:rFonts w:ascii="ＭＳ ゴシック" w:eastAsia="ＭＳ ゴシック" w:hAnsi="ＭＳ ゴシック" w:cs="Times New Roman"/>
                  <w:sz w:val="18"/>
                  <w:szCs w:val="18"/>
                </w:rPr>
                <w:t xml:space="preserve">        </w:t>
              </w:r>
            </w:ins>
            <w:ins w:id="2834" w:author="Sano Yuma" w:date="2023-02-17T15:49:00Z">
              <w:r w:rsidR="008A3BA5" w:rsidRPr="00F3396B">
                <w:rPr>
                  <w:rFonts w:ascii="ＭＳ ゴシック" w:eastAsia="ＭＳ ゴシック" w:hAnsi="ＭＳ ゴシック" w:cs="Times New Roman"/>
                  <w:sz w:val="18"/>
                  <w:szCs w:val="18"/>
                  <w:rPrChange w:id="2835" w:author="Sano Yuma" w:date="2023-02-17T16:01:00Z">
                    <w:rPr/>
                  </w:rPrChange>
                </w:rPr>
                <w:t>if ret:</w:t>
              </w:r>
            </w:ins>
          </w:p>
          <w:p w14:paraId="61B7B2FF" w14:textId="71FBF440" w:rsidR="008A3BA5" w:rsidRPr="00F3396B" w:rsidRDefault="00E35873">
            <w:pPr>
              <w:spacing w:line="240" w:lineRule="exact"/>
              <w:rPr>
                <w:ins w:id="2836" w:author="Sano Yuma" w:date="2023-02-17T15:49:00Z"/>
                <w:rFonts w:ascii="ＭＳ ゴシック" w:eastAsia="ＭＳ ゴシック" w:hAnsi="ＭＳ ゴシック" w:cs="Times New Roman"/>
                <w:sz w:val="18"/>
                <w:szCs w:val="18"/>
                <w:rPrChange w:id="2837" w:author="Sano Yuma" w:date="2023-02-17T16:01:00Z">
                  <w:rPr>
                    <w:ins w:id="2838" w:author="Sano Yuma" w:date="2023-02-17T15:49:00Z"/>
                  </w:rPr>
                </w:rPrChange>
              </w:rPr>
              <w:pPrChange w:id="2839" w:author="Sano Yuma" w:date="2023-02-17T15:52:00Z">
                <w:pPr/>
              </w:pPrChange>
            </w:pPr>
            <w:ins w:id="2840" w:author="Sano Yuma" w:date="2023-02-17T21:38:00Z">
              <w:r>
                <w:rPr>
                  <w:rFonts w:ascii="ＭＳ ゴシック" w:eastAsia="ＭＳ ゴシック" w:hAnsi="ＭＳ ゴシック" w:cs="Times New Roman"/>
                  <w:sz w:val="18"/>
                  <w:szCs w:val="18"/>
                </w:rPr>
                <w:t xml:space="preserve">            </w:t>
              </w:r>
            </w:ins>
            <w:ins w:id="2841" w:author="Sano Yuma" w:date="2023-02-17T15:49:00Z">
              <w:r w:rsidR="008A3BA5" w:rsidRPr="00F3396B">
                <w:rPr>
                  <w:rFonts w:ascii="ＭＳ ゴシック" w:eastAsia="ＭＳ ゴシック" w:hAnsi="ＭＳ ゴシック" w:cs="Times New Roman"/>
                  <w:sz w:val="18"/>
                  <w:szCs w:val="18"/>
                  <w:rPrChange w:id="2842" w:author="Sano Yuma" w:date="2023-02-17T16:01:00Z">
                    <w:rPr/>
                  </w:rPrChange>
                </w:rPr>
                <w:t>object_points_list.append(object_points)</w:t>
              </w:r>
            </w:ins>
          </w:p>
          <w:p w14:paraId="5F5AC9D6" w14:textId="611336B9" w:rsidR="008A3BA5" w:rsidRPr="00F3396B" w:rsidRDefault="00E35873">
            <w:pPr>
              <w:spacing w:line="240" w:lineRule="exact"/>
              <w:rPr>
                <w:ins w:id="2843" w:author="Sano Yuma" w:date="2023-02-17T15:49:00Z"/>
                <w:rFonts w:ascii="ＭＳ ゴシック" w:eastAsia="ＭＳ ゴシック" w:hAnsi="ＭＳ ゴシック" w:cs="Times New Roman"/>
                <w:sz w:val="18"/>
                <w:szCs w:val="18"/>
                <w:rPrChange w:id="2844" w:author="Sano Yuma" w:date="2023-02-17T16:01:00Z">
                  <w:rPr>
                    <w:ins w:id="2845" w:author="Sano Yuma" w:date="2023-02-17T15:49:00Z"/>
                  </w:rPr>
                </w:rPrChange>
              </w:rPr>
              <w:pPrChange w:id="2846" w:author="Sano Yuma" w:date="2023-02-17T15:52:00Z">
                <w:pPr/>
              </w:pPrChange>
            </w:pPr>
            <w:ins w:id="2847" w:author="Sano Yuma" w:date="2023-02-17T21:38:00Z">
              <w:r>
                <w:rPr>
                  <w:rFonts w:ascii="ＭＳ ゴシック" w:eastAsia="ＭＳ ゴシック" w:hAnsi="ＭＳ ゴシック" w:cs="Times New Roman"/>
                  <w:sz w:val="18"/>
                  <w:szCs w:val="18"/>
                </w:rPr>
                <w:t xml:space="preserve">            </w:t>
              </w:r>
            </w:ins>
            <w:ins w:id="2848" w:author="Sano Yuma" w:date="2023-02-17T15:49:00Z">
              <w:r w:rsidR="008A3BA5" w:rsidRPr="00F3396B">
                <w:rPr>
                  <w:rFonts w:ascii="ＭＳ ゴシック" w:eastAsia="ＭＳ ゴシック" w:hAnsi="ＭＳ ゴシック" w:cs="Times New Roman"/>
                  <w:sz w:val="18"/>
                  <w:szCs w:val="18"/>
                  <w:rPrChange w:id="2849" w:author="Sano Yuma" w:date="2023-02-17T16:01:00Z">
                    <w:rPr/>
                  </w:rPrChange>
                </w:rPr>
                <w:t>image_points_list.append(image_points)</w:t>
              </w:r>
            </w:ins>
          </w:p>
          <w:p w14:paraId="38FDF17B" w14:textId="44AA629F" w:rsidR="008A3BA5" w:rsidRPr="00F3396B" w:rsidRDefault="00E35873">
            <w:pPr>
              <w:spacing w:line="240" w:lineRule="exact"/>
              <w:rPr>
                <w:ins w:id="2850" w:author="Sano Yuma" w:date="2023-02-17T15:49:00Z"/>
                <w:rFonts w:ascii="ＭＳ ゴシック" w:eastAsia="ＭＳ ゴシック" w:hAnsi="ＭＳ ゴシック" w:cs="Times New Roman"/>
                <w:sz w:val="18"/>
                <w:szCs w:val="18"/>
                <w:rPrChange w:id="2851" w:author="Sano Yuma" w:date="2023-02-17T16:01:00Z">
                  <w:rPr>
                    <w:ins w:id="2852" w:author="Sano Yuma" w:date="2023-02-17T15:49:00Z"/>
                  </w:rPr>
                </w:rPrChange>
              </w:rPr>
              <w:pPrChange w:id="2853" w:author="Sano Yuma" w:date="2023-02-17T15:52:00Z">
                <w:pPr/>
              </w:pPrChange>
            </w:pPr>
            <w:ins w:id="2854" w:author="Sano Yuma" w:date="2023-02-17T21:38:00Z">
              <w:r>
                <w:rPr>
                  <w:rFonts w:ascii="ＭＳ ゴシック" w:eastAsia="ＭＳ ゴシック" w:hAnsi="ＭＳ ゴシック" w:cs="Times New Roman"/>
                  <w:sz w:val="18"/>
                  <w:szCs w:val="18"/>
                </w:rPr>
                <w:t xml:space="preserve">    </w:t>
              </w:r>
            </w:ins>
          </w:p>
          <w:p w14:paraId="1CC95B77" w14:textId="5127C696" w:rsidR="008A3BA5" w:rsidRPr="00F3396B" w:rsidRDefault="00E35873" w:rsidP="008A3BA5">
            <w:pPr>
              <w:spacing w:line="240" w:lineRule="exact"/>
              <w:rPr>
                <w:ins w:id="2855" w:author="Sano Yuma" w:date="2023-02-17T15:56:00Z"/>
                <w:rFonts w:ascii="ＭＳ ゴシック" w:eastAsia="ＭＳ ゴシック" w:hAnsi="ＭＳ ゴシック" w:cs="Times New Roman"/>
                <w:sz w:val="18"/>
                <w:szCs w:val="18"/>
                <w:rPrChange w:id="2856" w:author="Sano Yuma" w:date="2023-02-17T16:01:00Z">
                  <w:rPr>
                    <w:ins w:id="2857" w:author="Sano Yuma" w:date="2023-02-17T15:56:00Z"/>
                    <w:rFonts w:ascii="ＭＳ ゴシック" w:eastAsia="ＭＳ ゴシック" w:hAnsi="ＭＳ ゴシック" w:cs="Times New Roman"/>
                    <w:sz w:val="20"/>
                    <w:szCs w:val="20"/>
                  </w:rPr>
                </w:rPrChange>
              </w:rPr>
            </w:pPr>
            <w:ins w:id="2858" w:author="Sano Yuma" w:date="2023-02-17T21:38:00Z">
              <w:r>
                <w:rPr>
                  <w:rFonts w:ascii="ＭＳ ゴシック" w:eastAsia="ＭＳ ゴシック" w:hAnsi="ＭＳ ゴシック" w:cs="Times New Roman"/>
                  <w:sz w:val="18"/>
                  <w:szCs w:val="18"/>
                </w:rPr>
                <w:t xml:space="preserve">    </w:t>
              </w:r>
            </w:ins>
            <w:ins w:id="2859" w:author="Sano Yuma" w:date="2023-02-17T15:49:00Z">
              <w:r w:rsidR="008A3BA5" w:rsidRPr="00F3396B">
                <w:rPr>
                  <w:rFonts w:ascii="ＭＳ ゴシック" w:eastAsia="ＭＳ ゴシック" w:hAnsi="ＭＳ ゴシック" w:cs="Times New Roman"/>
                  <w:sz w:val="18"/>
                  <w:szCs w:val="18"/>
                  <w:rPrChange w:id="2860" w:author="Sano Yuma" w:date="2023-02-17T16:01:00Z">
                    <w:rPr/>
                  </w:rPrChange>
                </w:rPr>
                <w:t>ret, mtx, dist, rvecs, tvecs = cv2.calibrateCamera(</w:t>
              </w:r>
            </w:ins>
          </w:p>
          <w:p w14:paraId="3274152F" w14:textId="77777777" w:rsidR="008A3BA5" w:rsidRPr="00F3396B" w:rsidRDefault="008A3BA5" w:rsidP="008A3BA5">
            <w:pPr>
              <w:spacing w:line="240" w:lineRule="exact"/>
              <w:ind w:firstLineChars="200" w:firstLine="360"/>
              <w:rPr>
                <w:ins w:id="2861" w:author="Sano Yuma" w:date="2023-02-17T15:56:00Z"/>
                <w:rFonts w:ascii="ＭＳ ゴシック" w:eastAsia="ＭＳ ゴシック" w:hAnsi="ＭＳ ゴシック" w:cs="Times New Roman"/>
                <w:sz w:val="18"/>
                <w:szCs w:val="18"/>
                <w:rPrChange w:id="2862" w:author="Sano Yuma" w:date="2023-02-17T16:01:00Z">
                  <w:rPr>
                    <w:ins w:id="2863" w:author="Sano Yuma" w:date="2023-02-17T15:56:00Z"/>
                    <w:rFonts w:ascii="ＭＳ ゴシック" w:eastAsia="ＭＳ ゴシック" w:hAnsi="ＭＳ ゴシック" w:cs="Times New Roman"/>
                    <w:sz w:val="20"/>
                    <w:szCs w:val="20"/>
                  </w:rPr>
                </w:rPrChange>
              </w:rPr>
            </w:pPr>
            <w:ins w:id="2864" w:author="Sano Yuma" w:date="2023-02-17T15:49:00Z">
              <w:r w:rsidRPr="00F3396B">
                <w:rPr>
                  <w:rFonts w:ascii="ＭＳ ゴシック" w:eastAsia="ＭＳ ゴシック" w:hAnsi="ＭＳ ゴシック" w:cs="Times New Roman"/>
                  <w:sz w:val="18"/>
                  <w:szCs w:val="18"/>
                  <w:rPrChange w:id="2865" w:author="Sano Yuma" w:date="2023-02-17T16:01:00Z">
                    <w:rPr/>
                  </w:rPrChange>
                </w:rPr>
                <w:t>object_points_list, image_points_list, (img_width, img_height), None,None</w:t>
              </w:r>
            </w:ins>
          </w:p>
          <w:p w14:paraId="5DEB7A02" w14:textId="114C2D57" w:rsidR="008A3BA5" w:rsidRPr="00F3396B" w:rsidRDefault="008A3BA5">
            <w:pPr>
              <w:spacing w:line="240" w:lineRule="exact"/>
              <w:ind w:firstLineChars="100" w:firstLine="180"/>
              <w:rPr>
                <w:ins w:id="2866" w:author="Sano Yuma" w:date="2023-02-17T15:49:00Z"/>
                <w:rFonts w:ascii="ＭＳ ゴシック" w:eastAsia="ＭＳ ゴシック" w:hAnsi="ＭＳ ゴシック" w:cs="Times New Roman"/>
                <w:sz w:val="18"/>
                <w:szCs w:val="18"/>
                <w:rPrChange w:id="2867" w:author="Sano Yuma" w:date="2023-02-17T16:01:00Z">
                  <w:rPr>
                    <w:ins w:id="2868" w:author="Sano Yuma" w:date="2023-02-17T15:49:00Z"/>
                  </w:rPr>
                </w:rPrChange>
              </w:rPr>
              <w:pPrChange w:id="2869" w:author="Sano Yuma" w:date="2023-02-17T15:56:00Z">
                <w:pPr/>
              </w:pPrChange>
            </w:pPr>
            <w:ins w:id="2870" w:author="Sano Yuma" w:date="2023-02-17T15:49:00Z">
              <w:r w:rsidRPr="00F3396B">
                <w:rPr>
                  <w:rFonts w:ascii="ＭＳ ゴシック" w:eastAsia="ＭＳ ゴシック" w:hAnsi="ＭＳ ゴシック" w:cs="Times New Roman"/>
                  <w:sz w:val="18"/>
                  <w:szCs w:val="18"/>
                  <w:rPrChange w:id="2871" w:author="Sano Yuma" w:date="2023-02-17T16:01:00Z">
                    <w:rPr/>
                  </w:rPrChange>
                </w:rPr>
                <w:t>)</w:t>
              </w:r>
            </w:ins>
          </w:p>
          <w:p w14:paraId="2DB486F4" w14:textId="34A999E8" w:rsidR="008A3BA5" w:rsidRPr="00F3396B" w:rsidRDefault="00E35873">
            <w:pPr>
              <w:spacing w:line="240" w:lineRule="exact"/>
              <w:rPr>
                <w:ins w:id="2872" w:author="Sano Yuma" w:date="2023-02-17T15:49:00Z"/>
                <w:rFonts w:ascii="ＭＳ ゴシック" w:eastAsia="ＭＳ ゴシック" w:hAnsi="ＭＳ ゴシック" w:cs="Times New Roman"/>
                <w:sz w:val="18"/>
                <w:szCs w:val="18"/>
                <w:rPrChange w:id="2873" w:author="Sano Yuma" w:date="2023-02-17T16:01:00Z">
                  <w:rPr>
                    <w:ins w:id="2874" w:author="Sano Yuma" w:date="2023-02-17T15:49:00Z"/>
                  </w:rPr>
                </w:rPrChange>
              </w:rPr>
              <w:pPrChange w:id="2875" w:author="Sano Yuma" w:date="2023-02-17T15:52:00Z">
                <w:pPr/>
              </w:pPrChange>
            </w:pPr>
            <w:ins w:id="2876" w:author="Sano Yuma" w:date="2023-02-17T21:38:00Z">
              <w:r>
                <w:rPr>
                  <w:rFonts w:ascii="ＭＳ ゴシック" w:eastAsia="ＭＳ ゴシック" w:hAnsi="ＭＳ ゴシック" w:cs="Times New Roman"/>
                  <w:sz w:val="18"/>
                  <w:szCs w:val="18"/>
                </w:rPr>
                <w:t xml:space="preserve">    </w:t>
              </w:r>
            </w:ins>
          </w:p>
          <w:p w14:paraId="1993C4D3" w14:textId="543E834D" w:rsidR="008A3BA5" w:rsidRPr="00F3396B" w:rsidRDefault="00E35873" w:rsidP="008A3BA5">
            <w:pPr>
              <w:spacing w:line="240" w:lineRule="exact"/>
              <w:rPr>
                <w:ins w:id="2877" w:author="Sano Yuma" w:date="2023-02-17T15:55:00Z"/>
                <w:rFonts w:ascii="ＭＳ ゴシック" w:eastAsia="ＭＳ ゴシック" w:hAnsi="ＭＳ ゴシック" w:cs="Times New Roman"/>
                <w:sz w:val="18"/>
                <w:szCs w:val="18"/>
                <w:rPrChange w:id="2878" w:author="Sano Yuma" w:date="2023-02-17T16:01:00Z">
                  <w:rPr>
                    <w:ins w:id="2879" w:author="Sano Yuma" w:date="2023-02-17T15:55:00Z"/>
                    <w:rFonts w:ascii="ＭＳ ゴシック" w:eastAsia="ＭＳ ゴシック" w:hAnsi="ＭＳ ゴシック" w:cs="Times New Roman"/>
                    <w:sz w:val="20"/>
                    <w:szCs w:val="20"/>
                  </w:rPr>
                </w:rPrChange>
              </w:rPr>
            </w:pPr>
            <w:ins w:id="2880" w:author="Sano Yuma" w:date="2023-02-17T21:38:00Z">
              <w:r>
                <w:rPr>
                  <w:rFonts w:ascii="ＭＳ ゴシック" w:eastAsia="ＭＳ ゴシック" w:hAnsi="ＭＳ ゴシック" w:cs="Times New Roman"/>
                  <w:sz w:val="18"/>
                  <w:szCs w:val="18"/>
                </w:rPr>
                <w:t xml:space="preserve">    </w:t>
              </w:r>
            </w:ins>
            <w:ins w:id="2881" w:author="Sano Yuma" w:date="2023-02-17T15:49:00Z">
              <w:r w:rsidR="008A3BA5" w:rsidRPr="00F3396B">
                <w:rPr>
                  <w:rFonts w:ascii="ＭＳ ゴシック" w:eastAsia="ＭＳ ゴシック" w:hAnsi="ＭＳ ゴシック" w:cs="Times New Roman"/>
                  <w:sz w:val="18"/>
                  <w:szCs w:val="18"/>
                  <w:rPrChange w:id="2882" w:author="Sano Yuma" w:date="2023-02-17T16:01:00Z">
                    <w:rPr/>
                  </w:rPrChange>
                </w:rPr>
                <w:t>optimal_camera_matrix, roi = cv2.getOptimalNewCameraMatrix(</w:t>
              </w:r>
            </w:ins>
          </w:p>
          <w:p w14:paraId="1E03F00B" w14:textId="77777777" w:rsidR="008A3BA5" w:rsidRPr="00F3396B" w:rsidRDefault="008A3BA5" w:rsidP="008A3BA5">
            <w:pPr>
              <w:spacing w:line="240" w:lineRule="exact"/>
              <w:ind w:firstLineChars="200" w:firstLine="360"/>
              <w:rPr>
                <w:ins w:id="2883" w:author="Sano Yuma" w:date="2023-02-17T15:55:00Z"/>
                <w:rFonts w:ascii="ＭＳ ゴシック" w:eastAsia="ＭＳ ゴシック" w:hAnsi="ＭＳ ゴシック" w:cs="Times New Roman"/>
                <w:sz w:val="18"/>
                <w:szCs w:val="18"/>
                <w:rPrChange w:id="2884" w:author="Sano Yuma" w:date="2023-02-17T16:01:00Z">
                  <w:rPr>
                    <w:ins w:id="2885" w:author="Sano Yuma" w:date="2023-02-17T15:55:00Z"/>
                    <w:rFonts w:ascii="ＭＳ ゴシック" w:eastAsia="ＭＳ ゴシック" w:hAnsi="ＭＳ ゴシック" w:cs="Times New Roman"/>
                    <w:sz w:val="20"/>
                    <w:szCs w:val="20"/>
                  </w:rPr>
                </w:rPrChange>
              </w:rPr>
            </w:pPr>
            <w:ins w:id="2886" w:author="Sano Yuma" w:date="2023-02-17T15:49:00Z">
              <w:r w:rsidRPr="00F3396B">
                <w:rPr>
                  <w:rFonts w:ascii="ＭＳ ゴシック" w:eastAsia="ＭＳ ゴシック" w:hAnsi="ＭＳ ゴシック" w:cs="Times New Roman"/>
                  <w:sz w:val="18"/>
                  <w:szCs w:val="18"/>
                  <w:rPrChange w:id="2887" w:author="Sano Yuma" w:date="2023-02-17T16:01:00Z">
                    <w:rPr/>
                  </w:rPrChange>
                </w:rPr>
                <w:t>mtx, dist, (img_width, img_height), 1, (img_width, img_height)</w:t>
              </w:r>
            </w:ins>
          </w:p>
          <w:p w14:paraId="786EA676" w14:textId="76831685" w:rsidR="008A3BA5" w:rsidRPr="00F3396B" w:rsidRDefault="008A3BA5">
            <w:pPr>
              <w:spacing w:line="240" w:lineRule="exact"/>
              <w:ind w:firstLineChars="100" w:firstLine="180"/>
              <w:rPr>
                <w:ins w:id="2888" w:author="Sano Yuma" w:date="2023-02-17T15:49:00Z"/>
                <w:rFonts w:ascii="ＭＳ ゴシック" w:eastAsia="ＭＳ ゴシック" w:hAnsi="ＭＳ ゴシック" w:cs="Times New Roman"/>
                <w:sz w:val="18"/>
                <w:szCs w:val="18"/>
                <w:rPrChange w:id="2889" w:author="Sano Yuma" w:date="2023-02-17T16:01:00Z">
                  <w:rPr>
                    <w:ins w:id="2890" w:author="Sano Yuma" w:date="2023-02-17T15:49:00Z"/>
                  </w:rPr>
                </w:rPrChange>
              </w:rPr>
              <w:pPrChange w:id="2891" w:author="Sano Yuma" w:date="2023-02-17T15:55:00Z">
                <w:pPr/>
              </w:pPrChange>
            </w:pPr>
            <w:ins w:id="2892" w:author="Sano Yuma" w:date="2023-02-17T15:49:00Z">
              <w:r w:rsidRPr="00F3396B">
                <w:rPr>
                  <w:rFonts w:ascii="ＭＳ ゴシック" w:eastAsia="ＭＳ ゴシック" w:hAnsi="ＭＳ ゴシック" w:cs="Times New Roman"/>
                  <w:sz w:val="18"/>
                  <w:szCs w:val="18"/>
                  <w:rPrChange w:id="2893" w:author="Sano Yuma" w:date="2023-02-17T16:01:00Z">
                    <w:rPr/>
                  </w:rPrChange>
                </w:rPr>
                <w:t>)</w:t>
              </w:r>
            </w:ins>
          </w:p>
          <w:p w14:paraId="47F4E95D" w14:textId="77777777" w:rsidR="008A3BA5" w:rsidRPr="00F3396B" w:rsidRDefault="008A3BA5">
            <w:pPr>
              <w:spacing w:line="240" w:lineRule="exact"/>
              <w:rPr>
                <w:ins w:id="2894" w:author="Sano Yuma" w:date="2023-02-17T15:49:00Z"/>
                <w:rFonts w:ascii="ＭＳ ゴシック" w:eastAsia="ＭＳ ゴシック" w:hAnsi="ＭＳ ゴシック" w:cs="Times New Roman"/>
                <w:sz w:val="18"/>
                <w:szCs w:val="18"/>
                <w:rPrChange w:id="2895" w:author="Sano Yuma" w:date="2023-02-17T16:01:00Z">
                  <w:rPr>
                    <w:ins w:id="2896" w:author="Sano Yuma" w:date="2023-02-17T15:49:00Z"/>
                  </w:rPr>
                </w:rPrChange>
              </w:rPr>
              <w:pPrChange w:id="2897" w:author="Sano Yuma" w:date="2023-02-17T15:52:00Z">
                <w:pPr/>
              </w:pPrChange>
            </w:pPr>
          </w:p>
          <w:p w14:paraId="7D1C138B" w14:textId="7F6C9090" w:rsidR="00DF5E04" w:rsidRPr="00F3396B" w:rsidRDefault="00E35873">
            <w:pPr>
              <w:spacing w:line="240" w:lineRule="exact"/>
              <w:rPr>
                <w:ins w:id="2898" w:author="Ec5-19 ec30103v(長岡高専)" w:date="2023-02-17T11:40:00Z"/>
                <w:rFonts w:ascii="ＭＳ ゴシック" w:eastAsia="ＭＳ ゴシック" w:hAnsi="ＭＳ ゴシック" w:cs="Times New Roman"/>
                <w:sz w:val="18"/>
                <w:szCs w:val="18"/>
                <w:rPrChange w:id="2899" w:author="Sano Yuma" w:date="2023-02-17T16:01:00Z">
                  <w:rPr>
                    <w:ins w:id="2900" w:author="Ec5-19 ec30103v(長岡高専)" w:date="2023-02-17T11:40:00Z"/>
                  </w:rPr>
                </w:rPrChange>
              </w:rPr>
              <w:pPrChange w:id="2901" w:author="Sano Yuma" w:date="2023-02-17T15:52:00Z">
                <w:pPr/>
              </w:pPrChange>
            </w:pPr>
            <w:ins w:id="2902" w:author="Sano Yuma" w:date="2023-02-17T21:38:00Z">
              <w:r>
                <w:rPr>
                  <w:rFonts w:ascii="ＭＳ ゴシック" w:eastAsia="ＭＳ ゴシック" w:hAnsi="ＭＳ ゴシック" w:cs="Times New Roman"/>
                  <w:sz w:val="18"/>
                  <w:szCs w:val="18"/>
                </w:rPr>
                <w:t xml:space="preserve">    </w:t>
              </w:r>
            </w:ins>
            <w:ins w:id="2903" w:author="Sano Yuma" w:date="2023-02-17T15:49:00Z">
              <w:r w:rsidR="008A3BA5" w:rsidRPr="00F3396B">
                <w:rPr>
                  <w:rFonts w:ascii="ＭＳ ゴシック" w:eastAsia="ＭＳ ゴシック" w:hAnsi="ＭＳ ゴシック" w:cs="Times New Roman"/>
                  <w:sz w:val="18"/>
                  <w:szCs w:val="18"/>
                  <w:rPrChange w:id="2904" w:author="Sano Yuma" w:date="2023-02-17T16:01:00Z">
                    <w:rPr/>
                  </w:rPrChange>
                </w:rPr>
                <w:t>return mtx, optimal_camera_matrix, dist</w:t>
              </w:r>
            </w:ins>
          </w:p>
        </w:tc>
      </w:tr>
    </w:tbl>
    <w:p w14:paraId="541FFF9E" w14:textId="7C56B756" w:rsidR="00B7441D" w:rsidRDefault="00B7441D">
      <w:pPr>
        <w:rPr>
          <w:ins w:id="2905" w:author="Sano Yuma" w:date="2023-02-17T15:59:00Z"/>
        </w:rPr>
      </w:pPr>
    </w:p>
    <w:p w14:paraId="25C44CC3" w14:textId="1CF1EC20" w:rsidR="00F3396B" w:rsidRDefault="00F3396B">
      <w:pPr>
        <w:jc w:val="center"/>
        <w:rPr>
          <w:ins w:id="2906" w:author="Sano Yuma" w:date="2023-02-17T15:54:00Z"/>
        </w:rPr>
        <w:pPrChange w:id="2907" w:author="Sano Yuma" w:date="2023-02-17T16:00:00Z">
          <w:pPr/>
        </w:pPrChange>
      </w:pPr>
      <w:ins w:id="2908" w:author="Sano Yuma" w:date="2023-02-17T16:00:00Z">
        <w:r>
          <w:rPr>
            <w:rFonts w:hint="eastAsia"/>
          </w:rPr>
          <w:t>リスト</w:t>
        </w:r>
        <w:r>
          <w:t>1.</w:t>
        </w:r>
      </w:ins>
      <w:ins w:id="2909" w:author="Sano Yuma" w:date="2023-02-17T16:08:00Z">
        <w:r>
          <w:t>4</w:t>
        </w:r>
      </w:ins>
      <w:ins w:id="2910" w:author="Sano Yuma" w:date="2023-02-17T20:59:00Z">
        <w:r w:rsidR="00C12C67">
          <w:rPr>
            <w:rFonts w:hint="eastAsia"/>
          </w:rPr>
          <w:t xml:space="preserve">　</w:t>
        </w:r>
      </w:ins>
      <w:ins w:id="2911" w:author="Sano Yuma" w:date="2023-02-17T16:00:00Z">
        <w:r>
          <w:t>external_parameter.py</w:t>
        </w:r>
      </w:ins>
    </w:p>
    <w:tbl>
      <w:tblPr>
        <w:tblStyle w:val="af4"/>
        <w:tblW w:w="0" w:type="auto"/>
        <w:tblLook w:val="04A0" w:firstRow="1" w:lastRow="0" w:firstColumn="1" w:lastColumn="0" w:noHBand="0" w:noVBand="1"/>
      </w:tblPr>
      <w:tblGrid>
        <w:gridCol w:w="8494"/>
      </w:tblGrid>
      <w:tr w:rsidR="008A3BA5" w14:paraId="5E3917B9" w14:textId="77777777" w:rsidTr="008A3BA5">
        <w:trPr>
          <w:ins w:id="2912" w:author="Sano Yuma" w:date="2023-02-17T15:54:00Z"/>
        </w:trPr>
        <w:tc>
          <w:tcPr>
            <w:tcW w:w="8494" w:type="dxa"/>
          </w:tcPr>
          <w:p w14:paraId="1B93D3E5" w14:textId="77777777" w:rsidR="008A3BA5" w:rsidRPr="00F3396B" w:rsidRDefault="008A3BA5">
            <w:pPr>
              <w:spacing w:line="240" w:lineRule="exact"/>
              <w:rPr>
                <w:ins w:id="2913" w:author="Sano Yuma" w:date="2023-02-17T15:54:00Z"/>
                <w:rFonts w:ascii="ＭＳ ゴシック" w:eastAsia="ＭＳ ゴシック" w:hAnsi="ＭＳ ゴシック"/>
                <w:sz w:val="18"/>
                <w:szCs w:val="20"/>
                <w:rPrChange w:id="2914" w:author="Sano Yuma" w:date="2023-02-17T16:01:00Z">
                  <w:rPr>
                    <w:ins w:id="2915" w:author="Sano Yuma" w:date="2023-02-17T15:54:00Z"/>
                  </w:rPr>
                </w:rPrChange>
              </w:rPr>
              <w:pPrChange w:id="2916" w:author="Sano Yuma" w:date="2023-02-17T15:59:00Z">
                <w:pPr/>
              </w:pPrChange>
            </w:pPr>
            <w:ins w:id="2917" w:author="Sano Yuma" w:date="2023-02-17T15:54:00Z">
              <w:r w:rsidRPr="00F3396B">
                <w:rPr>
                  <w:rFonts w:ascii="ＭＳ ゴシック" w:eastAsia="ＭＳ ゴシック" w:hAnsi="ＭＳ ゴシック"/>
                  <w:sz w:val="18"/>
                  <w:szCs w:val="20"/>
                  <w:rPrChange w:id="2918" w:author="Sano Yuma" w:date="2023-02-17T16:01:00Z">
                    <w:rPr/>
                  </w:rPrChange>
                </w:rPr>
                <w:t>import cv2</w:t>
              </w:r>
            </w:ins>
          </w:p>
          <w:p w14:paraId="1134B629" w14:textId="77777777" w:rsidR="008A3BA5" w:rsidRPr="00F3396B" w:rsidRDefault="008A3BA5">
            <w:pPr>
              <w:spacing w:line="240" w:lineRule="exact"/>
              <w:rPr>
                <w:ins w:id="2919" w:author="Sano Yuma" w:date="2023-02-17T15:54:00Z"/>
                <w:rFonts w:ascii="ＭＳ ゴシック" w:eastAsia="ＭＳ ゴシック" w:hAnsi="ＭＳ ゴシック"/>
                <w:sz w:val="18"/>
                <w:szCs w:val="20"/>
                <w:rPrChange w:id="2920" w:author="Sano Yuma" w:date="2023-02-17T16:01:00Z">
                  <w:rPr>
                    <w:ins w:id="2921" w:author="Sano Yuma" w:date="2023-02-17T15:54:00Z"/>
                  </w:rPr>
                </w:rPrChange>
              </w:rPr>
              <w:pPrChange w:id="2922" w:author="Sano Yuma" w:date="2023-02-17T15:59:00Z">
                <w:pPr/>
              </w:pPrChange>
            </w:pPr>
            <w:ins w:id="2923" w:author="Sano Yuma" w:date="2023-02-17T15:54:00Z">
              <w:r w:rsidRPr="00F3396B">
                <w:rPr>
                  <w:rFonts w:ascii="ＭＳ ゴシック" w:eastAsia="ＭＳ ゴシック" w:hAnsi="ＭＳ ゴシック"/>
                  <w:sz w:val="18"/>
                  <w:szCs w:val="20"/>
                  <w:rPrChange w:id="2924" w:author="Sano Yuma" w:date="2023-02-17T16:01:00Z">
                    <w:rPr/>
                  </w:rPrChange>
                </w:rPr>
                <w:t>import numpy as np</w:t>
              </w:r>
            </w:ins>
          </w:p>
          <w:p w14:paraId="2E3CFEB0" w14:textId="77777777" w:rsidR="008A3BA5" w:rsidRPr="00F3396B" w:rsidRDefault="008A3BA5">
            <w:pPr>
              <w:spacing w:line="240" w:lineRule="exact"/>
              <w:rPr>
                <w:ins w:id="2925" w:author="Sano Yuma" w:date="2023-02-17T15:54:00Z"/>
                <w:rFonts w:ascii="ＭＳ ゴシック" w:eastAsia="ＭＳ ゴシック" w:hAnsi="ＭＳ ゴシック"/>
                <w:sz w:val="18"/>
                <w:szCs w:val="20"/>
                <w:rPrChange w:id="2926" w:author="Sano Yuma" w:date="2023-02-17T16:01:00Z">
                  <w:rPr>
                    <w:ins w:id="2927" w:author="Sano Yuma" w:date="2023-02-17T15:54:00Z"/>
                  </w:rPr>
                </w:rPrChange>
              </w:rPr>
              <w:pPrChange w:id="2928" w:author="Sano Yuma" w:date="2023-02-17T15:59:00Z">
                <w:pPr/>
              </w:pPrChange>
            </w:pPr>
            <w:ins w:id="2929" w:author="Sano Yuma" w:date="2023-02-17T15:54:00Z">
              <w:r w:rsidRPr="00F3396B">
                <w:rPr>
                  <w:rFonts w:ascii="ＭＳ ゴシック" w:eastAsia="ＭＳ ゴシック" w:hAnsi="ＭＳ ゴシック"/>
                  <w:sz w:val="18"/>
                  <w:szCs w:val="20"/>
                  <w:rPrChange w:id="2930" w:author="Sano Yuma" w:date="2023-02-17T16:01:00Z">
                    <w:rPr/>
                  </w:rPrChange>
                </w:rPr>
                <w:t>import math</w:t>
              </w:r>
            </w:ins>
          </w:p>
          <w:p w14:paraId="75037DD3" w14:textId="77777777" w:rsidR="008A3BA5" w:rsidRPr="00F3396B" w:rsidRDefault="008A3BA5">
            <w:pPr>
              <w:spacing w:line="240" w:lineRule="exact"/>
              <w:rPr>
                <w:ins w:id="2931" w:author="Sano Yuma" w:date="2023-02-17T15:54:00Z"/>
                <w:rFonts w:ascii="ＭＳ ゴシック" w:eastAsia="ＭＳ ゴシック" w:hAnsi="ＭＳ ゴシック"/>
                <w:sz w:val="18"/>
                <w:szCs w:val="20"/>
                <w:rPrChange w:id="2932" w:author="Sano Yuma" w:date="2023-02-17T16:01:00Z">
                  <w:rPr>
                    <w:ins w:id="2933" w:author="Sano Yuma" w:date="2023-02-17T15:54:00Z"/>
                  </w:rPr>
                </w:rPrChange>
              </w:rPr>
              <w:pPrChange w:id="2934" w:author="Sano Yuma" w:date="2023-02-17T15:59:00Z">
                <w:pPr/>
              </w:pPrChange>
            </w:pPr>
            <w:ins w:id="2935" w:author="Sano Yuma" w:date="2023-02-17T15:54:00Z">
              <w:r w:rsidRPr="00F3396B">
                <w:rPr>
                  <w:rFonts w:ascii="ＭＳ ゴシック" w:eastAsia="ＭＳ ゴシック" w:hAnsi="ＭＳ ゴシック"/>
                  <w:sz w:val="18"/>
                  <w:szCs w:val="20"/>
                  <w:rPrChange w:id="2936" w:author="Sano Yuma" w:date="2023-02-17T16:01:00Z">
                    <w:rPr/>
                  </w:rPrChange>
                </w:rPr>
                <w:t># カメラ外部パラメータを求める</w:t>
              </w:r>
            </w:ins>
          </w:p>
          <w:p w14:paraId="21FF0A54" w14:textId="77777777" w:rsidR="008A3BA5" w:rsidRPr="00F3396B" w:rsidRDefault="008A3BA5">
            <w:pPr>
              <w:spacing w:line="240" w:lineRule="exact"/>
              <w:rPr>
                <w:ins w:id="2937" w:author="Sano Yuma" w:date="2023-02-17T15:54:00Z"/>
                <w:rFonts w:ascii="ＭＳ ゴシック" w:eastAsia="ＭＳ ゴシック" w:hAnsi="ＭＳ ゴシック"/>
                <w:sz w:val="18"/>
                <w:szCs w:val="20"/>
                <w:rPrChange w:id="2938" w:author="Sano Yuma" w:date="2023-02-17T16:01:00Z">
                  <w:rPr>
                    <w:ins w:id="2939" w:author="Sano Yuma" w:date="2023-02-17T15:54:00Z"/>
                  </w:rPr>
                </w:rPrChange>
              </w:rPr>
              <w:pPrChange w:id="2940" w:author="Sano Yuma" w:date="2023-02-17T15:59:00Z">
                <w:pPr/>
              </w:pPrChange>
            </w:pPr>
            <w:ins w:id="2941" w:author="Sano Yuma" w:date="2023-02-17T15:54:00Z">
              <w:r w:rsidRPr="00F3396B">
                <w:rPr>
                  <w:rFonts w:ascii="ＭＳ ゴシック" w:eastAsia="ＭＳ ゴシック" w:hAnsi="ＭＳ ゴシック"/>
                  <w:sz w:val="18"/>
                  <w:szCs w:val="20"/>
                  <w:rPrChange w:id="2942" w:author="Sano Yuma" w:date="2023-02-17T16:01:00Z">
                    <w:rPr/>
                  </w:rPrChange>
                </w:rPr>
                <w:t># cameraMatrix : カメラ行列(fx, fy, cx, cyが入ってる)</w:t>
              </w:r>
            </w:ins>
          </w:p>
          <w:p w14:paraId="503C09F6" w14:textId="77777777" w:rsidR="008A3BA5" w:rsidRPr="00F3396B" w:rsidRDefault="008A3BA5">
            <w:pPr>
              <w:spacing w:line="240" w:lineRule="exact"/>
              <w:rPr>
                <w:ins w:id="2943" w:author="Sano Yuma" w:date="2023-02-17T15:54:00Z"/>
                <w:rFonts w:ascii="ＭＳ ゴシック" w:eastAsia="ＭＳ ゴシック" w:hAnsi="ＭＳ ゴシック"/>
                <w:sz w:val="18"/>
                <w:szCs w:val="20"/>
                <w:rPrChange w:id="2944" w:author="Sano Yuma" w:date="2023-02-17T16:01:00Z">
                  <w:rPr>
                    <w:ins w:id="2945" w:author="Sano Yuma" w:date="2023-02-17T15:54:00Z"/>
                  </w:rPr>
                </w:rPrChange>
              </w:rPr>
              <w:pPrChange w:id="2946" w:author="Sano Yuma" w:date="2023-02-17T15:59:00Z">
                <w:pPr/>
              </w:pPrChange>
            </w:pPr>
            <w:ins w:id="2947" w:author="Sano Yuma" w:date="2023-02-17T15:54:00Z">
              <w:r w:rsidRPr="00F3396B">
                <w:rPr>
                  <w:rFonts w:ascii="ＭＳ ゴシック" w:eastAsia="ＭＳ ゴシック" w:hAnsi="ＭＳ ゴシック"/>
                  <w:sz w:val="18"/>
                  <w:szCs w:val="20"/>
                  <w:rPrChange w:id="2948" w:author="Sano Yuma" w:date="2023-02-17T16:01:00Z">
                    <w:rPr/>
                  </w:rPrChange>
                </w:rPr>
                <w:t># distCoef     : 歪みベクトル</w:t>
              </w:r>
            </w:ins>
          </w:p>
          <w:p w14:paraId="2A570D37" w14:textId="77777777" w:rsidR="008A3BA5" w:rsidRPr="00F3396B" w:rsidRDefault="008A3BA5">
            <w:pPr>
              <w:spacing w:line="240" w:lineRule="exact"/>
              <w:rPr>
                <w:ins w:id="2949" w:author="Sano Yuma" w:date="2023-02-17T15:54:00Z"/>
                <w:rFonts w:ascii="ＭＳ ゴシック" w:eastAsia="ＭＳ ゴシック" w:hAnsi="ＭＳ ゴシック"/>
                <w:sz w:val="18"/>
                <w:szCs w:val="20"/>
                <w:rPrChange w:id="2950" w:author="Sano Yuma" w:date="2023-02-17T16:01:00Z">
                  <w:rPr>
                    <w:ins w:id="2951" w:author="Sano Yuma" w:date="2023-02-17T15:54:00Z"/>
                  </w:rPr>
                </w:rPrChange>
              </w:rPr>
              <w:pPrChange w:id="2952" w:author="Sano Yuma" w:date="2023-02-17T15:59:00Z">
                <w:pPr/>
              </w:pPrChange>
            </w:pPr>
            <w:ins w:id="2953" w:author="Sano Yuma" w:date="2023-02-17T15:54:00Z">
              <w:r w:rsidRPr="00F3396B">
                <w:rPr>
                  <w:rFonts w:ascii="ＭＳ ゴシック" w:eastAsia="ＭＳ ゴシック" w:hAnsi="ＭＳ ゴシック"/>
                  <w:sz w:val="18"/>
                  <w:szCs w:val="20"/>
                  <w:rPrChange w:id="2954" w:author="Sano Yuma" w:date="2023-02-17T16:01:00Z">
                    <w:rPr/>
                  </w:rPrChange>
                </w:rPr>
                <w:t># objectPoints : 実空間座標(3次元)</w:t>
              </w:r>
            </w:ins>
          </w:p>
          <w:p w14:paraId="68A2D191" w14:textId="77777777" w:rsidR="008A3BA5" w:rsidRPr="00F3396B" w:rsidRDefault="008A3BA5">
            <w:pPr>
              <w:spacing w:line="240" w:lineRule="exact"/>
              <w:rPr>
                <w:ins w:id="2955" w:author="Sano Yuma" w:date="2023-02-17T15:54:00Z"/>
                <w:rFonts w:ascii="ＭＳ ゴシック" w:eastAsia="ＭＳ ゴシック" w:hAnsi="ＭＳ ゴシック"/>
                <w:sz w:val="18"/>
                <w:szCs w:val="20"/>
                <w:rPrChange w:id="2956" w:author="Sano Yuma" w:date="2023-02-17T16:01:00Z">
                  <w:rPr>
                    <w:ins w:id="2957" w:author="Sano Yuma" w:date="2023-02-17T15:54:00Z"/>
                  </w:rPr>
                </w:rPrChange>
              </w:rPr>
              <w:pPrChange w:id="2958" w:author="Sano Yuma" w:date="2023-02-17T15:59:00Z">
                <w:pPr/>
              </w:pPrChange>
            </w:pPr>
            <w:ins w:id="2959" w:author="Sano Yuma" w:date="2023-02-17T15:54:00Z">
              <w:r w:rsidRPr="00F3396B">
                <w:rPr>
                  <w:rFonts w:ascii="ＭＳ ゴシック" w:eastAsia="ＭＳ ゴシック" w:hAnsi="ＭＳ ゴシック"/>
                  <w:sz w:val="18"/>
                  <w:szCs w:val="20"/>
                  <w:rPrChange w:id="2960" w:author="Sano Yuma" w:date="2023-02-17T16:01:00Z">
                    <w:rPr/>
                  </w:rPrChange>
                </w:rPr>
                <w:t># imagePoints  : 画像座標(2次元)</w:t>
              </w:r>
            </w:ins>
          </w:p>
          <w:p w14:paraId="494E98AB" w14:textId="77777777" w:rsidR="008A3BA5" w:rsidRPr="00F3396B" w:rsidRDefault="008A3BA5">
            <w:pPr>
              <w:spacing w:line="240" w:lineRule="exact"/>
              <w:rPr>
                <w:ins w:id="2961" w:author="Sano Yuma" w:date="2023-02-17T15:54:00Z"/>
                <w:rFonts w:ascii="ＭＳ ゴシック" w:eastAsia="ＭＳ ゴシック" w:hAnsi="ＭＳ ゴシック"/>
                <w:sz w:val="18"/>
                <w:szCs w:val="20"/>
                <w:rPrChange w:id="2962" w:author="Sano Yuma" w:date="2023-02-17T16:01:00Z">
                  <w:rPr>
                    <w:ins w:id="2963" w:author="Sano Yuma" w:date="2023-02-17T15:54:00Z"/>
                  </w:rPr>
                </w:rPrChange>
              </w:rPr>
              <w:pPrChange w:id="2964" w:author="Sano Yuma" w:date="2023-02-17T15:59:00Z">
                <w:pPr/>
              </w:pPrChange>
            </w:pPr>
            <w:ins w:id="2965" w:author="Sano Yuma" w:date="2023-02-17T15:54:00Z">
              <w:r w:rsidRPr="00F3396B">
                <w:rPr>
                  <w:rFonts w:ascii="ＭＳ ゴシック" w:eastAsia="ＭＳ ゴシック" w:hAnsi="ＭＳ ゴシック"/>
                  <w:sz w:val="18"/>
                  <w:szCs w:val="20"/>
                  <w:rPrChange w:id="2966" w:author="Sano Yuma" w:date="2023-02-17T16:01:00Z">
                    <w:rPr/>
                  </w:rPrChange>
                </w:rPr>
                <w:t>def externalParameter(cameraMatrix, distCoef, points3D, points2D):</w:t>
              </w:r>
            </w:ins>
          </w:p>
          <w:p w14:paraId="6743AEA9" w14:textId="77777777" w:rsidR="008A3BA5" w:rsidRPr="00F3396B" w:rsidRDefault="008A3BA5">
            <w:pPr>
              <w:spacing w:line="240" w:lineRule="exact"/>
              <w:rPr>
                <w:ins w:id="2967" w:author="Sano Yuma" w:date="2023-02-17T15:54:00Z"/>
                <w:rFonts w:ascii="ＭＳ ゴシック" w:eastAsia="ＭＳ ゴシック" w:hAnsi="ＭＳ ゴシック"/>
                <w:sz w:val="18"/>
                <w:szCs w:val="20"/>
                <w:rPrChange w:id="2968" w:author="Sano Yuma" w:date="2023-02-17T16:01:00Z">
                  <w:rPr>
                    <w:ins w:id="2969" w:author="Sano Yuma" w:date="2023-02-17T15:54:00Z"/>
                  </w:rPr>
                </w:rPrChange>
              </w:rPr>
              <w:pPrChange w:id="2970" w:author="Sano Yuma" w:date="2023-02-17T15:59:00Z">
                <w:pPr/>
              </w:pPrChange>
            </w:pPr>
            <w:ins w:id="2971" w:author="Sano Yuma" w:date="2023-02-17T15:54:00Z">
              <w:r w:rsidRPr="00F3396B">
                <w:rPr>
                  <w:rFonts w:ascii="ＭＳ ゴシック" w:eastAsia="ＭＳ ゴシック" w:hAnsi="ＭＳ ゴシック"/>
                  <w:sz w:val="18"/>
                  <w:szCs w:val="20"/>
                  <w:rPrChange w:id="2972" w:author="Sano Yuma" w:date="2023-02-17T16:01:00Z">
                    <w:rPr/>
                  </w:rPrChange>
                </w:rPr>
                <w:t xml:space="preserve">    ret, rvec, tvec = cv2.solvePnP(points3D, points2D, cameraMatrix, distCoef)</w:t>
              </w:r>
            </w:ins>
          </w:p>
          <w:p w14:paraId="2A9081BB" w14:textId="77777777" w:rsidR="008A3BA5" w:rsidRPr="00F3396B" w:rsidRDefault="008A3BA5">
            <w:pPr>
              <w:spacing w:line="240" w:lineRule="exact"/>
              <w:rPr>
                <w:ins w:id="2973" w:author="Sano Yuma" w:date="2023-02-17T15:54:00Z"/>
                <w:rFonts w:ascii="ＭＳ ゴシック" w:eastAsia="ＭＳ ゴシック" w:hAnsi="ＭＳ ゴシック"/>
                <w:sz w:val="18"/>
                <w:szCs w:val="20"/>
                <w:rPrChange w:id="2974" w:author="Sano Yuma" w:date="2023-02-17T16:01:00Z">
                  <w:rPr>
                    <w:ins w:id="2975" w:author="Sano Yuma" w:date="2023-02-17T15:54:00Z"/>
                  </w:rPr>
                </w:rPrChange>
              </w:rPr>
              <w:pPrChange w:id="2976" w:author="Sano Yuma" w:date="2023-02-17T15:59:00Z">
                <w:pPr/>
              </w:pPrChange>
            </w:pPr>
          </w:p>
          <w:p w14:paraId="04CDB1D6" w14:textId="77777777" w:rsidR="008A3BA5" w:rsidRPr="00F3396B" w:rsidRDefault="008A3BA5">
            <w:pPr>
              <w:spacing w:line="240" w:lineRule="exact"/>
              <w:rPr>
                <w:ins w:id="2977" w:author="Sano Yuma" w:date="2023-02-17T15:54:00Z"/>
                <w:rFonts w:ascii="ＭＳ ゴシック" w:eastAsia="ＭＳ ゴシック" w:hAnsi="ＭＳ ゴシック"/>
                <w:sz w:val="18"/>
                <w:szCs w:val="20"/>
                <w:rPrChange w:id="2978" w:author="Sano Yuma" w:date="2023-02-17T16:01:00Z">
                  <w:rPr>
                    <w:ins w:id="2979" w:author="Sano Yuma" w:date="2023-02-17T15:54:00Z"/>
                  </w:rPr>
                </w:rPrChange>
              </w:rPr>
              <w:pPrChange w:id="2980" w:author="Sano Yuma" w:date="2023-02-17T15:59:00Z">
                <w:pPr/>
              </w:pPrChange>
            </w:pPr>
            <w:ins w:id="2981" w:author="Sano Yuma" w:date="2023-02-17T15:54:00Z">
              <w:r w:rsidRPr="00F3396B">
                <w:rPr>
                  <w:rFonts w:ascii="ＭＳ ゴシック" w:eastAsia="ＭＳ ゴシック" w:hAnsi="ＭＳ ゴシック"/>
                  <w:sz w:val="18"/>
                  <w:szCs w:val="20"/>
                  <w:rPrChange w:id="2982" w:author="Sano Yuma" w:date="2023-02-17T16:01:00Z">
                    <w:rPr/>
                  </w:rPrChange>
                </w:rPr>
                <w:t xml:space="preserve">    # R_mat : 回転行列(world -&gt; camera)</w:t>
              </w:r>
            </w:ins>
          </w:p>
          <w:p w14:paraId="622C1C7B" w14:textId="77777777" w:rsidR="008A3BA5" w:rsidRPr="00F3396B" w:rsidRDefault="008A3BA5">
            <w:pPr>
              <w:spacing w:line="240" w:lineRule="exact"/>
              <w:rPr>
                <w:ins w:id="2983" w:author="Sano Yuma" w:date="2023-02-17T15:54:00Z"/>
                <w:rFonts w:ascii="ＭＳ ゴシック" w:eastAsia="ＭＳ ゴシック" w:hAnsi="ＭＳ ゴシック"/>
                <w:sz w:val="18"/>
                <w:szCs w:val="20"/>
                <w:rPrChange w:id="2984" w:author="Sano Yuma" w:date="2023-02-17T16:01:00Z">
                  <w:rPr>
                    <w:ins w:id="2985" w:author="Sano Yuma" w:date="2023-02-17T15:54:00Z"/>
                  </w:rPr>
                </w:rPrChange>
              </w:rPr>
              <w:pPrChange w:id="2986" w:author="Sano Yuma" w:date="2023-02-17T15:59:00Z">
                <w:pPr/>
              </w:pPrChange>
            </w:pPr>
            <w:ins w:id="2987" w:author="Sano Yuma" w:date="2023-02-17T15:54:00Z">
              <w:r w:rsidRPr="00F3396B">
                <w:rPr>
                  <w:rFonts w:ascii="ＭＳ ゴシック" w:eastAsia="ＭＳ ゴシック" w:hAnsi="ＭＳ ゴシック"/>
                  <w:sz w:val="18"/>
                  <w:szCs w:val="20"/>
                  <w:rPrChange w:id="2988" w:author="Sano Yuma" w:date="2023-02-17T16:01:00Z">
                    <w:rPr/>
                  </w:rPrChange>
                </w:rPr>
                <w:t xml:space="preserve">    # R_raw : 回転行列(camera -&gt; world)</w:t>
              </w:r>
            </w:ins>
          </w:p>
          <w:p w14:paraId="514D8E4C" w14:textId="77777777" w:rsidR="008A3BA5" w:rsidRPr="00F3396B" w:rsidRDefault="008A3BA5">
            <w:pPr>
              <w:spacing w:line="240" w:lineRule="exact"/>
              <w:rPr>
                <w:ins w:id="2989" w:author="Sano Yuma" w:date="2023-02-17T15:54:00Z"/>
                <w:rFonts w:ascii="ＭＳ ゴシック" w:eastAsia="ＭＳ ゴシック" w:hAnsi="ＭＳ ゴシック"/>
                <w:sz w:val="18"/>
                <w:szCs w:val="20"/>
                <w:rPrChange w:id="2990" w:author="Sano Yuma" w:date="2023-02-17T16:01:00Z">
                  <w:rPr>
                    <w:ins w:id="2991" w:author="Sano Yuma" w:date="2023-02-17T15:54:00Z"/>
                  </w:rPr>
                </w:rPrChange>
              </w:rPr>
              <w:pPrChange w:id="2992" w:author="Sano Yuma" w:date="2023-02-17T15:59:00Z">
                <w:pPr/>
              </w:pPrChange>
            </w:pPr>
            <w:ins w:id="2993" w:author="Sano Yuma" w:date="2023-02-17T15:54:00Z">
              <w:r w:rsidRPr="00F3396B">
                <w:rPr>
                  <w:rFonts w:ascii="ＭＳ ゴシック" w:eastAsia="ＭＳ ゴシック" w:hAnsi="ＭＳ ゴシック"/>
                  <w:sz w:val="18"/>
                  <w:szCs w:val="20"/>
                  <w:rPrChange w:id="2994" w:author="Sano Yuma" w:date="2023-02-17T16:01:00Z">
                    <w:rPr/>
                  </w:rPrChange>
                </w:rPr>
                <w:t xml:space="preserve">    R_mat, _ = cv2.Rodrigues(rvec)</w:t>
              </w:r>
            </w:ins>
          </w:p>
          <w:p w14:paraId="2758DDDE" w14:textId="77777777" w:rsidR="008A3BA5" w:rsidRPr="00F3396B" w:rsidRDefault="008A3BA5">
            <w:pPr>
              <w:spacing w:line="240" w:lineRule="exact"/>
              <w:rPr>
                <w:ins w:id="2995" w:author="Sano Yuma" w:date="2023-02-17T15:54:00Z"/>
                <w:rFonts w:ascii="ＭＳ ゴシック" w:eastAsia="ＭＳ ゴシック" w:hAnsi="ＭＳ ゴシック"/>
                <w:sz w:val="18"/>
                <w:szCs w:val="20"/>
                <w:rPrChange w:id="2996" w:author="Sano Yuma" w:date="2023-02-17T16:01:00Z">
                  <w:rPr>
                    <w:ins w:id="2997" w:author="Sano Yuma" w:date="2023-02-17T15:54:00Z"/>
                  </w:rPr>
                </w:rPrChange>
              </w:rPr>
              <w:pPrChange w:id="2998" w:author="Sano Yuma" w:date="2023-02-17T15:59:00Z">
                <w:pPr/>
              </w:pPrChange>
            </w:pPr>
            <w:ins w:id="2999" w:author="Sano Yuma" w:date="2023-02-17T15:54:00Z">
              <w:r w:rsidRPr="00F3396B">
                <w:rPr>
                  <w:rFonts w:ascii="ＭＳ ゴシック" w:eastAsia="ＭＳ ゴシック" w:hAnsi="ＭＳ ゴシック"/>
                  <w:sz w:val="18"/>
                  <w:szCs w:val="20"/>
                  <w:rPrChange w:id="3000" w:author="Sano Yuma" w:date="2023-02-17T16:01:00Z">
                    <w:rPr/>
                  </w:rPrChange>
                </w:rPr>
                <w:t xml:space="preserve">    R_raw = R_mat.T</w:t>
              </w:r>
            </w:ins>
          </w:p>
          <w:p w14:paraId="1744427A" w14:textId="77777777" w:rsidR="008A3BA5" w:rsidRPr="00F3396B" w:rsidRDefault="008A3BA5">
            <w:pPr>
              <w:spacing w:line="240" w:lineRule="exact"/>
              <w:rPr>
                <w:ins w:id="3001" w:author="Sano Yuma" w:date="2023-02-17T15:54:00Z"/>
                <w:rFonts w:ascii="ＭＳ ゴシック" w:eastAsia="ＭＳ ゴシック" w:hAnsi="ＭＳ ゴシック"/>
                <w:sz w:val="18"/>
                <w:szCs w:val="20"/>
                <w:rPrChange w:id="3002" w:author="Sano Yuma" w:date="2023-02-17T16:01:00Z">
                  <w:rPr>
                    <w:ins w:id="3003" w:author="Sano Yuma" w:date="2023-02-17T15:54:00Z"/>
                  </w:rPr>
                </w:rPrChange>
              </w:rPr>
              <w:pPrChange w:id="3004" w:author="Sano Yuma" w:date="2023-02-17T15:59:00Z">
                <w:pPr/>
              </w:pPrChange>
            </w:pPr>
            <w:ins w:id="3005" w:author="Sano Yuma" w:date="2023-02-17T15:54:00Z">
              <w:r w:rsidRPr="00F3396B">
                <w:rPr>
                  <w:rFonts w:ascii="ＭＳ ゴシック" w:eastAsia="ＭＳ ゴシック" w:hAnsi="ＭＳ ゴシック"/>
                  <w:sz w:val="18"/>
                  <w:szCs w:val="20"/>
                  <w:rPrChange w:id="3006" w:author="Sano Yuma" w:date="2023-02-17T16:01:00Z">
                    <w:rPr/>
                  </w:rPrChange>
                </w:rPr>
                <w:t xml:space="preserve">    # t_raw : カメラ位置ベクトル</w:t>
              </w:r>
            </w:ins>
          </w:p>
          <w:p w14:paraId="30B6F7F8" w14:textId="77777777" w:rsidR="008A3BA5" w:rsidRPr="00F3396B" w:rsidRDefault="008A3BA5">
            <w:pPr>
              <w:spacing w:line="240" w:lineRule="exact"/>
              <w:rPr>
                <w:ins w:id="3007" w:author="Sano Yuma" w:date="2023-02-17T15:54:00Z"/>
                <w:rFonts w:ascii="ＭＳ ゴシック" w:eastAsia="ＭＳ ゴシック" w:hAnsi="ＭＳ ゴシック"/>
                <w:sz w:val="18"/>
                <w:szCs w:val="20"/>
                <w:rPrChange w:id="3008" w:author="Sano Yuma" w:date="2023-02-17T16:01:00Z">
                  <w:rPr>
                    <w:ins w:id="3009" w:author="Sano Yuma" w:date="2023-02-17T15:54:00Z"/>
                  </w:rPr>
                </w:rPrChange>
              </w:rPr>
              <w:pPrChange w:id="3010" w:author="Sano Yuma" w:date="2023-02-17T15:59:00Z">
                <w:pPr/>
              </w:pPrChange>
            </w:pPr>
            <w:ins w:id="3011" w:author="Sano Yuma" w:date="2023-02-17T15:54:00Z">
              <w:r w:rsidRPr="00F3396B">
                <w:rPr>
                  <w:rFonts w:ascii="ＭＳ ゴシック" w:eastAsia="ＭＳ ゴシック" w:hAnsi="ＭＳ ゴシック"/>
                  <w:sz w:val="18"/>
                  <w:szCs w:val="20"/>
                  <w:rPrChange w:id="3012" w:author="Sano Yuma" w:date="2023-02-17T16:01:00Z">
                    <w:rPr/>
                  </w:rPrChange>
                </w:rPr>
                <w:t xml:space="preserve">    t_raw = -R_raw @ tvec</w:t>
              </w:r>
            </w:ins>
          </w:p>
          <w:p w14:paraId="7653C107" w14:textId="77777777" w:rsidR="008A3BA5" w:rsidRPr="00F3396B" w:rsidRDefault="008A3BA5">
            <w:pPr>
              <w:spacing w:line="240" w:lineRule="exact"/>
              <w:rPr>
                <w:ins w:id="3013" w:author="Sano Yuma" w:date="2023-02-17T15:54:00Z"/>
                <w:rFonts w:ascii="ＭＳ ゴシック" w:eastAsia="ＭＳ ゴシック" w:hAnsi="ＭＳ ゴシック"/>
                <w:sz w:val="18"/>
                <w:szCs w:val="20"/>
                <w:rPrChange w:id="3014" w:author="Sano Yuma" w:date="2023-02-17T16:01:00Z">
                  <w:rPr>
                    <w:ins w:id="3015" w:author="Sano Yuma" w:date="2023-02-17T15:54:00Z"/>
                  </w:rPr>
                </w:rPrChange>
              </w:rPr>
              <w:pPrChange w:id="3016" w:author="Sano Yuma" w:date="2023-02-17T15:59:00Z">
                <w:pPr/>
              </w:pPrChange>
            </w:pPr>
            <w:ins w:id="3017" w:author="Sano Yuma" w:date="2023-02-17T15:54:00Z">
              <w:r w:rsidRPr="00F3396B">
                <w:rPr>
                  <w:rFonts w:ascii="ＭＳ ゴシック" w:eastAsia="ＭＳ ゴシック" w:hAnsi="ＭＳ ゴシック"/>
                  <w:sz w:val="18"/>
                  <w:szCs w:val="20"/>
                  <w:rPrChange w:id="3018" w:author="Sano Yuma" w:date="2023-02-17T16:01:00Z">
                    <w:rPr/>
                  </w:rPrChange>
                </w:rPr>
                <w:t xml:space="preserve">    t_raw = t_raw.reshape(1, 3)</w:t>
              </w:r>
            </w:ins>
          </w:p>
          <w:p w14:paraId="062124E1" w14:textId="77777777" w:rsidR="008A3BA5" w:rsidRPr="00F3396B" w:rsidRDefault="008A3BA5">
            <w:pPr>
              <w:spacing w:line="240" w:lineRule="exact"/>
              <w:rPr>
                <w:ins w:id="3019" w:author="Sano Yuma" w:date="2023-02-17T15:54:00Z"/>
                <w:rFonts w:ascii="ＭＳ ゴシック" w:eastAsia="ＭＳ ゴシック" w:hAnsi="ＭＳ ゴシック"/>
                <w:sz w:val="18"/>
                <w:szCs w:val="20"/>
                <w:rPrChange w:id="3020" w:author="Sano Yuma" w:date="2023-02-17T16:01:00Z">
                  <w:rPr>
                    <w:ins w:id="3021" w:author="Sano Yuma" w:date="2023-02-17T15:54:00Z"/>
                  </w:rPr>
                </w:rPrChange>
              </w:rPr>
              <w:pPrChange w:id="3022" w:author="Sano Yuma" w:date="2023-02-17T15:59:00Z">
                <w:pPr/>
              </w:pPrChange>
            </w:pPr>
          </w:p>
          <w:p w14:paraId="7B8952C4" w14:textId="40907E9D" w:rsidR="008A3BA5" w:rsidRPr="00F3396B" w:rsidRDefault="008A3BA5">
            <w:pPr>
              <w:spacing w:line="240" w:lineRule="exact"/>
              <w:rPr>
                <w:ins w:id="3023" w:author="Sano Yuma" w:date="2023-02-17T15:54:00Z"/>
                <w:sz w:val="18"/>
                <w:szCs w:val="20"/>
                <w:rPrChange w:id="3024" w:author="Sano Yuma" w:date="2023-02-17T16:01:00Z">
                  <w:rPr>
                    <w:ins w:id="3025" w:author="Sano Yuma" w:date="2023-02-17T15:54:00Z"/>
                  </w:rPr>
                </w:rPrChange>
              </w:rPr>
              <w:pPrChange w:id="3026" w:author="Sano Yuma" w:date="2023-02-17T15:59:00Z">
                <w:pPr/>
              </w:pPrChange>
            </w:pPr>
            <w:ins w:id="3027" w:author="Sano Yuma" w:date="2023-02-17T15:54:00Z">
              <w:r w:rsidRPr="00F3396B">
                <w:rPr>
                  <w:rFonts w:ascii="ＭＳ ゴシック" w:eastAsia="ＭＳ ゴシック" w:hAnsi="ＭＳ ゴシック"/>
                  <w:sz w:val="18"/>
                  <w:szCs w:val="20"/>
                  <w:rPrChange w:id="3028" w:author="Sano Yuma" w:date="2023-02-17T16:01:00Z">
                    <w:rPr/>
                  </w:rPrChange>
                </w:rPr>
                <w:t xml:space="preserve">    return R_raw, t_raw</w:t>
              </w:r>
            </w:ins>
          </w:p>
        </w:tc>
      </w:tr>
    </w:tbl>
    <w:p w14:paraId="7B9973DF" w14:textId="697D2E92" w:rsidR="008A3BA5" w:rsidRDefault="008A3BA5">
      <w:pPr>
        <w:rPr>
          <w:ins w:id="3029" w:author="Sano Yuma" w:date="2023-02-17T18:28:00Z"/>
        </w:rPr>
      </w:pPr>
    </w:p>
    <w:p w14:paraId="027081AB" w14:textId="381B3BE0" w:rsidR="008C5C1E" w:rsidRDefault="008C5C1E">
      <w:pPr>
        <w:jc w:val="center"/>
        <w:rPr>
          <w:ins w:id="3030" w:author="Sano Yuma" w:date="2023-02-17T16:00:00Z"/>
        </w:rPr>
        <w:pPrChange w:id="3031" w:author="Sano Yuma" w:date="2023-02-17T18:34:00Z">
          <w:pPr/>
        </w:pPrChange>
      </w:pPr>
      <w:ins w:id="3032" w:author="Sano Yuma" w:date="2023-02-17T18:28:00Z">
        <w:r>
          <w:rPr>
            <w:rFonts w:hint="eastAsia"/>
          </w:rPr>
          <w:t>リスト</w:t>
        </w:r>
        <w:r>
          <w:t>1.5</w:t>
        </w:r>
      </w:ins>
      <w:ins w:id="3033" w:author="Sano Yuma" w:date="2023-02-17T20:59:00Z">
        <w:r w:rsidR="00C12C67">
          <w:rPr>
            <w:rFonts w:hint="eastAsia"/>
          </w:rPr>
          <w:t xml:space="preserve">　</w:t>
        </w:r>
      </w:ins>
      <w:ins w:id="3034" w:author="Sano Yuma" w:date="2023-02-17T18:28:00Z">
        <w:r>
          <w:rPr>
            <w:rFonts w:hint="eastAsia"/>
          </w:rPr>
          <w:t>m</w:t>
        </w:r>
        <w:r>
          <w:t>ain.py</w:t>
        </w:r>
      </w:ins>
    </w:p>
    <w:tbl>
      <w:tblPr>
        <w:tblStyle w:val="af4"/>
        <w:tblW w:w="0" w:type="auto"/>
        <w:tblLook w:val="04A0" w:firstRow="1" w:lastRow="0" w:firstColumn="1" w:lastColumn="0" w:noHBand="0" w:noVBand="1"/>
      </w:tblPr>
      <w:tblGrid>
        <w:gridCol w:w="8494"/>
      </w:tblGrid>
      <w:tr w:rsidR="008C5C1E" w14:paraId="64D8721B" w14:textId="77777777" w:rsidTr="008C5C1E">
        <w:trPr>
          <w:ins w:id="3035" w:author="Sano Yuma" w:date="2023-02-17T18:28:00Z"/>
        </w:trPr>
        <w:tc>
          <w:tcPr>
            <w:tcW w:w="8494" w:type="dxa"/>
          </w:tcPr>
          <w:p w14:paraId="78E55004" w14:textId="77777777" w:rsidR="008C5C1E" w:rsidRPr="008C5C1E" w:rsidRDefault="008C5C1E">
            <w:pPr>
              <w:spacing w:line="240" w:lineRule="exact"/>
              <w:rPr>
                <w:ins w:id="3036" w:author="Sano Yuma" w:date="2023-02-17T18:28:00Z"/>
                <w:rFonts w:ascii="ＭＳ ゴシック" w:eastAsia="ＭＳ ゴシック" w:hAnsi="ＭＳ ゴシック"/>
                <w:sz w:val="18"/>
                <w:szCs w:val="18"/>
                <w:rPrChange w:id="3037" w:author="Sano Yuma" w:date="2023-02-17T18:28:00Z">
                  <w:rPr>
                    <w:ins w:id="3038" w:author="Sano Yuma" w:date="2023-02-17T18:28:00Z"/>
                  </w:rPr>
                </w:rPrChange>
              </w:rPr>
              <w:pPrChange w:id="3039" w:author="Sano Yuma" w:date="2023-02-17T18:29:00Z">
                <w:pPr/>
              </w:pPrChange>
            </w:pPr>
            <w:ins w:id="3040" w:author="Sano Yuma" w:date="2023-02-17T18:28:00Z">
              <w:r w:rsidRPr="008C5C1E">
                <w:rPr>
                  <w:rFonts w:ascii="ＭＳ ゴシック" w:eastAsia="ＭＳ ゴシック" w:hAnsi="ＭＳ ゴシック"/>
                  <w:sz w:val="18"/>
                  <w:szCs w:val="18"/>
                  <w:rPrChange w:id="3041" w:author="Sano Yuma" w:date="2023-02-17T18:28:00Z">
                    <w:rPr/>
                  </w:rPrChange>
                </w:rPr>
                <w:t>import numpy as np</w:t>
              </w:r>
            </w:ins>
          </w:p>
          <w:p w14:paraId="103B9B1F" w14:textId="77777777" w:rsidR="008C5C1E" w:rsidRPr="008C5C1E" w:rsidRDefault="008C5C1E">
            <w:pPr>
              <w:spacing w:line="240" w:lineRule="exact"/>
              <w:rPr>
                <w:ins w:id="3042" w:author="Sano Yuma" w:date="2023-02-17T18:28:00Z"/>
                <w:rFonts w:ascii="ＭＳ ゴシック" w:eastAsia="ＭＳ ゴシック" w:hAnsi="ＭＳ ゴシック"/>
                <w:sz w:val="18"/>
                <w:szCs w:val="18"/>
                <w:rPrChange w:id="3043" w:author="Sano Yuma" w:date="2023-02-17T18:28:00Z">
                  <w:rPr>
                    <w:ins w:id="3044" w:author="Sano Yuma" w:date="2023-02-17T18:28:00Z"/>
                  </w:rPr>
                </w:rPrChange>
              </w:rPr>
              <w:pPrChange w:id="3045" w:author="Sano Yuma" w:date="2023-02-17T18:29:00Z">
                <w:pPr/>
              </w:pPrChange>
            </w:pPr>
            <w:ins w:id="3046" w:author="Sano Yuma" w:date="2023-02-17T18:28:00Z">
              <w:r w:rsidRPr="008C5C1E">
                <w:rPr>
                  <w:rFonts w:ascii="ＭＳ ゴシック" w:eastAsia="ＭＳ ゴシック" w:hAnsi="ＭＳ ゴシック"/>
                  <w:sz w:val="18"/>
                  <w:szCs w:val="18"/>
                  <w:rPrChange w:id="3047" w:author="Sano Yuma" w:date="2023-02-17T18:28:00Z">
                    <w:rPr/>
                  </w:rPrChange>
                </w:rPr>
                <w:t>import cv2</w:t>
              </w:r>
            </w:ins>
          </w:p>
          <w:p w14:paraId="59BABCDE" w14:textId="77777777" w:rsidR="008C5C1E" w:rsidRPr="008C5C1E" w:rsidRDefault="008C5C1E">
            <w:pPr>
              <w:spacing w:line="240" w:lineRule="exact"/>
              <w:rPr>
                <w:ins w:id="3048" w:author="Sano Yuma" w:date="2023-02-17T18:28:00Z"/>
                <w:rFonts w:ascii="ＭＳ ゴシック" w:eastAsia="ＭＳ ゴシック" w:hAnsi="ＭＳ ゴシック"/>
                <w:sz w:val="18"/>
                <w:szCs w:val="18"/>
                <w:rPrChange w:id="3049" w:author="Sano Yuma" w:date="2023-02-17T18:28:00Z">
                  <w:rPr>
                    <w:ins w:id="3050" w:author="Sano Yuma" w:date="2023-02-17T18:28:00Z"/>
                  </w:rPr>
                </w:rPrChange>
              </w:rPr>
              <w:pPrChange w:id="3051" w:author="Sano Yuma" w:date="2023-02-17T18:29:00Z">
                <w:pPr/>
              </w:pPrChange>
            </w:pPr>
            <w:ins w:id="3052" w:author="Sano Yuma" w:date="2023-02-17T18:28:00Z">
              <w:r w:rsidRPr="008C5C1E">
                <w:rPr>
                  <w:rFonts w:ascii="ＭＳ ゴシック" w:eastAsia="ＭＳ ゴシック" w:hAnsi="ＭＳ ゴシック"/>
                  <w:sz w:val="18"/>
                  <w:szCs w:val="18"/>
                  <w:rPrChange w:id="3053" w:author="Sano Yuma" w:date="2023-02-17T18:28:00Z">
                    <w:rPr/>
                  </w:rPrChange>
                </w:rPr>
                <w:t>import csv</w:t>
              </w:r>
            </w:ins>
          </w:p>
          <w:p w14:paraId="6BEC6ADC" w14:textId="77777777" w:rsidR="008C5C1E" w:rsidRPr="008C5C1E" w:rsidRDefault="008C5C1E">
            <w:pPr>
              <w:spacing w:line="240" w:lineRule="exact"/>
              <w:rPr>
                <w:ins w:id="3054" w:author="Sano Yuma" w:date="2023-02-17T18:28:00Z"/>
                <w:rFonts w:ascii="ＭＳ ゴシック" w:eastAsia="ＭＳ ゴシック" w:hAnsi="ＭＳ ゴシック"/>
                <w:sz w:val="18"/>
                <w:szCs w:val="18"/>
                <w:rPrChange w:id="3055" w:author="Sano Yuma" w:date="2023-02-17T18:28:00Z">
                  <w:rPr>
                    <w:ins w:id="3056" w:author="Sano Yuma" w:date="2023-02-17T18:28:00Z"/>
                  </w:rPr>
                </w:rPrChange>
              </w:rPr>
              <w:pPrChange w:id="3057" w:author="Sano Yuma" w:date="2023-02-17T18:29:00Z">
                <w:pPr/>
              </w:pPrChange>
            </w:pPr>
            <w:ins w:id="3058" w:author="Sano Yuma" w:date="2023-02-17T18:28:00Z">
              <w:r w:rsidRPr="008C5C1E">
                <w:rPr>
                  <w:rFonts w:ascii="ＭＳ ゴシック" w:eastAsia="ＭＳ ゴシック" w:hAnsi="ＭＳ ゴシック"/>
                  <w:sz w:val="18"/>
                  <w:szCs w:val="18"/>
                  <w:rPrChange w:id="3059" w:author="Sano Yuma" w:date="2023-02-17T18:28:00Z">
                    <w:rPr/>
                  </w:rPrChange>
                </w:rPr>
                <w:t>import sys</w:t>
              </w:r>
            </w:ins>
          </w:p>
          <w:p w14:paraId="67CC6E6F" w14:textId="77777777" w:rsidR="008C5C1E" w:rsidRPr="008C5C1E" w:rsidRDefault="008C5C1E">
            <w:pPr>
              <w:spacing w:line="240" w:lineRule="exact"/>
              <w:rPr>
                <w:ins w:id="3060" w:author="Sano Yuma" w:date="2023-02-17T18:28:00Z"/>
                <w:rFonts w:ascii="ＭＳ ゴシック" w:eastAsia="ＭＳ ゴシック" w:hAnsi="ＭＳ ゴシック"/>
                <w:sz w:val="18"/>
                <w:szCs w:val="18"/>
                <w:rPrChange w:id="3061" w:author="Sano Yuma" w:date="2023-02-17T18:28:00Z">
                  <w:rPr>
                    <w:ins w:id="3062" w:author="Sano Yuma" w:date="2023-02-17T18:28:00Z"/>
                  </w:rPr>
                </w:rPrChange>
              </w:rPr>
              <w:pPrChange w:id="3063" w:author="Sano Yuma" w:date="2023-02-17T18:29:00Z">
                <w:pPr/>
              </w:pPrChange>
            </w:pPr>
          </w:p>
          <w:p w14:paraId="28B5838C" w14:textId="77777777" w:rsidR="008C5C1E" w:rsidRPr="008C5C1E" w:rsidRDefault="008C5C1E">
            <w:pPr>
              <w:spacing w:line="240" w:lineRule="exact"/>
              <w:rPr>
                <w:ins w:id="3064" w:author="Sano Yuma" w:date="2023-02-17T18:28:00Z"/>
                <w:rFonts w:ascii="ＭＳ ゴシック" w:eastAsia="ＭＳ ゴシック" w:hAnsi="ＭＳ ゴシック"/>
                <w:sz w:val="18"/>
                <w:szCs w:val="18"/>
                <w:rPrChange w:id="3065" w:author="Sano Yuma" w:date="2023-02-17T18:28:00Z">
                  <w:rPr>
                    <w:ins w:id="3066" w:author="Sano Yuma" w:date="2023-02-17T18:28:00Z"/>
                  </w:rPr>
                </w:rPrChange>
              </w:rPr>
              <w:pPrChange w:id="3067" w:author="Sano Yuma" w:date="2023-02-17T18:29:00Z">
                <w:pPr/>
              </w:pPrChange>
            </w:pPr>
            <w:ins w:id="3068" w:author="Sano Yuma" w:date="2023-02-17T18:28:00Z">
              <w:r w:rsidRPr="008C5C1E">
                <w:rPr>
                  <w:rFonts w:ascii="ＭＳ ゴシック" w:eastAsia="ＭＳ ゴシック" w:hAnsi="ＭＳ ゴシック"/>
                  <w:sz w:val="18"/>
                  <w:szCs w:val="18"/>
                  <w:rPrChange w:id="3069" w:author="Sano Yuma" w:date="2023-02-17T18:28:00Z">
                    <w:rPr/>
                  </w:rPrChange>
                </w:rPr>
                <w:t>import calibration</w:t>
              </w:r>
            </w:ins>
          </w:p>
          <w:p w14:paraId="568468ED" w14:textId="77777777" w:rsidR="008C5C1E" w:rsidRPr="008C5C1E" w:rsidRDefault="008C5C1E">
            <w:pPr>
              <w:spacing w:line="240" w:lineRule="exact"/>
              <w:rPr>
                <w:ins w:id="3070" w:author="Sano Yuma" w:date="2023-02-17T18:28:00Z"/>
                <w:rFonts w:ascii="ＭＳ ゴシック" w:eastAsia="ＭＳ ゴシック" w:hAnsi="ＭＳ ゴシック"/>
                <w:sz w:val="18"/>
                <w:szCs w:val="18"/>
                <w:rPrChange w:id="3071" w:author="Sano Yuma" w:date="2023-02-17T18:28:00Z">
                  <w:rPr>
                    <w:ins w:id="3072" w:author="Sano Yuma" w:date="2023-02-17T18:28:00Z"/>
                  </w:rPr>
                </w:rPrChange>
              </w:rPr>
              <w:pPrChange w:id="3073" w:author="Sano Yuma" w:date="2023-02-17T18:29:00Z">
                <w:pPr/>
              </w:pPrChange>
            </w:pPr>
            <w:ins w:id="3074" w:author="Sano Yuma" w:date="2023-02-17T18:28:00Z">
              <w:r w:rsidRPr="008C5C1E">
                <w:rPr>
                  <w:rFonts w:ascii="ＭＳ ゴシック" w:eastAsia="ＭＳ ゴシック" w:hAnsi="ＭＳ ゴシック"/>
                  <w:sz w:val="18"/>
                  <w:szCs w:val="18"/>
                  <w:rPrChange w:id="3075" w:author="Sano Yuma" w:date="2023-02-17T18:28:00Z">
                    <w:rPr/>
                  </w:rPrChange>
                </w:rPr>
                <w:t>import plot_image</w:t>
              </w:r>
            </w:ins>
          </w:p>
          <w:p w14:paraId="30BA287C" w14:textId="77777777" w:rsidR="008C5C1E" w:rsidRPr="008C5C1E" w:rsidRDefault="008C5C1E">
            <w:pPr>
              <w:spacing w:line="240" w:lineRule="exact"/>
              <w:rPr>
                <w:ins w:id="3076" w:author="Sano Yuma" w:date="2023-02-17T18:28:00Z"/>
                <w:rFonts w:ascii="ＭＳ ゴシック" w:eastAsia="ＭＳ ゴシック" w:hAnsi="ＭＳ ゴシック"/>
                <w:sz w:val="18"/>
                <w:szCs w:val="18"/>
                <w:rPrChange w:id="3077" w:author="Sano Yuma" w:date="2023-02-17T18:28:00Z">
                  <w:rPr>
                    <w:ins w:id="3078" w:author="Sano Yuma" w:date="2023-02-17T18:28:00Z"/>
                  </w:rPr>
                </w:rPrChange>
              </w:rPr>
              <w:pPrChange w:id="3079" w:author="Sano Yuma" w:date="2023-02-17T18:29:00Z">
                <w:pPr/>
              </w:pPrChange>
            </w:pPr>
            <w:ins w:id="3080" w:author="Sano Yuma" w:date="2023-02-17T18:28:00Z">
              <w:r w:rsidRPr="008C5C1E">
                <w:rPr>
                  <w:rFonts w:ascii="ＭＳ ゴシック" w:eastAsia="ＭＳ ゴシック" w:hAnsi="ＭＳ ゴシック"/>
                  <w:sz w:val="18"/>
                  <w:szCs w:val="18"/>
                  <w:rPrChange w:id="3081" w:author="Sano Yuma" w:date="2023-02-17T18:28:00Z">
                    <w:rPr/>
                  </w:rPrChange>
                </w:rPr>
                <w:t>from external_parameter import *</w:t>
              </w:r>
            </w:ins>
          </w:p>
          <w:p w14:paraId="70AFF576" w14:textId="77777777" w:rsidR="008C5C1E" w:rsidRPr="008C5C1E" w:rsidRDefault="008C5C1E">
            <w:pPr>
              <w:spacing w:line="240" w:lineRule="exact"/>
              <w:rPr>
                <w:ins w:id="3082" w:author="Sano Yuma" w:date="2023-02-17T18:28:00Z"/>
                <w:rFonts w:ascii="ＭＳ ゴシック" w:eastAsia="ＭＳ ゴシック" w:hAnsi="ＭＳ ゴシック"/>
                <w:sz w:val="18"/>
                <w:szCs w:val="18"/>
                <w:rPrChange w:id="3083" w:author="Sano Yuma" w:date="2023-02-17T18:28:00Z">
                  <w:rPr>
                    <w:ins w:id="3084" w:author="Sano Yuma" w:date="2023-02-17T18:28:00Z"/>
                  </w:rPr>
                </w:rPrChange>
              </w:rPr>
              <w:pPrChange w:id="3085" w:author="Sano Yuma" w:date="2023-02-17T18:29:00Z">
                <w:pPr/>
              </w:pPrChange>
            </w:pPr>
            <w:ins w:id="3086" w:author="Sano Yuma" w:date="2023-02-17T18:28:00Z">
              <w:r w:rsidRPr="008C5C1E">
                <w:rPr>
                  <w:rFonts w:ascii="ＭＳ ゴシック" w:eastAsia="ＭＳ ゴシック" w:hAnsi="ＭＳ ゴシック"/>
                  <w:sz w:val="18"/>
                  <w:szCs w:val="18"/>
                  <w:rPrChange w:id="3087" w:author="Sano Yuma" w:date="2023-02-17T18:28:00Z">
                    <w:rPr/>
                  </w:rPrChange>
                </w:rPr>
                <w:t>from utility import *</w:t>
              </w:r>
            </w:ins>
          </w:p>
          <w:p w14:paraId="29689698" w14:textId="77777777" w:rsidR="008C5C1E" w:rsidRPr="008C5C1E" w:rsidRDefault="008C5C1E">
            <w:pPr>
              <w:spacing w:line="240" w:lineRule="exact"/>
              <w:rPr>
                <w:ins w:id="3088" w:author="Sano Yuma" w:date="2023-02-17T18:28:00Z"/>
                <w:rFonts w:ascii="ＭＳ ゴシック" w:eastAsia="ＭＳ ゴシック" w:hAnsi="ＭＳ ゴシック"/>
                <w:sz w:val="18"/>
                <w:szCs w:val="18"/>
                <w:rPrChange w:id="3089" w:author="Sano Yuma" w:date="2023-02-17T18:28:00Z">
                  <w:rPr>
                    <w:ins w:id="3090" w:author="Sano Yuma" w:date="2023-02-17T18:28:00Z"/>
                  </w:rPr>
                </w:rPrChange>
              </w:rPr>
              <w:pPrChange w:id="3091" w:author="Sano Yuma" w:date="2023-02-17T18:29:00Z">
                <w:pPr/>
              </w:pPrChange>
            </w:pPr>
          </w:p>
          <w:p w14:paraId="2C662042" w14:textId="77777777" w:rsidR="008C5C1E" w:rsidRPr="008C5C1E" w:rsidRDefault="008C5C1E">
            <w:pPr>
              <w:spacing w:line="240" w:lineRule="exact"/>
              <w:rPr>
                <w:ins w:id="3092" w:author="Sano Yuma" w:date="2023-02-17T18:28:00Z"/>
                <w:rFonts w:ascii="ＭＳ ゴシック" w:eastAsia="ＭＳ ゴシック" w:hAnsi="ＭＳ ゴシック"/>
                <w:sz w:val="18"/>
                <w:szCs w:val="18"/>
                <w:rPrChange w:id="3093" w:author="Sano Yuma" w:date="2023-02-17T18:28:00Z">
                  <w:rPr>
                    <w:ins w:id="3094" w:author="Sano Yuma" w:date="2023-02-17T18:28:00Z"/>
                  </w:rPr>
                </w:rPrChange>
              </w:rPr>
              <w:pPrChange w:id="3095" w:author="Sano Yuma" w:date="2023-02-17T18:29:00Z">
                <w:pPr/>
              </w:pPrChange>
            </w:pPr>
            <w:ins w:id="3096" w:author="Sano Yuma" w:date="2023-02-17T18:28:00Z">
              <w:r w:rsidRPr="008C5C1E">
                <w:rPr>
                  <w:rFonts w:ascii="ＭＳ ゴシック" w:eastAsia="ＭＳ ゴシック" w:hAnsi="ＭＳ ゴシック"/>
                  <w:sz w:val="18"/>
                  <w:szCs w:val="18"/>
                  <w:rPrChange w:id="3097" w:author="Sano Yuma" w:date="2023-02-17T18:28:00Z">
                    <w:rPr/>
                  </w:rPrChange>
                </w:rPr>
                <w:t>imagePoints = []</w:t>
              </w:r>
            </w:ins>
          </w:p>
          <w:p w14:paraId="64F0520D" w14:textId="77777777" w:rsidR="008C5C1E" w:rsidRPr="008C5C1E" w:rsidRDefault="008C5C1E">
            <w:pPr>
              <w:spacing w:line="240" w:lineRule="exact"/>
              <w:rPr>
                <w:ins w:id="3098" w:author="Sano Yuma" w:date="2023-02-17T18:28:00Z"/>
                <w:rFonts w:ascii="ＭＳ ゴシック" w:eastAsia="ＭＳ ゴシック" w:hAnsi="ＭＳ ゴシック"/>
                <w:sz w:val="18"/>
                <w:szCs w:val="18"/>
                <w:rPrChange w:id="3099" w:author="Sano Yuma" w:date="2023-02-17T18:28:00Z">
                  <w:rPr>
                    <w:ins w:id="3100" w:author="Sano Yuma" w:date="2023-02-17T18:28:00Z"/>
                  </w:rPr>
                </w:rPrChange>
              </w:rPr>
              <w:pPrChange w:id="3101" w:author="Sano Yuma" w:date="2023-02-17T18:29:00Z">
                <w:pPr/>
              </w:pPrChange>
            </w:pPr>
            <w:ins w:id="3102" w:author="Sano Yuma" w:date="2023-02-17T18:28:00Z">
              <w:r w:rsidRPr="008C5C1E">
                <w:rPr>
                  <w:rFonts w:ascii="ＭＳ ゴシック" w:eastAsia="ＭＳ ゴシック" w:hAnsi="ＭＳ ゴシック"/>
                  <w:sz w:val="18"/>
                  <w:szCs w:val="18"/>
                  <w:rPrChange w:id="3103" w:author="Sano Yuma" w:date="2023-02-17T18:28:00Z">
                    <w:rPr/>
                  </w:rPrChange>
                </w:rPr>
                <w:t>pointIndexList = []</w:t>
              </w:r>
            </w:ins>
          </w:p>
          <w:p w14:paraId="7288A0E6" w14:textId="77777777" w:rsidR="008C5C1E" w:rsidRPr="008C5C1E" w:rsidRDefault="008C5C1E">
            <w:pPr>
              <w:spacing w:line="240" w:lineRule="exact"/>
              <w:rPr>
                <w:ins w:id="3104" w:author="Sano Yuma" w:date="2023-02-17T18:28:00Z"/>
                <w:rFonts w:ascii="ＭＳ ゴシック" w:eastAsia="ＭＳ ゴシック" w:hAnsi="ＭＳ ゴシック"/>
                <w:sz w:val="18"/>
                <w:szCs w:val="18"/>
                <w:rPrChange w:id="3105" w:author="Sano Yuma" w:date="2023-02-17T18:28:00Z">
                  <w:rPr>
                    <w:ins w:id="3106" w:author="Sano Yuma" w:date="2023-02-17T18:28:00Z"/>
                  </w:rPr>
                </w:rPrChange>
              </w:rPr>
              <w:pPrChange w:id="3107" w:author="Sano Yuma" w:date="2023-02-17T18:29:00Z">
                <w:pPr/>
              </w:pPrChange>
            </w:pPr>
          </w:p>
          <w:p w14:paraId="7E919222" w14:textId="77777777" w:rsidR="008C5C1E" w:rsidRPr="008C5C1E" w:rsidRDefault="008C5C1E">
            <w:pPr>
              <w:spacing w:line="240" w:lineRule="exact"/>
              <w:rPr>
                <w:ins w:id="3108" w:author="Sano Yuma" w:date="2023-02-17T18:28:00Z"/>
                <w:rFonts w:ascii="ＭＳ ゴシック" w:eastAsia="ＭＳ ゴシック" w:hAnsi="ＭＳ ゴシック"/>
                <w:sz w:val="18"/>
                <w:szCs w:val="18"/>
                <w:rPrChange w:id="3109" w:author="Sano Yuma" w:date="2023-02-17T18:28:00Z">
                  <w:rPr>
                    <w:ins w:id="3110" w:author="Sano Yuma" w:date="2023-02-17T18:28:00Z"/>
                  </w:rPr>
                </w:rPrChange>
              </w:rPr>
              <w:pPrChange w:id="3111" w:author="Sano Yuma" w:date="2023-02-17T18:29:00Z">
                <w:pPr/>
              </w:pPrChange>
            </w:pPr>
            <w:ins w:id="3112" w:author="Sano Yuma" w:date="2023-02-17T18:28:00Z">
              <w:r w:rsidRPr="008C5C1E">
                <w:rPr>
                  <w:rFonts w:ascii="ＭＳ ゴシック" w:eastAsia="ＭＳ ゴシック" w:hAnsi="ＭＳ ゴシック"/>
                  <w:sz w:val="18"/>
                  <w:szCs w:val="18"/>
                  <w:rPrChange w:id="3113" w:author="Sano Yuma" w:date="2023-02-17T18:28:00Z">
                    <w:rPr/>
                  </w:rPrChange>
                </w:rPr>
                <w:t>if __name__ == "__main__":</w:t>
              </w:r>
            </w:ins>
          </w:p>
          <w:p w14:paraId="31A028D9" w14:textId="77777777" w:rsidR="008C5C1E" w:rsidRPr="008C5C1E" w:rsidRDefault="008C5C1E">
            <w:pPr>
              <w:spacing w:line="240" w:lineRule="exact"/>
              <w:rPr>
                <w:ins w:id="3114" w:author="Sano Yuma" w:date="2023-02-17T18:28:00Z"/>
                <w:rFonts w:ascii="ＭＳ ゴシック" w:eastAsia="ＭＳ ゴシック" w:hAnsi="ＭＳ ゴシック"/>
                <w:sz w:val="18"/>
                <w:szCs w:val="18"/>
                <w:rPrChange w:id="3115" w:author="Sano Yuma" w:date="2023-02-17T18:28:00Z">
                  <w:rPr>
                    <w:ins w:id="3116" w:author="Sano Yuma" w:date="2023-02-17T18:28:00Z"/>
                  </w:rPr>
                </w:rPrChange>
              </w:rPr>
              <w:pPrChange w:id="3117" w:author="Sano Yuma" w:date="2023-02-17T18:29:00Z">
                <w:pPr/>
              </w:pPrChange>
            </w:pPr>
            <w:ins w:id="3118" w:author="Sano Yuma" w:date="2023-02-17T18:28:00Z">
              <w:r w:rsidRPr="008C5C1E">
                <w:rPr>
                  <w:rFonts w:ascii="ＭＳ ゴシック" w:eastAsia="ＭＳ ゴシック" w:hAnsi="ＭＳ ゴシック"/>
                  <w:sz w:val="18"/>
                  <w:szCs w:val="18"/>
                  <w:rPrChange w:id="3119" w:author="Sano Yuma" w:date="2023-02-17T18:28:00Z">
                    <w:rPr/>
                  </w:rPrChange>
                </w:rPr>
                <w:t xml:space="preserve">    # コマンドライン引数</w:t>
              </w:r>
            </w:ins>
          </w:p>
          <w:p w14:paraId="684BE878" w14:textId="77777777" w:rsidR="008C5C1E" w:rsidRPr="008C5C1E" w:rsidRDefault="008C5C1E">
            <w:pPr>
              <w:spacing w:line="240" w:lineRule="exact"/>
              <w:rPr>
                <w:ins w:id="3120" w:author="Sano Yuma" w:date="2023-02-17T18:28:00Z"/>
                <w:rFonts w:ascii="ＭＳ ゴシック" w:eastAsia="ＭＳ ゴシック" w:hAnsi="ＭＳ ゴシック"/>
                <w:sz w:val="18"/>
                <w:szCs w:val="18"/>
                <w:rPrChange w:id="3121" w:author="Sano Yuma" w:date="2023-02-17T18:28:00Z">
                  <w:rPr>
                    <w:ins w:id="3122" w:author="Sano Yuma" w:date="2023-02-17T18:28:00Z"/>
                  </w:rPr>
                </w:rPrChange>
              </w:rPr>
              <w:pPrChange w:id="3123" w:author="Sano Yuma" w:date="2023-02-17T18:29:00Z">
                <w:pPr/>
              </w:pPrChange>
            </w:pPr>
            <w:ins w:id="3124" w:author="Sano Yuma" w:date="2023-02-17T18:28:00Z">
              <w:r w:rsidRPr="008C5C1E">
                <w:rPr>
                  <w:rFonts w:ascii="ＭＳ ゴシック" w:eastAsia="ＭＳ ゴシック" w:hAnsi="ＭＳ ゴシック"/>
                  <w:sz w:val="18"/>
                  <w:szCs w:val="18"/>
                  <w:rPrChange w:id="3125" w:author="Sano Yuma" w:date="2023-02-17T18:28:00Z">
                    <w:rPr/>
                  </w:rPrChange>
                </w:rPr>
                <w:t xml:space="preserve">    argv = sys.argv</w:t>
              </w:r>
            </w:ins>
          </w:p>
          <w:p w14:paraId="4322230D" w14:textId="77777777" w:rsidR="008C5C1E" w:rsidRPr="008C5C1E" w:rsidRDefault="008C5C1E">
            <w:pPr>
              <w:spacing w:line="240" w:lineRule="exact"/>
              <w:rPr>
                <w:ins w:id="3126" w:author="Sano Yuma" w:date="2023-02-17T18:28:00Z"/>
                <w:rFonts w:ascii="ＭＳ ゴシック" w:eastAsia="ＭＳ ゴシック" w:hAnsi="ＭＳ ゴシック"/>
                <w:sz w:val="18"/>
                <w:szCs w:val="18"/>
                <w:rPrChange w:id="3127" w:author="Sano Yuma" w:date="2023-02-17T18:28:00Z">
                  <w:rPr>
                    <w:ins w:id="3128" w:author="Sano Yuma" w:date="2023-02-17T18:28:00Z"/>
                  </w:rPr>
                </w:rPrChange>
              </w:rPr>
              <w:pPrChange w:id="3129" w:author="Sano Yuma" w:date="2023-02-17T18:29:00Z">
                <w:pPr/>
              </w:pPrChange>
            </w:pPr>
            <w:ins w:id="3130" w:author="Sano Yuma" w:date="2023-02-17T18:28:00Z">
              <w:r w:rsidRPr="008C5C1E">
                <w:rPr>
                  <w:rFonts w:ascii="ＭＳ ゴシック" w:eastAsia="ＭＳ ゴシック" w:hAnsi="ＭＳ ゴシック"/>
                  <w:sz w:val="18"/>
                  <w:szCs w:val="18"/>
                  <w:rPrChange w:id="3131" w:author="Sano Yuma" w:date="2023-02-17T18:28:00Z">
                    <w:rPr/>
                  </w:rPrChange>
                </w:rPr>
                <w:t xml:space="preserve">    </w:t>
              </w:r>
            </w:ins>
          </w:p>
          <w:p w14:paraId="0FA7934D" w14:textId="77777777" w:rsidR="008C5C1E" w:rsidRPr="008C5C1E" w:rsidRDefault="008C5C1E">
            <w:pPr>
              <w:spacing w:line="240" w:lineRule="exact"/>
              <w:rPr>
                <w:ins w:id="3132" w:author="Sano Yuma" w:date="2023-02-17T18:28:00Z"/>
                <w:rFonts w:ascii="ＭＳ ゴシック" w:eastAsia="ＭＳ ゴシック" w:hAnsi="ＭＳ ゴシック"/>
                <w:sz w:val="18"/>
                <w:szCs w:val="18"/>
                <w:rPrChange w:id="3133" w:author="Sano Yuma" w:date="2023-02-17T18:28:00Z">
                  <w:rPr>
                    <w:ins w:id="3134" w:author="Sano Yuma" w:date="2023-02-17T18:28:00Z"/>
                  </w:rPr>
                </w:rPrChange>
              </w:rPr>
              <w:pPrChange w:id="3135" w:author="Sano Yuma" w:date="2023-02-17T18:29:00Z">
                <w:pPr/>
              </w:pPrChange>
            </w:pPr>
            <w:ins w:id="3136" w:author="Sano Yuma" w:date="2023-02-17T18:28:00Z">
              <w:r w:rsidRPr="008C5C1E">
                <w:rPr>
                  <w:rFonts w:ascii="ＭＳ ゴシック" w:eastAsia="ＭＳ ゴシック" w:hAnsi="ＭＳ ゴシック"/>
                  <w:sz w:val="18"/>
                  <w:szCs w:val="18"/>
                  <w:rPrChange w:id="3137" w:author="Sano Yuma" w:date="2023-02-17T18:28:00Z">
                    <w:rPr/>
                  </w:rPrChange>
                </w:rPr>
                <w:t xml:space="preserve">    # カメラ内部パラメータ取得</w:t>
              </w:r>
            </w:ins>
          </w:p>
          <w:p w14:paraId="2ACAA1D4" w14:textId="77777777" w:rsidR="008C5C1E" w:rsidRPr="008C5C1E" w:rsidRDefault="008C5C1E">
            <w:pPr>
              <w:spacing w:line="240" w:lineRule="exact"/>
              <w:rPr>
                <w:ins w:id="3138" w:author="Sano Yuma" w:date="2023-02-17T18:28:00Z"/>
                <w:rFonts w:ascii="ＭＳ ゴシック" w:eastAsia="ＭＳ ゴシック" w:hAnsi="ＭＳ ゴシック"/>
                <w:sz w:val="18"/>
                <w:szCs w:val="18"/>
                <w:rPrChange w:id="3139" w:author="Sano Yuma" w:date="2023-02-17T18:28:00Z">
                  <w:rPr>
                    <w:ins w:id="3140" w:author="Sano Yuma" w:date="2023-02-17T18:28:00Z"/>
                  </w:rPr>
                </w:rPrChange>
              </w:rPr>
              <w:pPrChange w:id="3141" w:author="Sano Yuma" w:date="2023-02-17T18:29:00Z">
                <w:pPr/>
              </w:pPrChange>
            </w:pPr>
            <w:ins w:id="3142" w:author="Sano Yuma" w:date="2023-02-17T18:28:00Z">
              <w:r w:rsidRPr="008C5C1E">
                <w:rPr>
                  <w:rFonts w:ascii="ＭＳ ゴシック" w:eastAsia="ＭＳ ゴシック" w:hAnsi="ＭＳ ゴシック"/>
                  <w:sz w:val="18"/>
                  <w:szCs w:val="18"/>
                  <w:rPrChange w:id="3143" w:author="Sano Yuma" w:date="2023-02-17T18:28:00Z">
                    <w:rPr/>
                  </w:rPrChange>
                </w:rPr>
                <w:t xml:space="preserve">    cameraMatrix, optimalCameraMatrix, dist = calibration.calibration(calib_dir)</w:t>
              </w:r>
            </w:ins>
          </w:p>
          <w:p w14:paraId="3AAF05FA" w14:textId="77777777" w:rsidR="008C5C1E" w:rsidRPr="008C5C1E" w:rsidRDefault="008C5C1E">
            <w:pPr>
              <w:spacing w:line="240" w:lineRule="exact"/>
              <w:rPr>
                <w:ins w:id="3144" w:author="Sano Yuma" w:date="2023-02-17T18:28:00Z"/>
                <w:rFonts w:ascii="ＭＳ ゴシック" w:eastAsia="ＭＳ ゴシック" w:hAnsi="ＭＳ ゴシック"/>
                <w:sz w:val="18"/>
                <w:szCs w:val="18"/>
                <w:rPrChange w:id="3145" w:author="Sano Yuma" w:date="2023-02-17T18:28:00Z">
                  <w:rPr>
                    <w:ins w:id="3146" w:author="Sano Yuma" w:date="2023-02-17T18:28:00Z"/>
                  </w:rPr>
                </w:rPrChange>
              </w:rPr>
              <w:pPrChange w:id="3147" w:author="Sano Yuma" w:date="2023-02-17T18:29:00Z">
                <w:pPr/>
              </w:pPrChange>
            </w:pPr>
            <w:ins w:id="3148" w:author="Sano Yuma" w:date="2023-02-17T18:28:00Z">
              <w:r w:rsidRPr="008C5C1E">
                <w:rPr>
                  <w:rFonts w:ascii="ＭＳ ゴシック" w:eastAsia="ＭＳ ゴシック" w:hAnsi="ＭＳ ゴシック"/>
                  <w:sz w:val="18"/>
                  <w:szCs w:val="18"/>
                  <w:rPrChange w:id="3149" w:author="Sano Yuma" w:date="2023-02-17T18:28:00Z">
                    <w:rPr/>
                  </w:rPrChange>
                </w:rPr>
                <w:t xml:space="preserve">    print("[完了] カメラ内部パラメータ取得")</w:t>
              </w:r>
            </w:ins>
          </w:p>
          <w:p w14:paraId="678517FE" w14:textId="77777777" w:rsidR="008C5C1E" w:rsidRPr="008C5C1E" w:rsidRDefault="008C5C1E">
            <w:pPr>
              <w:spacing w:line="240" w:lineRule="exact"/>
              <w:rPr>
                <w:ins w:id="3150" w:author="Sano Yuma" w:date="2023-02-17T18:28:00Z"/>
                <w:rFonts w:ascii="ＭＳ ゴシック" w:eastAsia="ＭＳ ゴシック" w:hAnsi="ＭＳ ゴシック"/>
                <w:sz w:val="18"/>
                <w:szCs w:val="18"/>
                <w:rPrChange w:id="3151" w:author="Sano Yuma" w:date="2023-02-17T18:28:00Z">
                  <w:rPr>
                    <w:ins w:id="3152" w:author="Sano Yuma" w:date="2023-02-17T18:28:00Z"/>
                  </w:rPr>
                </w:rPrChange>
              </w:rPr>
              <w:pPrChange w:id="3153" w:author="Sano Yuma" w:date="2023-02-17T18:29:00Z">
                <w:pPr/>
              </w:pPrChange>
            </w:pPr>
            <w:ins w:id="3154" w:author="Sano Yuma" w:date="2023-02-17T18:28:00Z">
              <w:r w:rsidRPr="008C5C1E">
                <w:rPr>
                  <w:rFonts w:ascii="ＭＳ ゴシック" w:eastAsia="ＭＳ ゴシック" w:hAnsi="ＭＳ ゴシック"/>
                  <w:sz w:val="18"/>
                  <w:szCs w:val="18"/>
                  <w:rPrChange w:id="3155" w:author="Sano Yuma" w:date="2023-02-17T18:28:00Z">
                    <w:rPr/>
                  </w:rPrChange>
                </w:rPr>
                <w:t xml:space="preserve">    print("内部パラメータ\n", cameraMatrix, "\n")</w:t>
              </w:r>
            </w:ins>
          </w:p>
          <w:p w14:paraId="77F652BF" w14:textId="77777777" w:rsidR="008C5C1E" w:rsidRPr="008C5C1E" w:rsidRDefault="008C5C1E">
            <w:pPr>
              <w:spacing w:line="240" w:lineRule="exact"/>
              <w:rPr>
                <w:ins w:id="3156" w:author="Sano Yuma" w:date="2023-02-17T18:28:00Z"/>
                <w:rFonts w:ascii="ＭＳ ゴシック" w:eastAsia="ＭＳ ゴシック" w:hAnsi="ＭＳ ゴシック"/>
                <w:sz w:val="18"/>
                <w:szCs w:val="18"/>
                <w:rPrChange w:id="3157" w:author="Sano Yuma" w:date="2023-02-17T18:28:00Z">
                  <w:rPr>
                    <w:ins w:id="3158" w:author="Sano Yuma" w:date="2023-02-17T18:28:00Z"/>
                  </w:rPr>
                </w:rPrChange>
              </w:rPr>
              <w:pPrChange w:id="3159" w:author="Sano Yuma" w:date="2023-02-17T18:29:00Z">
                <w:pPr/>
              </w:pPrChange>
            </w:pPr>
            <w:ins w:id="3160" w:author="Sano Yuma" w:date="2023-02-17T18:28:00Z">
              <w:r w:rsidRPr="008C5C1E">
                <w:rPr>
                  <w:rFonts w:ascii="ＭＳ ゴシック" w:eastAsia="ＭＳ ゴシック" w:hAnsi="ＭＳ ゴシック"/>
                  <w:sz w:val="18"/>
                  <w:szCs w:val="18"/>
                  <w:rPrChange w:id="3161" w:author="Sano Yuma" w:date="2023-02-17T18:28:00Z">
                    <w:rPr/>
                  </w:rPrChange>
                </w:rPr>
                <w:t xml:space="preserve">    </w:t>
              </w:r>
            </w:ins>
          </w:p>
          <w:p w14:paraId="3FD163AC" w14:textId="77777777" w:rsidR="008C5C1E" w:rsidRPr="008C5C1E" w:rsidRDefault="008C5C1E">
            <w:pPr>
              <w:spacing w:line="240" w:lineRule="exact"/>
              <w:rPr>
                <w:ins w:id="3162" w:author="Sano Yuma" w:date="2023-02-17T18:28:00Z"/>
                <w:rFonts w:ascii="ＭＳ ゴシック" w:eastAsia="ＭＳ ゴシック" w:hAnsi="ＭＳ ゴシック"/>
                <w:sz w:val="18"/>
                <w:szCs w:val="18"/>
                <w:rPrChange w:id="3163" w:author="Sano Yuma" w:date="2023-02-17T18:28:00Z">
                  <w:rPr>
                    <w:ins w:id="3164" w:author="Sano Yuma" w:date="2023-02-17T18:28:00Z"/>
                  </w:rPr>
                </w:rPrChange>
              </w:rPr>
              <w:pPrChange w:id="3165" w:author="Sano Yuma" w:date="2023-02-17T18:29:00Z">
                <w:pPr/>
              </w:pPrChange>
            </w:pPr>
            <w:ins w:id="3166" w:author="Sano Yuma" w:date="2023-02-17T18:28:00Z">
              <w:r w:rsidRPr="008C5C1E">
                <w:rPr>
                  <w:rFonts w:ascii="ＭＳ ゴシック" w:eastAsia="ＭＳ ゴシック" w:hAnsi="ＭＳ ゴシック"/>
                  <w:sz w:val="18"/>
                  <w:szCs w:val="18"/>
                  <w:rPrChange w:id="3167" w:author="Sano Yuma" w:date="2023-02-17T18:28:00Z">
                    <w:rPr/>
                  </w:rPrChange>
                </w:rPr>
                <w:t xml:space="preserve">    # 画像読み込み</w:t>
              </w:r>
            </w:ins>
          </w:p>
          <w:p w14:paraId="5EE981BE" w14:textId="77777777" w:rsidR="008C5C1E" w:rsidRPr="008C5C1E" w:rsidRDefault="008C5C1E">
            <w:pPr>
              <w:spacing w:line="240" w:lineRule="exact"/>
              <w:rPr>
                <w:ins w:id="3168" w:author="Sano Yuma" w:date="2023-02-17T18:28:00Z"/>
                <w:rFonts w:ascii="ＭＳ ゴシック" w:eastAsia="ＭＳ ゴシック" w:hAnsi="ＭＳ ゴシック"/>
                <w:sz w:val="18"/>
                <w:szCs w:val="18"/>
                <w:rPrChange w:id="3169" w:author="Sano Yuma" w:date="2023-02-17T18:28:00Z">
                  <w:rPr>
                    <w:ins w:id="3170" w:author="Sano Yuma" w:date="2023-02-17T18:28:00Z"/>
                  </w:rPr>
                </w:rPrChange>
              </w:rPr>
              <w:pPrChange w:id="3171" w:author="Sano Yuma" w:date="2023-02-17T18:29:00Z">
                <w:pPr/>
              </w:pPrChange>
            </w:pPr>
            <w:ins w:id="3172" w:author="Sano Yuma" w:date="2023-02-17T18:28:00Z">
              <w:r w:rsidRPr="008C5C1E">
                <w:rPr>
                  <w:rFonts w:ascii="ＭＳ ゴシック" w:eastAsia="ＭＳ ゴシック" w:hAnsi="ＭＳ ゴシック"/>
                  <w:sz w:val="18"/>
                  <w:szCs w:val="18"/>
                  <w:rPrChange w:id="3173" w:author="Sano Yuma" w:date="2023-02-17T18:28:00Z">
                    <w:rPr/>
                  </w:rPrChange>
                </w:rPr>
                <w:t xml:space="preserve">    image = cv2.imread(image_path)</w:t>
              </w:r>
            </w:ins>
          </w:p>
          <w:p w14:paraId="3F234212" w14:textId="77777777" w:rsidR="008C5C1E" w:rsidRPr="008C5C1E" w:rsidRDefault="008C5C1E">
            <w:pPr>
              <w:spacing w:line="240" w:lineRule="exact"/>
              <w:rPr>
                <w:ins w:id="3174" w:author="Sano Yuma" w:date="2023-02-17T18:28:00Z"/>
                <w:rFonts w:ascii="ＭＳ ゴシック" w:eastAsia="ＭＳ ゴシック" w:hAnsi="ＭＳ ゴシック"/>
                <w:sz w:val="18"/>
                <w:szCs w:val="18"/>
                <w:rPrChange w:id="3175" w:author="Sano Yuma" w:date="2023-02-17T18:28:00Z">
                  <w:rPr>
                    <w:ins w:id="3176" w:author="Sano Yuma" w:date="2023-02-17T18:28:00Z"/>
                  </w:rPr>
                </w:rPrChange>
              </w:rPr>
              <w:pPrChange w:id="3177" w:author="Sano Yuma" w:date="2023-02-17T18:29:00Z">
                <w:pPr/>
              </w:pPrChange>
            </w:pPr>
            <w:ins w:id="3178" w:author="Sano Yuma" w:date="2023-02-17T18:28:00Z">
              <w:r w:rsidRPr="008C5C1E">
                <w:rPr>
                  <w:rFonts w:ascii="ＭＳ ゴシック" w:eastAsia="ＭＳ ゴシック" w:hAnsi="ＭＳ ゴシック"/>
                  <w:sz w:val="18"/>
                  <w:szCs w:val="18"/>
                  <w:rPrChange w:id="3179" w:author="Sano Yuma" w:date="2023-02-17T18:28:00Z">
                    <w:rPr/>
                  </w:rPrChange>
                </w:rPr>
                <w:t xml:space="preserve">    print("[完了] 較正用画像読み込み")</w:t>
              </w:r>
            </w:ins>
          </w:p>
          <w:p w14:paraId="46AA8388" w14:textId="77777777" w:rsidR="008C5C1E" w:rsidRPr="008C5C1E" w:rsidRDefault="008C5C1E">
            <w:pPr>
              <w:spacing w:line="240" w:lineRule="exact"/>
              <w:rPr>
                <w:ins w:id="3180" w:author="Sano Yuma" w:date="2023-02-17T18:28:00Z"/>
                <w:rFonts w:ascii="ＭＳ ゴシック" w:eastAsia="ＭＳ ゴシック" w:hAnsi="ＭＳ ゴシック"/>
                <w:sz w:val="18"/>
                <w:szCs w:val="18"/>
                <w:rPrChange w:id="3181" w:author="Sano Yuma" w:date="2023-02-17T18:28:00Z">
                  <w:rPr>
                    <w:ins w:id="3182" w:author="Sano Yuma" w:date="2023-02-17T18:28:00Z"/>
                  </w:rPr>
                </w:rPrChange>
              </w:rPr>
              <w:pPrChange w:id="3183" w:author="Sano Yuma" w:date="2023-02-17T18:29:00Z">
                <w:pPr/>
              </w:pPrChange>
            </w:pPr>
          </w:p>
          <w:p w14:paraId="1684CDD4" w14:textId="77777777" w:rsidR="008C5C1E" w:rsidRPr="008C5C1E" w:rsidRDefault="008C5C1E">
            <w:pPr>
              <w:spacing w:line="240" w:lineRule="exact"/>
              <w:rPr>
                <w:ins w:id="3184" w:author="Sano Yuma" w:date="2023-02-17T18:28:00Z"/>
                <w:rFonts w:ascii="ＭＳ ゴシック" w:eastAsia="ＭＳ ゴシック" w:hAnsi="ＭＳ ゴシック"/>
                <w:sz w:val="18"/>
                <w:szCs w:val="18"/>
                <w:rPrChange w:id="3185" w:author="Sano Yuma" w:date="2023-02-17T18:28:00Z">
                  <w:rPr>
                    <w:ins w:id="3186" w:author="Sano Yuma" w:date="2023-02-17T18:28:00Z"/>
                  </w:rPr>
                </w:rPrChange>
              </w:rPr>
              <w:pPrChange w:id="3187" w:author="Sano Yuma" w:date="2023-02-17T18:29:00Z">
                <w:pPr/>
              </w:pPrChange>
            </w:pPr>
            <w:ins w:id="3188" w:author="Sano Yuma" w:date="2023-02-17T18:28:00Z">
              <w:r w:rsidRPr="008C5C1E">
                <w:rPr>
                  <w:rFonts w:ascii="ＭＳ ゴシック" w:eastAsia="ＭＳ ゴシック" w:hAnsi="ＭＳ ゴシック"/>
                  <w:sz w:val="18"/>
                  <w:szCs w:val="18"/>
                  <w:rPrChange w:id="3189" w:author="Sano Yuma" w:date="2023-02-17T18:28:00Z">
                    <w:rPr/>
                  </w:rPrChange>
                </w:rPr>
                <w:t xml:space="preserve">    # 指定ポイント読み込み</w:t>
              </w:r>
            </w:ins>
          </w:p>
          <w:p w14:paraId="7FD8F42F" w14:textId="77777777" w:rsidR="008C5C1E" w:rsidRPr="008C5C1E" w:rsidRDefault="008C5C1E">
            <w:pPr>
              <w:spacing w:line="240" w:lineRule="exact"/>
              <w:rPr>
                <w:ins w:id="3190" w:author="Sano Yuma" w:date="2023-02-17T18:28:00Z"/>
                <w:rFonts w:ascii="ＭＳ ゴシック" w:eastAsia="ＭＳ ゴシック" w:hAnsi="ＭＳ ゴシック"/>
                <w:sz w:val="18"/>
                <w:szCs w:val="18"/>
                <w:rPrChange w:id="3191" w:author="Sano Yuma" w:date="2023-02-17T18:28:00Z">
                  <w:rPr>
                    <w:ins w:id="3192" w:author="Sano Yuma" w:date="2023-02-17T18:28:00Z"/>
                  </w:rPr>
                </w:rPrChange>
              </w:rPr>
              <w:pPrChange w:id="3193" w:author="Sano Yuma" w:date="2023-02-17T18:29:00Z">
                <w:pPr/>
              </w:pPrChange>
            </w:pPr>
            <w:ins w:id="3194" w:author="Sano Yuma" w:date="2023-02-17T18:28:00Z">
              <w:r w:rsidRPr="008C5C1E">
                <w:rPr>
                  <w:rFonts w:ascii="ＭＳ ゴシック" w:eastAsia="ＭＳ ゴシック" w:hAnsi="ＭＳ ゴシック"/>
                  <w:sz w:val="18"/>
                  <w:szCs w:val="18"/>
                  <w:rPrChange w:id="3195" w:author="Sano Yuma" w:date="2023-02-17T18:28:00Z">
                    <w:rPr/>
                  </w:rPrChange>
                </w:rPr>
                <w:t xml:space="preserve">    with open(point_path, "r") as pointFile:</w:t>
              </w:r>
            </w:ins>
          </w:p>
          <w:p w14:paraId="411CBBCA" w14:textId="77777777" w:rsidR="008C5C1E" w:rsidRPr="008C5C1E" w:rsidRDefault="008C5C1E">
            <w:pPr>
              <w:spacing w:line="240" w:lineRule="exact"/>
              <w:rPr>
                <w:ins w:id="3196" w:author="Sano Yuma" w:date="2023-02-17T18:28:00Z"/>
                <w:rFonts w:ascii="ＭＳ ゴシック" w:eastAsia="ＭＳ ゴシック" w:hAnsi="ＭＳ ゴシック"/>
                <w:sz w:val="18"/>
                <w:szCs w:val="18"/>
                <w:rPrChange w:id="3197" w:author="Sano Yuma" w:date="2023-02-17T18:28:00Z">
                  <w:rPr>
                    <w:ins w:id="3198" w:author="Sano Yuma" w:date="2023-02-17T18:28:00Z"/>
                  </w:rPr>
                </w:rPrChange>
              </w:rPr>
              <w:pPrChange w:id="3199" w:author="Sano Yuma" w:date="2023-02-17T18:29:00Z">
                <w:pPr/>
              </w:pPrChange>
            </w:pPr>
            <w:ins w:id="3200" w:author="Sano Yuma" w:date="2023-02-17T18:28:00Z">
              <w:r w:rsidRPr="008C5C1E">
                <w:rPr>
                  <w:rFonts w:ascii="ＭＳ ゴシック" w:eastAsia="ＭＳ ゴシック" w:hAnsi="ＭＳ ゴシック"/>
                  <w:sz w:val="18"/>
                  <w:szCs w:val="18"/>
                  <w:rPrChange w:id="3201" w:author="Sano Yuma" w:date="2023-02-17T18:28:00Z">
                    <w:rPr/>
                  </w:rPrChange>
                </w:rPr>
                <w:t xml:space="preserve">        rows = csv.reader(pointFile)</w:t>
              </w:r>
            </w:ins>
          </w:p>
          <w:p w14:paraId="065D1305" w14:textId="77777777" w:rsidR="008C5C1E" w:rsidRPr="008C5C1E" w:rsidRDefault="008C5C1E">
            <w:pPr>
              <w:spacing w:line="240" w:lineRule="exact"/>
              <w:rPr>
                <w:ins w:id="3202" w:author="Sano Yuma" w:date="2023-02-17T18:28:00Z"/>
                <w:rFonts w:ascii="ＭＳ ゴシック" w:eastAsia="ＭＳ ゴシック" w:hAnsi="ＭＳ ゴシック"/>
                <w:sz w:val="18"/>
                <w:szCs w:val="18"/>
                <w:rPrChange w:id="3203" w:author="Sano Yuma" w:date="2023-02-17T18:28:00Z">
                  <w:rPr>
                    <w:ins w:id="3204" w:author="Sano Yuma" w:date="2023-02-17T18:28:00Z"/>
                  </w:rPr>
                </w:rPrChange>
              </w:rPr>
              <w:pPrChange w:id="3205" w:author="Sano Yuma" w:date="2023-02-17T18:29:00Z">
                <w:pPr/>
              </w:pPrChange>
            </w:pPr>
            <w:ins w:id="3206" w:author="Sano Yuma" w:date="2023-02-17T18:28:00Z">
              <w:r w:rsidRPr="008C5C1E">
                <w:rPr>
                  <w:rFonts w:ascii="ＭＳ ゴシック" w:eastAsia="ＭＳ ゴシック" w:hAnsi="ＭＳ ゴシック"/>
                  <w:sz w:val="18"/>
                  <w:szCs w:val="18"/>
                  <w:rPrChange w:id="3207" w:author="Sano Yuma" w:date="2023-02-17T18:28:00Z">
                    <w:rPr/>
                  </w:rPrChange>
                </w:rPr>
                <w:t xml:space="preserve">        for row in rows:</w:t>
              </w:r>
            </w:ins>
          </w:p>
          <w:p w14:paraId="3BAF6A1A" w14:textId="77777777" w:rsidR="008C5C1E" w:rsidRPr="008C5C1E" w:rsidRDefault="008C5C1E">
            <w:pPr>
              <w:spacing w:line="240" w:lineRule="exact"/>
              <w:rPr>
                <w:ins w:id="3208" w:author="Sano Yuma" w:date="2023-02-17T18:28:00Z"/>
                <w:rFonts w:ascii="ＭＳ ゴシック" w:eastAsia="ＭＳ ゴシック" w:hAnsi="ＭＳ ゴシック"/>
                <w:sz w:val="18"/>
                <w:szCs w:val="18"/>
                <w:rPrChange w:id="3209" w:author="Sano Yuma" w:date="2023-02-17T18:28:00Z">
                  <w:rPr>
                    <w:ins w:id="3210" w:author="Sano Yuma" w:date="2023-02-17T18:28:00Z"/>
                  </w:rPr>
                </w:rPrChange>
              </w:rPr>
              <w:pPrChange w:id="3211" w:author="Sano Yuma" w:date="2023-02-17T18:29:00Z">
                <w:pPr/>
              </w:pPrChange>
            </w:pPr>
            <w:ins w:id="3212" w:author="Sano Yuma" w:date="2023-02-17T18:28:00Z">
              <w:r w:rsidRPr="008C5C1E">
                <w:rPr>
                  <w:rFonts w:ascii="ＭＳ ゴシック" w:eastAsia="ＭＳ ゴシック" w:hAnsi="ＭＳ ゴシック"/>
                  <w:sz w:val="18"/>
                  <w:szCs w:val="18"/>
                  <w:rPrChange w:id="3213" w:author="Sano Yuma" w:date="2023-02-17T18:28:00Z">
                    <w:rPr/>
                  </w:rPrChange>
                </w:rPr>
                <w:t xml:space="preserve">            pointIndexList = list(map(int, row))</w:t>
              </w:r>
            </w:ins>
          </w:p>
          <w:p w14:paraId="538645A1" w14:textId="77777777" w:rsidR="008C5C1E" w:rsidRPr="008C5C1E" w:rsidRDefault="008C5C1E">
            <w:pPr>
              <w:spacing w:line="240" w:lineRule="exact"/>
              <w:rPr>
                <w:ins w:id="3214" w:author="Sano Yuma" w:date="2023-02-17T18:28:00Z"/>
                <w:rFonts w:ascii="ＭＳ ゴシック" w:eastAsia="ＭＳ ゴシック" w:hAnsi="ＭＳ ゴシック"/>
                <w:sz w:val="18"/>
                <w:szCs w:val="18"/>
                <w:rPrChange w:id="3215" w:author="Sano Yuma" w:date="2023-02-17T18:28:00Z">
                  <w:rPr>
                    <w:ins w:id="3216" w:author="Sano Yuma" w:date="2023-02-17T18:28:00Z"/>
                  </w:rPr>
                </w:rPrChange>
              </w:rPr>
              <w:pPrChange w:id="3217" w:author="Sano Yuma" w:date="2023-02-17T18:29:00Z">
                <w:pPr/>
              </w:pPrChange>
            </w:pPr>
          </w:p>
          <w:p w14:paraId="612A17B0" w14:textId="77777777" w:rsidR="008C5C1E" w:rsidRPr="008C5C1E" w:rsidRDefault="008C5C1E">
            <w:pPr>
              <w:spacing w:line="240" w:lineRule="exact"/>
              <w:rPr>
                <w:ins w:id="3218" w:author="Sano Yuma" w:date="2023-02-17T18:28:00Z"/>
                <w:rFonts w:ascii="ＭＳ ゴシック" w:eastAsia="ＭＳ ゴシック" w:hAnsi="ＭＳ ゴシック"/>
                <w:sz w:val="18"/>
                <w:szCs w:val="18"/>
                <w:rPrChange w:id="3219" w:author="Sano Yuma" w:date="2023-02-17T18:28:00Z">
                  <w:rPr>
                    <w:ins w:id="3220" w:author="Sano Yuma" w:date="2023-02-17T18:28:00Z"/>
                  </w:rPr>
                </w:rPrChange>
              </w:rPr>
              <w:pPrChange w:id="3221" w:author="Sano Yuma" w:date="2023-02-17T18:29:00Z">
                <w:pPr/>
              </w:pPrChange>
            </w:pPr>
            <w:ins w:id="3222" w:author="Sano Yuma" w:date="2023-02-17T18:28:00Z">
              <w:r w:rsidRPr="008C5C1E">
                <w:rPr>
                  <w:rFonts w:ascii="ＭＳ ゴシック" w:eastAsia="ＭＳ ゴシック" w:hAnsi="ＭＳ ゴシック"/>
                  <w:sz w:val="18"/>
                  <w:szCs w:val="18"/>
                  <w:rPrChange w:id="3223" w:author="Sano Yuma" w:date="2023-02-17T18:28:00Z">
                    <w:rPr/>
                  </w:rPrChange>
                </w:rPr>
                <w:t xml:space="preserve">    # 画像座標書き込み</w:t>
              </w:r>
            </w:ins>
          </w:p>
          <w:p w14:paraId="26DBB1DA" w14:textId="77777777" w:rsidR="008C5C1E" w:rsidRPr="008C5C1E" w:rsidRDefault="008C5C1E">
            <w:pPr>
              <w:spacing w:line="240" w:lineRule="exact"/>
              <w:rPr>
                <w:ins w:id="3224" w:author="Sano Yuma" w:date="2023-02-17T18:28:00Z"/>
                <w:rFonts w:ascii="ＭＳ ゴシック" w:eastAsia="ＭＳ ゴシック" w:hAnsi="ＭＳ ゴシック"/>
                <w:sz w:val="18"/>
                <w:szCs w:val="18"/>
                <w:rPrChange w:id="3225" w:author="Sano Yuma" w:date="2023-02-17T18:28:00Z">
                  <w:rPr>
                    <w:ins w:id="3226" w:author="Sano Yuma" w:date="2023-02-17T18:28:00Z"/>
                  </w:rPr>
                </w:rPrChange>
              </w:rPr>
              <w:pPrChange w:id="3227" w:author="Sano Yuma" w:date="2023-02-17T18:29:00Z">
                <w:pPr/>
              </w:pPrChange>
            </w:pPr>
            <w:ins w:id="3228" w:author="Sano Yuma" w:date="2023-02-17T18:28:00Z">
              <w:r w:rsidRPr="008C5C1E">
                <w:rPr>
                  <w:rFonts w:ascii="ＭＳ ゴシック" w:eastAsia="ＭＳ ゴシック" w:hAnsi="ＭＳ ゴシック"/>
                  <w:sz w:val="18"/>
                  <w:szCs w:val="18"/>
                  <w:rPrChange w:id="3229" w:author="Sano Yuma" w:date="2023-02-17T18:28:00Z">
                    <w:rPr/>
                  </w:rPrChange>
                </w:rPr>
                <w:t xml:space="preserve">    if (len(argv) &gt; 1) and (argv[1] == "click"):</w:t>
              </w:r>
            </w:ins>
          </w:p>
          <w:p w14:paraId="5542B5C9" w14:textId="77777777" w:rsidR="008C5C1E" w:rsidRPr="008C5C1E" w:rsidRDefault="008C5C1E">
            <w:pPr>
              <w:spacing w:line="240" w:lineRule="exact"/>
              <w:rPr>
                <w:ins w:id="3230" w:author="Sano Yuma" w:date="2023-02-17T18:28:00Z"/>
                <w:rFonts w:ascii="ＭＳ ゴシック" w:eastAsia="ＭＳ ゴシック" w:hAnsi="ＭＳ ゴシック"/>
                <w:sz w:val="18"/>
                <w:szCs w:val="18"/>
                <w:rPrChange w:id="3231" w:author="Sano Yuma" w:date="2023-02-17T18:28:00Z">
                  <w:rPr>
                    <w:ins w:id="3232" w:author="Sano Yuma" w:date="2023-02-17T18:28:00Z"/>
                  </w:rPr>
                </w:rPrChange>
              </w:rPr>
              <w:pPrChange w:id="3233" w:author="Sano Yuma" w:date="2023-02-17T18:29:00Z">
                <w:pPr/>
              </w:pPrChange>
            </w:pPr>
            <w:ins w:id="3234" w:author="Sano Yuma" w:date="2023-02-17T18:28:00Z">
              <w:r w:rsidRPr="008C5C1E">
                <w:rPr>
                  <w:rFonts w:ascii="ＭＳ ゴシック" w:eastAsia="ＭＳ ゴシック" w:hAnsi="ＭＳ ゴシック"/>
                  <w:sz w:val="18"/>
                  <w:szCs w:val="18"/>
                  <w:rPrChange w:id="3235" w:author="Sano Yuma" w:date="2023-02-17T18:28:00Z">
                    <w:rPr/>
                  </w:rPrChange>
                </w:rPr>
                <w:t xml:space="preserve">        # 画像座標出力先ファイルの初期化</w:t>
              </w:r>
            </w:ins>
          </w:p>
          <w:p w14:paraId="7B44C5B2" w14:textId="77777777" w:rsidR="008C5C1E" w:rsidRPr="008C5C1E" w:rsidRDefault="008C5C1E">
            <w:pPr>
              <w:spacing w:line="240" w:lineRule="exact"/>
              <w:rPr>
                <w:ins w:id="3236" w:author="Sano Yuma" w:date="2023-02-17T18:28:00Z"/>
                <w:rFonts w:ascii="ＭＳ ゴシック" w:eastAsia="ＭＳ ゴシック" w:hAnsi="ＭＳ ゴシック"/>
                <w:sz w:val="18"/>
                <w:szCs w:val="18"/>
                <w:rPrChange w:id="3237" w:author="Sano Yuma" w:date="2023-02-17T18:28:00Z">
                  <w:rPr>
                    <w:ins w:id="3238" w:author="Sano Yuma" w:date="2023-02-17T18:28:00Z"/>
                  </w:rPr>
                </w:rPrChange>
              </w:rPr>
              <w:pPrChange w:id="3239" w:author="Sano Yuma" w:date="2023-02-17T18:29:00Z">
                <w:pPr/>
              </w:pPrChange>
            </w:pPr>
            <w:ins w:id="3240" w:author="Sano Yuma" w:date="2023-02-17T18:28:00Z">
              <w:r w:rsidRPr="008C5C1E">
                <w:rPr>
                  <w:rFonts w:ascii="ＭＳ ゴシック" w:eastAsia="ＭＳ ゴシック" w:hAnsi="ＭＳ ゴシック"/>
                  <w:sz w:val="18"/>
                  <w:szCs w:val="18"/>
                  <w:rPrChange w:id="3241" w:author="Sano Yuma" w:date="2023-02-17T18:28:00Z">
                    <w:rPr/>
                  </w:rPrChange>
                </w:rPr>
                <w:t xml:space="preserve">        output_file = open(OUTPUT_FILE, "w")</w:t>
              </w:r>
            </w:ins>
          </w:p>
          <w:p w14:paraId="18612A2A" w14:textId="77777777" w:rsidR="008C5C1E" w:rsidRPr="008C5C1E" w:rsidRDefault="008C5C1E">
            <w:pPr>
              <w:spacing w:line="240" w:lineRule="exact"/>
              <w:rPr>
                <w:ins w:id="3242" w:author="Sano Yuma" w:date="2023-02-17T18:28:00Z"/>
                <w:rFonts w:ascii="ＭＳ ゴシック" w:eastAsia="ＭＳ ゴシック" w:hAnsi="ＭＳ ゴシック"/>
                <w:sz w:val="18"/>
                <w:szCs w:val="18"/>
                <w:rPrChange w:id="3243" w:author="Sano Yuma" w:date="2023-02-17T18:28:00Z">
                  <w:rPr>
                    <w:ins w:id="3244" w:author="Sano Yuma" w:date="2023-02-17T18:28:00Z"/>
                  </w:rPr>
                </w:rPrChange>
              </w:rPr>
              <w:pPrChange w:id="3245" w:author="Sano Yuma" w:date="2023-02-17T18:29:00Z">
                <w:pPr/>
              </w:pPrChange>
            </w:pPr>
            <w:ins w:id="3246" w:author="Sano Yuma" w:date="2023-02-17T18:28:00Z">
              <w:r w:rsidRPr="008C5C1E">
                <w:rPr>
                  <w:rFonts w:ascii="ＭＳ ゴシック" w:eastAsia="ＭＳ ゴシック" w:hAnsi="ＭＳ ゴシック"/>
                  <w:sz w:val="18"/>
                  <w:szCs w:val="18"/>
                  <w:rPrChange w:id="3247" w:author="Sano Yuma" w:date="2023-02-17T18:28:00Z">
                    <w:rPr/>
                  </w:rPrChange>
                </w:rPr>
                <w:t xml:space="preserve">        output_file.close()</w:t>
              </w:r>
            </w:ins>
          </w:p>
          <w:p w14:paraId="629B4155" w14:textId="77777777" w:rsidR="008C5C1E" w:rsidRPr="008C5C1E" w:rsidRDefault="008C5C1E">
            <w:pPr>
              <w:spacing w:line="240" w:lineRule="exact"/>
              <w:rPr>
                <w:ins w:id="3248" w:author="Sano Yuma" w:date="2023-02-17T18:28:00Z"/>
                <w:rFonts w:ascii="ＭＳ ゴシック" w:eastAsia="ＭＳ ゴシック" w:hAnsi="ＭＳ ゴシック"/>
                <w:sz w:val="18"/>
                <w:szCs w:val="18"/>
                <w:rPrChange w:id="3249" w:author="Sano Yuma" w:date="2023-02-17T18:28:00Z">
                  <w:rPr>
                    <w:ins w:id="3250" w:author="Sano Yuma" w:date="2023-02-17T18:28:00Z"/>
                  </w:rPr>
                </w:rPrChange>
              </w:rPr>
              <w:pPrChange w:id="3251" w:author="Sano Yuma" w:date="2023-02-17T18:29:00Z">
                <w:pPr/>
              </w:pPrChange>
            </w:pPr>
            <w:ins w:id="3252" w:author="Sano Yuma" w:date="2023-02-17T18:28:00Z">
              <w:r w:rsidRPr="008C5C1E">
                <w:rPr>
                  <w:rFonts w:ascii="ＭＳ ゴシック" w:eastAsia="ＭＳ ゴシック" w:hAnsi="ＭＳ ゴシック"/>
                  <w:sz w:val="18"/>
                  <w:szCs w:val="18"/>
                  <w:rPrChange w:id="3253" w:author="Sano Yuma" w:date="2023-02-17T18:28:00Z">
                    <w:rPr/>
                  </w:rPrChange>
                </w:rPr>
                <w:t xml:space="preserve">        </w:t>
              </w:r>
            </w:ins>
          </w:p>
          <w:p w14:paraId="79263CEE" w14:textId="77777777" w:rsidR="008C5C1E" w:rsidRPr="008C5C1E" w:rsidRDefault="008C5C1E">
            <w:pPr>
              <w:spacing w:line="240" w:lineRule="exact"/>
              <w:rPr>
                <w:ins w:id="3254" w:author="Sano Yuma" w:date="2023-02-17T18:28:00Z"/>
                <w:rFonts w:ascii="ＭＳ ゴシック" w:eastAsia="ＭＳ ゴシック" w:hAnsi="ＭＳ ゴシック"/>
                <w:sz w:val="18"/>
                <w:szCs w:val="18"/>
                <w:rPrChange w:id="3255" w:author="Sano Yuma" w:date="2023-02-17T18:28:00Z">
                  <w:rPr>
                    <w:ins w:id="3256" w:author="Sano Yuma" w:date="2023-02-17T18:28:00Z"/>
                  </w:rPr>
                </w:rPrChange>
              </w:rPr>
              <w:pPrChange w:id="3257" w:author="Sano Yuma" w:date="2023-02-17T18:29:00Z">
                <w:pPr/>
              </w:pPrChange>
            </w:pPr>
            <w:ins w:id="3258" w:author="Sano Yuma" w:date="2023-02-17T18:28:00Z">
              <w:r w:rsidRPr="008C5C1E">
                <w:rPr>
                  <w:rFonts w:ascii="ＭＳ ゴシック" w:eastAsia="ＭＳ ゴシック" w:hAnsi="ＭＳ ゴシック"/>
                  <w:sz w:val="18"/>
                  <w:szCs w:val="18"/>
                  <w:rPrChange w:id="3259" w:author="Sano Yuma" w:date="2023-02-17T18:28:00Z">
                    <w:rPr/>
                  </w:rPrChange>
                </w:rPr>
                <w:t xml:space="preserve">        # 画像クリックによるCSV書き込み</w:t>
              </w:r>
            </w:ins>
          </w:p>
          <w:p w14:paraId="4AFC7B9C" w14:textId="77777777" w:rsidR="008C5C1E" w:rsidRPr="008C5C1E" w:rsidRDefault="008C5C1E">
            <w:pPr>
              <w:spacing w:line="240" w:lineRule="exact"/>
              <w:rPr>
                <w:ins w:id="3260" w:author="Sano Yuma" w:date="2023-02-17T18:28:00Z"/>
                <w:rFonts w:ascii="ＭＳ ゴシック" w:eastAsia="ＭＳ ゴシック" w:hAnsi="ＭＳ ゴシック"/>
                <w:sz w:val="18"/>
                <w:szCs w:val="18"/>
                <w:rPrChange w:id="3261" w:author="Sano Yuma" w:date="2023-02-17T18:28:00Z">
                  <w:rPr>
                    <w:ins w:id="3262" w:author="Sano Yuma" w:date="2023-02-17T18:28:00Z"/>
                  </w:rPr>
                </w:rPrChange>
              </w:rPr>
              <w:pPrChange w:id="3263" w:author="Sano Yuma" w:date="2023-02-17T18:29:00Z">
                <w:pPr/>
              </w:pPrChange>
            </w:pPr>
            <w:ins w:id="3264" w:author="Sano Yuma" w:date="2023-02-17T18:28:00Z">
              <w:r w:rsidRPr="008C5C1E">
                <w:rPr>
                  <w:rFonts w:ascii="ＭＳ ゴシック" w:eastAsia="ＭＳ ゴシック" w:hAnsi="ＭＳ ゴシック"/>
                  <w:sz w:val="18"/>
                  <w:szCs w:val="18"/>
                  <w:rPrChange w:id="3265" w:author="Sano Yuma" w:date="2023-02-17T18:28:00Z">
                    <w:rPr/>
                  </w:rPrChange>
                </w:rPr>
                <w:t xml:space="preserve">        plot_image.getImagePoints(image, True)</w:t>
              </w:r>
            </w:ins>
          </w:p>
          <w:p w14:paraId="531EE0F8" w14:textId="77777777" w:rsidR="008C5C1E" w:rsidRPr="008C5C1E" w:rsidRDefault="008C5C1E">
            <w:pPr>
              <w:spacing w:line="240" w:lineRule="exact"/>
              <w:rPr>
                <w:ins w:id="3266" w:author="Sano Yuma" w:date="2023-02-17T18:28:00Z"/>
                <w:rFonts w:ascii="ＭＳ ゴシック" w:eastAsia="ＭＳ ゴシック" w:hAnsi="ＭＳ ゴシック"/>
                <w:sz w:val="18"/>
                <w:szCs w:val="18"/>
                <w:rPrChange w:id="3267" w:author="Sano Yuma" w:date="2023-02-17T18:28:00Z">
                  <w:rPr>
                    <w:ins w:id="3268" w:author="Sano Yuma" w:date="2023-02-17T18:28:00Z"/>
                  </w:rPr>
                </w:rPrChange>
              </w:rPr>
              <w:pPrChange w:id="3269" w:author="Sano Yuma" w:date="2023-02-17T18:29:00Z">
                <w:pPr/>
              </w:pPrChange>
            </w:pPr>
            <w:ins w:id="3270" w:author="Sano Yuma" w:date="2023-02-17T18:28:00Z">
              <w:r w:rsidRPr="008C5C1E">
                <w:rPr>
                  <w:rFonts w:ascii="ＭＳ ゴシック" w:eastAsia="ＭＳ ゴシック" w:hAnsi="ＭＳ ゴシック"/>
                  <w:sz w:val="18"/>
                  <w:szCs w:val="18"/>
                  <w:rPrChange w:id="3271" w:author="Sano Yuma" w:date="2023-02-17T18:28:00Z">
                    <w:rPr/>
                  </w:rPrChange>
                </w:rPr>
                <w:t xml:space="preserve">        print("[完了] クリックによる画像座標書き込み")</w:t>
              </w:r>
            </w:ins>
          </w:p>
          <w:p w14:paraId="62A96701" w14:textId="77777777" w:rsidR="008C5C1E" w:rsidRPr="008C5C1E" w:rsidRDefault="008C5C1E">
            <w:pPr>
              <w:spacing w:line="240" w:lineRule="exact"/>
              <w:rPr>
                <w:ins w:id="3272" w:author="Sano Yuma" w:date="2023-02-17T18:28:00Z"/>
                <w:rFonts w:ascii="ＭＳ ゴシック" w:eastAsia="ＭＳ ゴシック" w:hAnsi="ＭＳ ゴシック"/>
                <w:sz w:val="18"/>
                <w:szCs w:val="18"/>
                <w:rPrChange w:id="3273" w:author="Sano Yuma" w:date="2023-02-17T18:28:00Z">
                  <w:rPr>
                    <w:ins w:id="3274" w:author="Sano Yuma" w:date="2023-02-17T18:28:00Z"/>
                  </w:rPr>
                </w:rPrChange>
              </w:rPr>
              <w:pPrChange w:id="3275" w:author="Sano Yuma" w:date="2023-02-17T18:29:00Z">
                <w:pPr/>
              </w:pPrChange>
            </w:pPr>
            <w:ins w:id="3276" w:author="Sano Yuma" w:date="2023-02-17T18:28:00Z">
              <w:r w:rsidRPr="008C5C1E">
                <w:rPr>
                  <w:rFonts w:ascii="ＭＳ ゴシック" w:eastAsia="ＭＳ ゴシック" w:hAnsi="ＭＳ ゴシック"/>
                  <w:sz w:val="18"/>
                  <w:szCs w:val="18"/>
                  <w:rPrChange w:id="3277" w:author="Sano Yuma" w:date="2023-02-17T18:28:00Z">
                    <w:rPr/>
                  </w:rPrChange>
                </w:rPr>
                <w:lastRenderedPageBreak/>
                <w:t xml:space="preserve">    else:</w:t>
              </w:r>
            </w:ins>
          </w:p>
          <w:p w14:paraId="17E17432" w14:textId="77777777" w:rsidR="008C5C1E" w:rsidRPr="008C5C1E" w:rsidRDefault="008C5C1E">
            <w:pPr>
              <w:spacing w:line="240" w:lineRule="exact"/>
              <w:rPr>
                <w:ins w:id="3278" w:author="Sano Yuma" w:date="2023-02-17T18:28:00Z"/>
                <w:rFonts w:ascii="ＭＳ ゴシック" w:eastAsia="ＭＳ ゴシック" w:hAnsi="ＭＳ ゴシック"/>
                <w:sz w:val="18"/>
                <w:szCs w:val="18"/>
                <w:rPrChange w:id="3279" w:author="Sano Yuma" w:date="2023-02-17T18:28:00Z">
                  <w:rPr>
                    <w:ins w:id="3280" w:author="Sano Yuma" w:date="2023-02-17T18:28:00Z"/>
                  </w:rPr>
                </w:rPrChange>
              </w:rPr>
              <w:pPrChange w:id="3281" w:author="Sano Yuma" w:date="2023-02-17T18:29:00Z">
                <w:pPr/>
              </w:pPrChange>
            </w:pPr>
            <w:ins w:id="3282" w:author="Sano Yuma" w:date="2023-02-17T18:28:00Z">
              <w:r w:rsidRPr="008C5C1E">
                <w:rPr>
                  <w:rFonts w:ascii="ＭＳ ゴシック" w:eastAsia="ＭＳ ゴシック" w:hAnsi="ＭＳ ゴシック"/>
                  <w:sz w:val="18"/>
                  <w:szCs w:val="18"/>
                  <w:rPrChange w:id="3283" w:author="Sano Yuma" w:date="2023-02-17T18:28:00Z">
                    <w:rPr/>
                  </w:rPrChange>
                </w:rPr>
                <w:t xml:space="preserve">        print("[SKIP] クリックによる画像座標書き込み")</w:t>
              </w:r>
            </w:ins>
          </w:p>
          <w:p w14:paraId="3F336C0B" w14:textId="77777777" w:rsidR="008C5C1E" w:rsidRPr="008C5C1E" w:rsidRDefault="008C5C1E">
            <w:pPr>
              <w:spacing w:line="240" w:lineRule="exact"/>
              <w:rPr>
                <w:ins w:id="3284" w:author="Sano Yuma" w:date="2023-02-17T18:28:00Z"/>
                <w:rFonts w:ascii="ＭＳ ゴシック" w:eastAsia="ＭＳ ゴシック" w:hAnsi="ＭＳ ゴシック"/>
                <w:sz w:val="18"/>
                <w:szCs w:val="18"/>
                <w:rPrChange w:id="3285" w:author="Sano Yuma" w:date="2023-02-17T18:28:00Z">
                  <w:rPr>
                    <w:ins w:id="3286" w:author="Sano Yuma" w:date="2023-02-17T18:28:00Z"/>
                  </w:rPr>
                </w:rPrChange>
              </w:rPr>
              <w:pPrChange w:id="3287" w:author="Sano Yuma" w:date="2023-02-17T18:29:00Z">
                <w:pPr/>
              </w:pPrChange>
            </w:pPr>
            <w:ins w:id="3288" w:author="Sano Yuma" w:date="2023-02-17T18:28:00Z">
              <w:r w:rsidRPr="008C5C1E">
                <w:rPr>
                  <w:rFonts w:ascii="ＭＳ ゴシック" w:eastAsia="ＭＳ ゴシック" w:hAnsi="ＭＳ ゴシック"/>
                  <w:sz w:val="18"/>
                  <w:szCs w:val="18"/>
                  <w:rPrChange w:id="3289" w:author="Sano Yuma" w:date="2023-02-17T18:28:00Z">
                    <w:rPr/>
                  </w:rPrChange>
                </w:rPr>
                <w:t xml:space="preserve">    </w:t>
              </w:r>
            </w:ins>
          </w:p>
          <w:p w14:paraId="32C4BF95" w14:textId="77777777" w:rsidR="008C5C1E" w:rsidRPr="008C5C1E" w:rsidRDefault="008C5C1E">
            <w:pPr>
              <w:spacing w:line="240" w:lineRule="exact"/>
              <w:rPr>
                <w:ins w:id="3290" w:author="Sano Yuma" w:date="2023-02-17T18:28:00Z"/>
                <w:rFonts w:ascii="ＭＳ ゴシック" w:eastAsia="ＭＳ ゴシック" w:hAnsi="ＭＳ ゴシック"/>
                <w:sz w:val="18"/>
                <w:szCs w:val="18"/>
                <w:rPrChange w:id="3291" w:author="Sano Yuma" w:date="2023-02-17T18:28:00Z">
                  <w:rPr>
                    <w:ins w:id="3292" w:author="Sano Yuma" w:date="2023-02-17T18:28:00Z"/>
                  </w:rPr>
                </w:rPrChange>
              </w:rPr>
              <w:pPrChange w:id="3293" w:author="Sano Yuma" w:date="2023-02-17T18:29:00Z">
                <w:pPr/>
              </w:pPrChange>
            </w:pPr>
            <w:ins w:id="3294" w:author="Sano Yuma" w:date="2023-02-17T18:28:00Z">
              <w:r w:rsidRPr="008C5C1E">
                <w:rPr>
                  <w:rFonts w:ascii="ＭＳ ゴシック" w:eastAsia="ＭＳ ゴシック" w:hAnsi="ＭＳ ゴシック"/>
                  <w:sz w:val="18"/>
                  <w:szCs w:val="18"/>
                  <w:rPrChange w:id="3295" w:author="Sano Yuma" w:date="2023-02-17T18:28:00Z">
                    <w:rPr/>
                  </w:rPrChange>
                </w:rPr>
                <w:t xml:space="preserve">    # 画像座標読み込み</w:t>
              </w:r>
            </w:ins>
          </w:p>
          <w:p w14:paraId="40F68BF3" w14:textId="77777777" w:rsidR="008C5C1E" w:rsidRPr="008C5C1E" w:rsidRDefault="008C5C1E">
            <w:pPr>
              <w:spacing w:line="240" w:lineRule="exact"/>
              <w:rPr>
                <w:ins w:id="3296" w:author="Sano Yuma" w:date="2023-02-17T18:28:00Z"/>
                <w:rFonts w:ascii="ＭＳ ゴシック" w:eastAsia="ＭＳ ゴシック" w:hAnsi="ＭＳ ゴシック"/>
                <w:sz w:val="18"/>
                <w:szCs w:val="18"/>
                <w:rPrChange w:id="3297" w:author="Sano Yuma" w:date="2023-02-17T18:28:00Z">
                  <w:rPr>
                    <w:ins w:id="3298" w:author="Sano Yuma" w:date="2023-02-17T18:28:00Z"/>
                  </w:rPr>
                </w:rPrChange>
              </w:rPr>
              <w:pPrChange w:id="3299" w:author="Sano Yuma" w:date="2023-02-17T18:29:00Z">
                <w:pPr/>
              </w:pPrChange>
            </w:pPr>
            <w:ins w:id="3300" w:author="Sano Yuma" w:date="2023-02-17T18:28:00Z">
              <w:r w:rsidRPr="008C5C1E">
                <w:rPr>
                  <w:rFonts w:ascii="ＭＳ ゴシック" w:eastAsia="ＭＳ ゴシック" w:hAnsi="ＭＳ ゴシック"/>
                  <w:sz w:val="18"/>
                  <w:szCs w:val="18"/>
                  <w:rPrChange w:id="3301" w:author="Sano Yuma" w:date="2023-02-17T18:28:00Z">
                    <w:rPr/>
                  </w:rPrChange>
                </w:rPr>
                <w:t xml:space="preserve">    imagePoints = getCoordCSV(OUTPUT_FILE)</w:t>
              </w:r>
            </w:ins>
          </w:p>
          <w:p w14:paraId="4D63B46E" w14:textId="77777777" w:rsidR="008C5C1E" w:rsidRPr="008C5C1E" w:rsidRDefault="008C5C1E">
            <w:pPr>
              <w:spacing w:line="240" w:lineRule="exact"/>
              <w:rPr>
                <w:ins w:id="3302" w:author="Sano Yuma" w:date="2023-02-17T18:28:00Z"/>
                <w:rFonts w:ascii="ＭＳ ゴシック" w:eastAsia="ＭＳ ゴシック" w:hAnsi="ＭＳ ゴシック"/>
                <w:sz w:val="18"/>
                <w:szCs w:val="18"/>
                <w:rPrChange w:id="3303" w:author="Sano Yuma" w:date="2023-02-17T18:28:00Z">
                  <w:rPr>
                    <w:ins w:id="3304" w:author="Sano Yuma" w:date="2023-02-17T18:28:00Z"/>
                  </w:rPr>
                </w:rPrChange>
              </w:rPr>
              <w:pPrChange w:id="3305" w:author="Sano Yuma" w:date="2023-02-17T18:29:00Z">
                <w:pPr/>
              </w:pPrChange>
            </w:pPr>
            <w:ins w:id="3306" w:author="Sano Yuma" w:date="2023-02-17T18:28:00Z">
              <w:r w:rsidRPr="008C5C1E">
                <w:rPr>
                  <w:rFonts w:ascii="ＭＳ ゴシック" w:eastAsia="ＭＳ ゴシック" w:hAnsi="ＭＳ ゴシック"/>
                  <w:sz w:val="18"/>
                  <w:szCs w:val="18"/>
                  <w:rPrChange w:id="3307" w:author="Sano Yuma" w:date="2023-02-17T18:28:00Z">
                    <w:rPr/>
                  </w:rPrChange>
                </w:rPr>
                <w:t xml:space="preserve">    print("[完了] 画像座標読み込み")</w:t>
              </w:r>
            </w:ins>
          </w:p>
          <w:p w14:paraId="050DC0EC" w14:textId="77777777" w:rsidR="008C5C1E" w:rsidRPr="008C5C1E" w:rsidRDefault="008C5C1E">
            <w:pPr>
              <w:spacing w:line="240" w:lineRule="exact"/>
              <w:rPr>
                <w:ins w:id="3308" w:author="Sano Yuma" w:date="2023-02-17T18:28:00Z"/>
                <w:rFonts w:ascii="ＭＳ ゴシック" w:eastAsia="ＭＳ ゴシック" w:hAnsi="ＭＳ ゴシック"/>
                <w:sz w:val="18"/>
                <w:szCs w:val="18"/>
                <w:rPrChange w:id="3309" w:author="Sano Yuma" w:date="2023-02-17T18:28:00Z">
                  <w:rPr>
                    <w:ins w:id="3310" w:author="Sano Yuma" w:date="2023-02-17T18:28:00Z"/>
                  </w:rPr>
                </w:rPrChange>
              </w:rPr>
              <w:pPrChange w:id="3311" w:author="Sano Yuma" w:date="2023-02-17T18:29:00Z">
                <w:pPr/>
              </w:pPrChange>
            </w:pPr>
            <w:ins w:id="3312" w:author="Sano Yuma" w:date="2023-02-17T18:28:00Z">
              <w:r w:rsidRPr="008C5C1E">
                <w:rPr>
                  <w:rFonts w:ascii="ＭＳ ゴシック" w:eastAsia="ＭＳ ゴシック" w:hAnsi="ＭＳ ゴシック"/>
                  <w:sz w:val="18"/>
                  <w:szCs w:val="18"/>
                  <w:rPrChange w:id="3313" w:author="Sano Yuma" w:date="2023-02-17T18:28:00Z">
                    <w:rPr/>
                  </w:rPrChange>
                </w:rPr>
                <w:t xml:space="preserve">    </w:t>
              </w:r>
            </w:ins>
          </w:p>
          <w:p w14:paraId="7BAED2DB" w14:textId="77777777" w:rsidR="008C5C1E" w:rsidRPr="008C5C1E" w:rsidRDefault="008C5C1E">
            <w:pPr>
              <w:spacing w:line="240" w:lineRule="exact"/>
              <w:rPr>
                <w:ins w:id="3314" w:author="Sano Yuma" w:date="2023-02-17T18:28:00Z"/>
                <w:rFonts w:ascii="ＭＳ ゴシック" w:eastAsia="ＭＳ ゴシック" w:hAnsi="ＭＳ ゴシック"/>
                <w:sz w:val="18"/>
                <w:szCs w:val="18"/>
                <w:rPrChange w:id="3315" w:author="Sano Yuma" w:date="2023-02-17T18:28:00Z">
                  <w:rPr>
                    <w:ins w:id="3316" w:author="Sano Yuma" w:date="2023-02-17T18:28:00Z"/>
                  </w:rPr>
                </w:rPrChange>
              </w:rPr>
              <w:pPrChange w:id="3317" w:author="Sano Yuma" w:date="2023-02-17T18:29:00Z">
                <w:pPr/>
              </w:pPrChange>
            </w:pPr>
            <w:ins w:id="3318" w:author="Sano Yuma" w:date="2023-02-17T18:28:00Z">
              <w:r w:rsidRPr="008C5C1E">
                <w:rPr>
                  <w:rFonts w:ascii="ＭＳ ゴシック" w:eastAsia="ＭＳ ゴシック" w:hAnsi="ＭＳ ゴシック"/>
                  <w:sz w:val="18"/>
                  <w:szCs w:val="18"/>
                  <w:rPrChange w:id="3319" w:author="Sano Yuma" w:date="2023-02-17T18:28:00Z">
                    <w:rPr/>
                  </w:rPrChange>
                </w:rPr>
                <w:t xml:space="preserve">    # カメラ外部パラメータ取得</w:t>
              </w:r>
            </w:ins>
          </w:p>
          <w:p w14:paraId="3ECC2CD9" w14:textId="77777777" w:rsidR="00F64CCD" w:rsidRDefault="008C5C1E" w:rsidP="008C5C1E">
            <w:pPr>
              <w:spacing w:line="240" w:lineRule="exact"/>
              <w:rPr>
                <w:ins w:id="3320" w:author="Sano Yuma" w:date="2023-02-17T18:30:00Z"/>
                <w:rFonts w:ascii="ＭＳ ゴシック" w:eastAsia="ＭＳ ゴシック" w:hAnsi="ＭＳ ゴシック"/>
                <w:sz w:val="18"/>
                <w:szCs w:val="18"/>
              </w:rPr>
            </w:pPr>
            <w:ins w:id="3321" w:author="Sano Yuma" w:date="2023-02-17T18:28:00Z">
              <w:r w:rsidRPr="008C5C1E">
                <w:rPr>
                  <w:rFonts w:ascii="ＭＳ ゴシック" w:eastAsia="ＭＳ ゴシック" w:hAnsi="ＭＳ ゴシック"/>
                  <w:sz w:val="18"/>
                  <w:szCs w:val="18"/>
                  <w:rPrChange w:id="3322" w:author="Sano Yuma" w:date="2023-02-17T18:28:00Z">
                    <w:rPr/>
                  </w:rPrChange>
                </w:rPr>
                <w:t xml:space="preserve">    objectPoints = np.array(</w:t>
              </w:r>
            </w:ins>
          </w:p>
          <w:p w14:paraId="2CBC0C62" w14:textId="77777777" w:rsidR="00F64CCD" w:rsidRDefault="008C5C1E" w:rsidP="00F64CCD">
            <w:pPr>
              <w:spacing w:line="240" w:lineRule="exact"/>
              <w:ind w:firstLineChars="300" w:firstLine="540"/>
              <w:rPr>
                <w:ins w:id="3323" w:author="Sano Yuma" w:date="2023-02-17T18:31:00Z"/>
                <w:rFonts w:ascii="ＭＳ ゴシック" w:eastAsia="ＭＳ ゴシック" w:hAnsi="ＭＳ ゴシック"/>
                <w:sz w:val="18"/>
                <w:szCs w:val="18"/>
              </w:rPr>
            </w:pPr>
            <w:ins w:id="3324" w:author="Sano Yuma" w:date="2023-02-17T18:28:00Z">
              <w:r w:rsidRPr="008C5C1E">
                <w:rPr>
                  <w:rFonts w:ascii="ＭＳ ゴシック" w:eastAsia="ＭＳ ゴシック" w:hAnsi="ＭＳ ゴシック"/>
                  <w:sz w:val="18"/>
                  <w:szCs w:val="18"/>
                  <w:rPrChange w:id="3325" w:author="Sano Yuma" w:date="2023-02-17T18:28:00Z">
                    <w:rPr/>
                  </w:rPrChange>
                </w:rPr>
                <w:t>getObjectPointFromIndexList(pointIndexList), dtype=np.float32</w:t>
              </w:r>
            </w:ins>
          </w:p>
          <w:p w14:paraId="7CDC1371" w14:textId="14AC300D" w:rsidR="008C5C1E" w:rsidRPr="008C5C1E" w:rsidRDefault="008C5C1E">
            <w:pPr>
              <w:spacing w:line="240" w:lineRule="exact"/>
              <w:ind w:firstLineChars="200" w:firstLine="360"/>
              <w:rPr>
                <w:ins w:id="3326" w:author="Sano Yuma" w:date="2023-02-17T18:28:00Z"/>
                <w:rFonts w:ascii="ＭＳ ゴシック" w:eastAsia="ＭＳ ゴシック" w:hAnsi="ＭＳ ゴシック"/>
                <w:sz w:val="18"/>
                <w:szCs w:val="18"/>
                <w:rPrChange w:id="3327" w:author="Sano Yuma" w:date="2023-02-17T18:28:00Z">
                  <w:rPr>
                    <w:ins w:id="3328" w:author="Sano Yuma" w:date="2023-02-17T18:28:00Z"/>
                  </w:rPr>
                </w:rPrChange>
              </w:rPr>
              <w:pPrChange w:id="3329" w:author="Sano Yuma" w:date="2023-02-17T18:31:00Z">
                <w:pPr/>
              </w:pPrChange>
            </w:pPr>
            <w:ins w:id="3330" w:author="Sano Yuma" w:date="2023-02-17T18:28:00Z">
              <w:r w:rsidRPr="008C5C1E">
                <w:rPr>
                  <w:rFonts w:ascii="ＭＳ ゴシック" w:eastAsia="ＭＳ ゴシック" w:hAnsi="ＭＳ ゴシック"/>
                  <w:sz w:val="18"/>
                  <w:szCs w:val="18"/>
                  <w:rPrChange w:id="3331" w:author="Sano Yuma" w:date="2023-02-17T18:28:00Z">
                    <w:rPr/>
                  </w:rPrChange>
                </w:rPr>
                <w:t>)</w:t>
              </w:r>
            </w:ins>
          </w:p>
          <w:p w14:paraId="7D181CC2" w14:textId="77777777" w:rsidR="00F64CCD" w:rsidRDefault="008C5C1E" w:rsidP="008C5C1E">
            <w:pPr>
              <w:spacing w:line="240" w:lineRule="exact"/>
              <w:rPr>
                <w:ins w:id="3332" w:author="Sano Yuma" w:date="2023-02-17T18:31:00Z"/>
                <w:rFonts w:ascii="ＭＳ ゴシック" w:eastAsia="ＭＳ ゴシック" w:hAnsi="ＭＳ ゴシック"/>
                <w:sz w:val="18"/>
                <w:szCs w:val="18"/>
              </w:rPr>
            </w:pPr>
            <w:ins w:id="3333" w:author="Sano Yuma" w:date="2023-02-17T18:28:00Z">
              <w:r w:rsidRPr="008C5C1E">
                <w:rPr>
                  <w:rFonts w:ascii="ＭＳ ゴシック" w:eastAsia="ＭＳ ゴシック" w:hAnsi="ＭＳ ゴシック"/>
                  <w:sz w:val="18"/>
                  <w:szCs w:val="18"/>
                  <w:rPrChange w:id="3334" w:author="Sano Yuma" w:date="2023-02-17T18:28:00Z">
                    <w:rPr/>
                  </w:rPrChange>
                </w:rPr>
                <w:t xml:space="preserve">    imagePoints = np.array(</w:t>
              </w:r>
            </w:ins>
          </w:p>
          <w:p w14:paraId="74C157E0" w14:textId="77777777" w:rsidR="00F64CCD" w:rsidRDefault="008C5C1E" w:rsidP="00F64CCD">
            <w:pPr>
              <w:spacing w:line="240" w:lineRule="exact"/>
              <w:ind w:firstLineChars="300" w:firstLine="540"/>
              <w:rPr>
                <w:ins w:id="3335" w:author="Sano Yuma" w:date="2023-02-17T18:31:00Z"/>
                <w:rFonts w:ascii="ＭＳ ゴシック" w:eastAsia="ＭＳ ゴシック" w:hAnsi="ＭＳ ゴシック"/>
                <w:sz w:val="18"/>
                <w:szCs w:val="18"/>
              </w:rPr>
            </w:pPr>
            <w:ins w:id="3336" w:author="Sano Yuma" w:date="2023-02-17T18:28:00Z">
              <w:r w:rsidRPr="008C5C1E">
                <w:rPr>
                  <w:rFonts w:ascii="ＭＳ ゴシック" w:eastAsia="ＭＳ ゴシック" w:hAnsi="ＭＳ ゴシック"/>
                  <w:sz w:val="18"/>
                  <w:szCs w:val="18"/>
                  <w:rPrChange w:id="3337" w:author="Sano Yuma" w:date="2023-02-17T18:28:00Z">
                    <w:rPr/>
                  </w:rPrChange>
                </w:rPr>
                <w:t>imagePoints, dtype=np.float32</w:t>
              </w:r>
            </w:ins>
          </w:p>
          <w:p w14:paraId="21E2C7DE" w14:textId="0268423A" w:rsidR="008C5C1E" w:rsidRPr="008C5C1E" w:rsidRDefault="008C5C1E">
            <w:pPr>
              <w:spacing w:line="240" w:lineRule="exact"/>
              <w:ind w:firstLineChars="200" w:firstLine="360"/>
              <w:rPr>
                <w:ins w:id="3338" w:author="Sano Yuma" w:date="2023-02-17T18:28:00Z"/>
                <w:rFonts w:ascii="ＭＳ ゴシック" w:eastAsia="ＭＳ ゴシック" w:hAnsi="ＭＳ ゴシック"/>
                <w:sz w:val="18"/>
                <w:szCs w:val="18"/>
                <w:rPrChange w:id="3339" w:author="Sano Yuma" w:date="2023-02-17T18:28:00Z">
                  <w:rPr>
                    <w:ins w:id="3340" w:author="Sano Yuma" w:date="2023-02-17T18:28:00Z"/>
                  </w:rPr>
                </w:rPrChange>
              </w:rPr>
              <w:pPrChange w:id="3341" w:author="Sano Yuma" w:date="2023-02-17T18:31:00Z">
                <w:pPr/>
              </w:pPrChange>
            </w:pPr>
            <w:ins w:id="3342" w:author="Sano Yuma" w:date="2023-02-17T18:28:00Z">
              <w:r w:rsidRPr="008C5C1E">
                <w:rPr>
                  <w:rFonts w:ascii="ＭＳ ゴシック" w:eastAsia="ＭＳ ゴシック" w:hAnsi="ＭＳ ゴシック"/>
                  <w:sz w:val="18"/>
                  <w:szCs w:val="18"/>
                  <w:rPrChange w:id="3343" w:author="Sano Yuma" w:date="2023-02-17T18:28:00Z">
                    <w:rPr/>
                  </w:rPrChange>
                </w:rPr>
                <w:t>)</w:t>
              </w:r>
            </w:ins>
          </w:p>
          <w:p w14:paraId="141A6632" w14:textId="77777777" w:rsidR="008C5C1E" w:rsidRPr="008C5C1E" w:rsidRDefault="008C5C1E">
            <w:pPr>
              <w:spacing w:line="240" w:lineRule="exact"/>
              <w:rPr>
                <w:ins w:id="3344" w:author="Sano Yuma" w:date="2023-02-17T18:28:00Z"/>
                <w:rFonts w:ascii="ＭＳ ゴシック" w:eastAsia="ＭＳ ゴシック" w:hAnsi="ＭＳ ゴシック"/>
                <w:sz w:val="18"/>
                <w:szCs w:val="18"/>
                <w:rPrChange w:id="3345" w:author="Sano Yuma" w:date="2023-02-17T18:28:00Z">
                  <w:rPr>
                    <w:ins w:id="3346" w:author="Sano Yuma" w:date="2023-02-17T18:28:00Z"/>
                  </w:rPr>
                </w:rPrChange>
              </w:rPr>
              <w:pPrChange w:id="3347" w:author="Sano Yuma" w:date="2023-02-17T18:29:00Z">
                <w:pPr/>
              </w:pPrChange>
            </w:pPr>
            <w:ins w:id="3348" w:author="Sano Yuma" w:date="2023-02-17T18:28:00Z">
              <w:r w:rsidRPr="008C5C1E">
                <w:rPr>
                  <w:rFonts w:ascii="ＭＳ ゴシック" w:eastAsia="ＭＳ ゴシック" w:hAnsi="ＭＳ ゴシック"/>
                  <w:sz w:val="18"/>
                  <w:szCs w:val="18"/>
                  <w:rPrChange w:id="3349" w:author="Sano Yuma" w:date="2023-02-17T18:28:00Z">
                    <w:rPr/>
                  </w:rPrChange>
                </w:rPr>
                <w:t xml:space="preserve">    </w:t>
              </w:r>
            </w:ins>
          </w:p>
          <w:p w14:paraId="68D649D4" w14:textId="77777777" w:rsidR="006606C5" w:rsidRDefault="008C5C1E" w:rsidP="008C5C1E">
            <w:pPr>
              <w:spacing w:line="240" w:lineRule="exact"/>
              <w:rPr>
                <w:ins w:id="3350" w:author="Sano Yuma" w:date="2023-02-17T18:33:00Z"/>
                <w:rFonts w:ascii="ＭＳ ゴシック" w:eastAsia="ＭＳ ゴシック" w:hAnsi="ＭＳ ゴシック"/>
                <w:sz w:val="18"/>
                <w:szCs w:val="18"/>
              </w:rPr>
            </w:pPr>
            <w:ins w:id="3351" w:author="Sano Yuma" w:date="2023-02-17T18:28:00Z">
              <w:r w:rsidRPr="008C5C1E">
                <w:rPr>
                  <w:rFonts w:ascii="ＭＳ ゴシック" w:eastAsia="ＭＳ ゴシック" w:hAnsi="ＭＳ ゴシック"/>
                  <w:sz w:val="18"/>
                  <w:szCs w:val="18"/>
                  <w:rPrChange w:id="3352" w:author="Sano Yuma" w:date="2023-02-17T18:28:00Z">
                    <w:rPr/>
                  </w:rPrChange>
                </w:rPr>
                <w:t xml:space="preserve">    camera2worldRotMat, cameraPosition = externalParameter(</w:t>
              </w:r>
            </w:ins>
          </w:p>
          <w:p w14:paraId="5C943A7F" w14:textId="77777777" w:rsidR="006606C5" w:rsidRDefault="008C5C1E" w:rsidP="006606C5">
            <w:pPr>
              <w:spacing w:line="240" w:lineRule="exact"/>
              <w:ind w:firstLineChars="300" w:firstLine="540"/>
              <w:rPr>
                <w:ins w:id="3353" w:author="Sano Yuma" w:date="2023-02-17T18:33:00Z"/>
                <w:rFonts w:ascii="ＭＳ ゴシック" w:eastAsia="ＭＳ ゴシック" w:hAnsi="ＭＳ ゴシック"/>
                <w:sz w:val="18"/>
                <w:szCs w:val="18"/>
              </w:rPr>
            </w:pPr>
            <w:ins w:id="3354" w:author="Sano Yuma" w:date="2023-02-17T18:28:00Z">
              <w:r w:rsidRPr="008C5C1E">
                <w:rPr>
                  <w:rFonts w:ascii="ＭＳ ゴシック" w:eastAsia="ＭＳ ゴシック" w:hAnsi="ＭＳ ゴシック"/>
                  <w:sz w:val="18"/>
                  <w:szCs w:val="18"/>
                  <w:rPrChange w:id="3355" w:author="Sano Yuma" w:date="2023-02-17T18:28:00Z">
                    <w:rPr/>
                  </w:rPrChange>
                </w:rPr>
                <w:t>cameraMatrix, dist, objectPoints, imagePoints</w:t>
              </w:r>
            </w:ins>
          </w:p>
          <w:p w14:paraId="53CF37C5" w14:textId="23750D84" w:rsidR="008C5C1E" w:rsidRPr="008C5C1E" w:rsidRDefault="008C5C1E">
            <w:pPr>
              <w:spacing w:line="240" w:lineRule="exact"/>
              <w:ind w:firstLineChars="200" w:firstLine="360"/>
              <w:rPr>
                <w:ins w:id="3356" w:author="Sano Yuma" w:date="2023-02-17T18:28:00Z"/>
                <w:rFonts w:ascii="ＭＳ ゴシック" w:eastAsia="ＭＳ ゴシック" w:hAnsi="ＭＳ ゴシック"/>
                <w:sz w:val="18"/>
                <w:szCs w:val="18"/>
                <w:rPrChange w:id="3357" w:author="Sano Yuma" w:date="2023-02-17T18:28:00Z">
                  <w:rPr>
                    <w:ins w:id="3358" w:author="Sano Yuma" w:date="2023-02-17T18:28:00Z"/>
                  </w:rPr>
                </w:rPrChange>
              </w:rPr>
              <w:pPrChange w:id="3359" w:author="Sano Yuma" w:date="2023-02-17T18:33:00Z">
                <w:pPr/>
              </w:pPrChange>
            </w:pPr>
            <w:ins w:id="3360" w:author="Sano Yuma" w:date="2023-02-17T18:28:00Z">
              <w:r w:rsidRPr="008C5C1E">
                <w:rPr>
                  <w:rFonts w:ascii="ＭＳ ゴシック" w:eastAsia="ＭＳ ゴシック" w:hAnsi="ＭＳ ゴシック"/>
                  <w:sz w:val="18"/>
                  <w:szCs w:val="18"/>
                  <w:rPrChange w:id="3361" w:author="Sano Yuma" w:date="2023-02-17T18:28:00Z">
                    <w:rPr/>
                  </w:rPrChange>
                </w:rPr>
                <w:t>)</w:t>
              </w:r>
            </w:ins>
          </w:p>
          <w:p w14:paraId="1A042A1F" w14:textId="77777777" w:rsidR="008C5C1E" w:rsidRPr="008C5C1E" w:rsidRDefault="008C5C1E">
            <w:pPr>
              <w:spacing w:line="240" w:lineRule="exact"/>
              <w:rPr>
                <w:ins w:id="3362" w:author="Sano Yuma" w:date="2023-02-17T18:28:00Z"/>
                <w:rFonts w:ascii="ＭＳ ゴシック" w:eastAsia="ＭＳ ゴシック" w:hAnsi="ＭＳ ゴシック"/>
                <w:sz w:val="18"/>
                <w:szCs w:val="18"/>
                <w:rPrChange w:id="3363" w:author="Sano Yuma" w:date="2023-02-17T18:28:00Z">
                  <w:rPr>
                    <w:ins w:id="3364" w:author="Sano Yuma" w:date="2023-02-17T18:28:00Z"/>
                  </w:rPr>
                </w:rPrChange>
              </w:rPr>
              <w:pPrChange w:id="3365" w:author="Sano Yuma" w:date="2023-02-17T18:29:00Z">
                <w:pPr/>
              </w:pPrChange>
            </w:pPr>
            <w:ins w:id="3366" w:author="Sano Yuma" w:date="2023-02-17T18:28:00Z">
              <w:r w:rsidRPr="008C5C1E">
                <w:rPr>
                  <w:rFonts w:ascii="ＭＳ ゴシック" w:eastAsia="ＭＳ ゴシック" w:hAnsi="ＭＳ ゴシック"/>
                  <w:sz w:val="18"/>
                  <w:szCs w:val="18"/>
                  <w:rPrChange w:id="3367" w:author="Sano Yuma" w:date="2023-02-17T18:28:00Z">
                    <w:rPr/>
                  </w:rPrChange>
                </w:rPr>
                <w:t xml:space="preserve">    cameraPosition = cameraPosition.reshape(-1)</w:t>
              </w:r>
            </w:ins>
          </w:p>
          <w:p w14:paraId="2CD0B484" w14:textId="77777777" w:rsidR="008C5C1E" w:rsidRPr="008C5C1E" w:rsidRDefault="008C5C1E">
            <w:pPr>
              <w:spacing w:line="240" w:lineRule="exact"/>
              <w:rPr>
                <w:ins w:id="3368" w:author="Sano Yuma" w:date="2023-02-17T18:28:00Z"/>
                <w:rFonts w:ascii="ＭＳ ゴシック" w:eastAsia="ＭＳ ゴシック" w:hAnsi="ＭＳ ゴシック"/>
                <w:sz w:val="18"/>
                <w:szCs w:val="18"/>
                <w:rPrChange w:id="3369" w:author="Sano Yuma" w:date="2023-02-17T18:28:00Z">
                  <w:rPr>
                    <w:ins w:id="3370" w:author="Sano Yuma" w:date="2023-02-17T18:28:00Z"/>
                  </w:rPr>
                </w:rPrChange>
              </w:rPr>
              <w:pPrChange w:id="3371" w:author="Sano Yuma" w:date="2023-02-17T18:29:00Z">
                <w:pPr/>
              </w:pPrChange>
            </w:pPr>
          </w:p>
          <w:p w14:paraId="5DA9E9D8" w14:textId="77777777" w:rsidR="008C5C1E" w:rsidRPr="008C5C1E" w:rsidRDefault="008C5C1E">
            <w:pPr>
              <w:spacing w:line="240" w:lineRule="exact"/>
              <w:rPr>
                <w:ins w:id="3372" w:author="Sano Yuma" w:date="2023-02-17T18:28:00Z"/>
                <w:rFonts w:ascii="ＭＳ ゴシック" w:eastAsia="ＭＳ ゴシック" w:hAnsi="ＭＳ ゴシック"/>
                <w:sz w:val="18"/>
                <w:szCs w:val="18"/>
                <w:rPrChange w:id="3373" w:author="Sano Yuma" w:date="2023-02-17T18:28:00Z">
                  <w:rPr>
                    <w:ins w:id="3374" w:author="Sano Yuma" w:date="2023-02-17T18:28:00Z"/>
                  </w:rPr>
                </w:rPrChange>
              </w:rPr>
              <w:pPrChange w:id="3375" w:author="Sano Yuma" w:date="2023-02-17T18:29:00Z">
                <w:pPr/>
              </w:pPrChange>
            </w:pPr>
            <w:ins w:id="3376" w:author="Sano Yuma" w:date="2023-02-17T18:28:00Z">
              <w:r w:rsidRPr="008C5C1E">
                <w:rPr>
                  <w:rFonts w:ascii="ＭＳ ゴシック" w:eastAsia="ＭＳ ゴシック" w:hAnsi="ＭＳ ゴシック"/>
                  <w:sz w:val="18"/>
                  <w:szCs w:val="18"/>
                  <w:rPrChange w:id="3377" w:author="Sano Yuma" w:date="2023-02-17T18:28:00Z">
                    <w:rPr/>
                  </w:rPrChange>
                </w:rPr>
                <w:t xml:space="preserve">    # カメラの単位方向ベクトル</w:t>
              </w:r>
            </w:ins>
          </w:p>
          <w:p w14:paraId="5A7CDEA8" w14:textId="77777777" w:rsidR="008C5C1E" w:rsidRPr="008C5C1E" w:rsidRDefault="008C5C1E">
            <w:pPr>
              <w:spacing w:line="240" w:lineRule="exact"/>
              <w:rPr>
                <w:ins w:id="3378" w:author="Sano Yuma" w:date="2023-02-17T18:28:00Z"/>
                <w:rFonts w:ascii="ＭＳ ゴシック" w:eastAsia="ＭＳ ゴシック" w:hAnsi="ＭＳ ゴシック"/>
                <w:sz w:val="18"/>
                <w:szCs w:val="18"/>
                <w:rPrChange w:id="3379" w:author="Sano Yuma" w:date="2023-02-17T18:28:00Z">
                  <w:rPr>
                    <w:ins w:id="3380" w:author="Sano Yuma" w:date="2023-02-17T18:28:00Z"/>
                  </w:rPr>
                </w:rPrChange>
              </w:rPr>
              <w:pPrChange w:id="3381" w:author="Sano Yuma" w:date="2023-02-17T18:29:00Z">
                <w:pPr/>
              </w:pPrChange>
            </w:pPr>
            <w:ins w:id="3382" w:author="Sano Yuma" w:date="2023-02-17T18:28:00Z">
              <w:r w:rsidRPr="008C5C1E">
                <w:rPr>
                  <w:rFonts w:ascii="ＭＳ ゴシック" w:eastAsia="ＭＳ ゴシック" w:hAnsi="ＭＳ ゴシック"/>
                  <w:sz w:val="18"/>
                  <w:szCs w:val="18"/>
                  <w:rPrChange w:id="3383" w:author="Sano Yuma" w:date="2023-02-17T18:28:00Z">
                    <w:rPr/>
                  </w:rPrChange>
                </w:rPr>
                <w:t xml:space="preserve">    cameraDirection = np.dot(camera2worldRotMat, [0, 0, 1]) * (-1)</w:t>
              </w:r>
            </w:ins>
          </w:p>
          <w:p w14:paraId="0376AF0C" w14:textId="77777777" w:rsidR="008C5C1E" w:rsidRPr="008C5C1E" w:rsidRDefault="008C5C1E">
            <w:pPr>
              <w:spacing w:line="240" w:lineRule="exact"/>
              <w:rPr>
                <w:ins w:id="3384" w:author="Sano Yuma" w:date="2023-02-17T18:28:00Z"/>
                <w:rFonts w:ascii="ＭＳ ゴシック" w:eastAsia="ＭＳ ゴシック" w:hAnsi="ＭＳ ゴシック"/>
                <w:sz w:val="18"/>
                <w:szCs w:val="18"/>
                <w:rPrChange w:id="3385" w:author="Sano Yuma" w:date="2023-02-17T18:28:00Z">
                  <w:rPr>
                    <w:ins w:id="3386" w:author="Sano Yuma" w:date="2023-02-17T18:28:00Z"/>
                  </w:rPr>
                </w:rPrChange>
              </w:rPr>
              <w:pPrChange w:id="3387" w:author="Sano Yuma" w:date="2023-02-17T18:29:00Z">
                <w:pPr/>
              </w:pPrChange>
            </w:pPr>
          </w:p>
          <w:p w14:paraId="7B2614EE" w14:textId="77777777" w:rsidR="008C5C1E" w:rsidRPr="008C5C1E" w:rsidRDefault="008C5C1E">
            <w:pPr>
              <w:spacing w:line="240" w:lineRule="exact"/>
              <w:rPr>
                <w:ins w:id="3388" w:author="Sano Yuma" w:date="2023-02-17T18:28:00Z"/>
                <w:rFonts w:ascii="ＭＳ ゴシック" w:eastAsia="ＭＳ ゴシック" w:hAnsi="ＭＳ ゴシック"/>
                <w:sz w:val="18"/>
                <w:szCs w:val="18"/>
                <w:rPrChange w:id="3389" w:author="Sano Yuma" w:date="2023-02-17T18:28:00Z">
                  <w:rPr>
                    <w:ins w:id="3390" w:author="Sano Yuma" w:date="2023-02-17T18:28:00Z"/>
                  </w:rPr>
                </w:rPrChange>
              </w:rPr>
              <w:pPrChange w:id="3391" w:author="Sano Yuma" w:date="2023-02-17T18:29:00Z">
                <w:pPr/>
              </w:pPrChange>
            </w:pPr>
            <w:ins w:id="3392" w:author="Sano Yuma" w:date="2023-02-17T18:28:00Z">
              <w:r w:rsidRPr="008C5C1E">
                <w:rPr>
                  <w:rFonts w:ascii="ＭＳ ゴシック" w:eastAsia="ＭＳ ゴシック" w:hAnsi="ＭＳ ゴシック"/>
                  <w:sz w:val="18"/>
                  <w:szCs w:val="18"/>
                  <w:rPrChange w:id="3393" w:author="Sano Yuma" w:date="2023-02-17T18:28:00Z">
                    <w:rPr/>
                  </w:rPrChange>
                </w:rPr>
                <w:t xml:space="preserve">    print("[完了] カメラ外部パラメータ取得\n")</w:t>
              </w:r>
            </w:ins>
          </w:p>
          <w:p w14:paraId="7EFDE9CA" w14:textId="77777777" w:rsidR="008C5C1E" w:rsidRPr="008C5C1E" w:rsidRDefault="008C5C1E">
            <w:pPr>
              <w:spacing w:line="240" w:lineRule="exact"/>
              <w:rPr>
                <w:ins w:id="3394" w:author="Sano Yuma" w:date="2023-02-17T18:28:00Z"/>
                <w:rFonts w:ascii="ＭＳ ゴシック" w:eastAsia="ＭＳ ゴシック" w:hAnsi="ＭＳ ゴシック"/>
                <w:sz w:val="18"/>
                <w:szCs w:val="18"/>
                <w:rPrChange w:id="3395" w:author="Sano Yuma" w:date="2023-02-17T18:28:00Z">
                  <w:rPr>
                    <w:ins w:id="3396" w:author="Sano Yuma" w:date="2023-02-17T18:28:00Z"/>
                  </w:rPr>
                </w:rPrChange>
              </w:rPr>
              <w:pPrChange w:id="3397" w:author="Sano Yuma" w:date="2023-02-17T18:29:00Z">
                <w:pPr/>
              </w:pPrChange>
            </w:pPr>
            <w:ins w:id="3398" w:author="Sano Yuma" w:date="2023-02-17T18:28:00Z">
              <w:r w:rsidRPr="008C5C1E">
                <w:rPr>
                  <w:rFonts w:ascii="ＭＳ ゴシック" w:eastAsia="ＭＳ ゴシック" w:hAnsi="ＭＳ ゴシック"/>
                  <w:sz w:val="18"/>
                  <w:szCs w:val="18"/>
                  <w:rPrChange w:id="3399" w:author="Sano Yuma" w:date="2023-02-17T18:28:00Z">
                    <w:rPr/>
                  </w:rPrChange>
                </w:rPr>
                <w:t xml:space="preserve">    print("カメラ座標系→世界座標系の回転行列\n", camera2worldRotMat, "\n")</w:t>
              </w:r>
            </w:ins>
          </w:p>
          <w:p w14:paraId="6DFEE9FC" w14:textId="77777777" w:rsidR="008C5C1E" w:rsidRPr="008C5C1E" w:rsidRDefault="008C5C1E">
            <w:pPr>
              <w:spacing w:line="240" w:lineRule="exact"/>
              <w:rPr>
                <w:ins w:id="3400" w:author="Sano Yuma" w:date="2023-02-17T18:28:00Z"/>
                <w:rFonts w:ascii="ＭＳ ゴシック" w:eastAsia="ＭＳ ゴシック" w:hAnsi="ＭＳ ゴシック"/>
                <w:sz w:val="18"/>
                <w:szCs w:val="18"/>
                <w:rPrChange w:id="3401" w:author="Sano Yuma" w:date="2023-02-17T18:28:00Z">
                  <w:rPr>
                    <w:ins w:id="3402" w:author="Sano Yuma" w:date="2023-02-17T18:28:00Z"/>
                  </w:rPr>
                </w:rPrChange>
              </w:rPr>
              <w:pPrChange w:id="3403" w:author="Sano Yuma" w:date="2023-02-17T18:29:00Z">
                <w:pPr/>
              </w:pPrChange>
            </w:pPr>
            <w:ins w:id="3404" w:author="Sano Yuma" w:date="2023-02-17T18:28:00Z">
              <w:r w:rsidRPr="008C5C1E">
                <w:rPr>
                  <w:rFonts w:ascii="ＭＳ ゴシック" w:eastAsia="ＭＳ ゴシック" w:hAnsi="ＭＳ ゴシック"/>
                  <w:sz w:val="18"/>
                  <w:szCs w:val="18"/>
                  <w:rPrChange w:id="3405" w:author="Sano Yuma" w:date="2023-02-17T18:28:00Z">
                    <w:rPr/>
                  </w:rPrChange>
                </w:rPr>
                <w:t xml:space="preserve">    print("世界座標系のカメラ位置\n",           cameraPosition,     "\n")</w:t>
              </w:r>
            </w:ins>
          </w:p>
          <w:p w14:paraId="67634F46" w14:textId="77777777" w:rsidR="008C5C1E" w:rsidRPr="008C5C1E" w:rsidRDefault="008C5C1E">
            <w:pPr>
              <w:spacing w:line="240" w:lineRule="exact"/>
              <w:rPr>
                <w:ins w:id="3406" w:author="Sano Yuma" w:date="2023-02-17T18:28:00Z"/>
                <w:rFonts w:ascii="ＭＳ ゴシック" w:eastAsia="ＭＳ ゴシック" w:hAnsi="ＭＳ ゴシック"/>
                <w:sz w:val="18"/>
                <w:szCs w:val="18"/>
                <w:rPrChange w:id="3407" w:author="Sano Yuma" w:date="2023-02-17T18:28:00Z">
                  <w:rPr>
                    <w:ins w:id="3408" w:author="Sano Yuma" w:date="2023-02-17T18:28:00Z"/>
                  </w:rPr>
                </w:rPrChange>
              </w:rPr>
              <w:pPrChange w:id="3409" w:author="Sano Yuma" w:date="2023-02-17T18:29:00Z">
                <w:pPr/>
              </w:pPrChange>
            </w:pPr>
            <w:ins w:id="3410" w:author="Sano Yuma" w:date="2023-02-17T18:28:00Z">
              <w:r w:rsidRPr="008C5C1E">
                <w:rPr>
                  <w:rFonts w:ascii="ＭＳ ゴシック" w:eastAsia="ＭＳ ゴシック" w:hAnsi="ＭＳ ゴシック"/>
                  <w:sz w:val="18"/>
                  <w:szCs w:val="18"/>
                  <w:rPrChange w:id="3411" w:author="Sano Yuma" w:date="2023-02-17T18:28:00Z">
                    <w:rPr/>
                  </w:rPrChange>
                </w:rPr>
                <w:t xml:space="preserve">    print("世界座標系のカメラ方向ベクトル\n",    cameraDirection,    "\n")</w:t>
              </w:r>
            </w:ins>
          </w:p>
          <w:p w14:paraId="67E50B77" w14:textId="77777777" w:rsidR="008C5C1E" w:rsidRPr="008C5C1E" w:rsidRDefault="008C5C1E">
            <w:pPr>
              <w:spacing w:line="240" w:lineRule="exact"/>
              <w:rPr>
                <w:ins w:id="3412" w:author="Sano Yuma" w:date="2023-02-17T18:28:00Z"/>
                <w:rFonts w:ascii="ＭＳ ゴシック" w:eastAsia="ＭＳ ゴシック" w:hAnsi="ＭＳ ゴシック"/>
                <w:sz w:val="18"/>
                <w:szCs w:val="18"/>
                <w:rPrChange w:id="3413" w:author="Sano Yuma" w:date="2023-02-17T18:28:00Z">
                  <w:rPr>
                    <w:ins w:id="3414" w:author="Sano Yuma" w:date="2023-02-17T18:28:00Z"/>
                  </w:rPr>
                </w:rPrChange>
              </w:rPr>
              <w:pPrChange w:id="3415" w:author="Sano Yuma" w:date="2023-02-17T18:29:00Z">
                <w:pPr/>
              </w:pPrChange>
            </w:pPr>
            <w:ins w:id="3416" w:author="Sano Yuma" w:date="2023-02-17T18:28:00Z">
              <w:r w:rsidRPr="008C5C1E">
                <w:rPr>
                  <w:rFonts w:ascii="ＭＳ ゴシック" w:eastAsia="ＭＳ ゴシック" w:hAnsi="ＭＳ ゴシック"/>
                  <w:sz w:val="18"/>
                  <w:szCs w:val="18"/>
                  <w:rPrChange w:id="3417" w:author="Sano Yuma" w:date="2023-02-17T18:28:00Z">
                    <w:rPr/>
                  </w:rPrChange>
                </w:rPr>
                <w:t xml:space="preserve">    </w:t>
              </w:r>
            </w:ins>
          </w:p>
          <w:p w14:paraId="58F5C8AB" w14:textId="77777777" w:rsidR="008C5C1E" w:rsidRPr="008C5C1E" w:rsidRDefault="008C5C1E">
            <w:pPr>
              <w:spacing w:line="240" w:lineRule="exact"/>
              <w:rPr>
                <w:ins w:id="3418" w:author="Sano Yuma" w:date="2023-02-17T18:28:00Z"/>
                <w:rFonts w:ascii="ＭＳ ゴシック" w:eastAsia="ＭＳ ゴシック" w:hAnsi="ＭＳ ゴシック"/>
                <w:sz w:val="18"/>
                <w:szCs w:val="18"/>
                <w:rPrChange w:id="3419" w:author="Sano Yuma" w:date="2023-02-17T18:28:00Z">
                  <w:rPr>
                    <w:ins w:id="3420" w:author="Sano Yuma" w:date="2023-02-17T18:28:00Z"/>
                  </w:rPr>
                </w:rPrChange>
              </w:rPr>
              <w:pPrChange w:id="3421" w:author="Sano Yuma" w:date="2023-02-17T18:29:00Z">
                <w:pPr/>
              </w:pPrChange>
            </w:pPr>
            <w:ins w:id="3422" w:author="Sano Yuma" w:date="2023-02-17T18:28:00Z">
              <w:r w:rsidRPr="008C5C1E">
                <w:rPr>
                  <w:rFonts w:ascii="ＭＳ ゴシック" w:eastAsia="ＭＳ ゴシック" w:hAnsi="ＭＳ ゴシック"/>
                  <w:sz w:val="18"/>
                  <w:szCs w:val="18"/>
                  <w:rPrChange w:id="3423" w:author="Sano Yuma" w:date="2023-02-17T18:28:00Z">
                    <w:rPr/>
                  </w:rPrChange>
                </w:rPr>
                <w:t xml:space="preserve">    # CSV書き込み</w:t>
              </w:r>
            </w:ins>
          </w:p>
          <w:p w14:paraId="631BC43A" w14:textId="77777777" w:rsidR="00F64CCD" w:rsidRDefault="008C5C1E" w:rsidP="008C5C1E">
            <w:pPr>
              <w:spacing w:line="240" w:lineRule="exact"/>
              <w:rPr>
                <w:ins w:id="3424" w:author="Sano Yuma" w:date="2023-02-17T18:30:00Z"/>
                <w:rFonts w:ascii="ＭＳ ゴシック" w:eastAsia="ＭＳ ゴシック" w:hAnsi="ＭＳ ゴシック"/>
                <w:sz w:val="18"/>
                <w:szCs w:val="18"/>
              </w:rPr>
            </w:pPr>
            <w:ins w:id="3425" w:author="Sano Yuma" w:date="2023-02-17T18:28:00Z">
              <w:r w:rsidRPr="008C5C1E">
                <w:rPr>
                  <w:rFonts w:ascii="ＭＳ ゴシック" w:eastAsia="ＭＳ ゴシック" w:hAnsi="ＭＳ ゴシック"/>
                  <w:sz w:val="18"/>
                  <w:szCs w:val="18"/>
                  <w:rPrChange w:id="3426" w:author="Sano Yuma" w:date="2023-02-17T18:28:00Z">
                    <w:rPr/>
                  </w:rPrChange>
                </w:rPr>
                <w:t xml:space="preserve">    writeCameraInfoCSV(</w:t>
              </w:r>
            </w:ins>
          </w:p>
          <w:p w14:paraId="25E9F26D" w14:textId="77777777" w:rsidR="00F64CCD" w:rsidRDefault="008C5C1E" w:rsidP="00F64CCD">
            <w:pPr>
              <w:spacing w:line="240" w:lineRule="exact"/>
              <w:ind w:firstLineChars="300" w:firstLine="540"/>
              <w:rPr>
                <w:ins w:id="3427" w:author="Sano Yuma" w:date="2023-02-17T18:30:00Z"/>
                <w:rFonts w:ascii="ＭＳ ゴシック" w:eastAsia="ＭＳ ゴシック" w:hAnsi="ＭＳ ゴシック"/>
                <w:sz w:val="18"/>
                <w:szCs w:val="18"/>
              </w:rPr>
            </w:pPr>
            <w:ins w:id="3428" w:author="Sano Yuma" w:date="2023-02-17T18:28:00Z">
              <w:r w:rsidRPr="008C5C1E">
                <w:rPr>
                  <w:rFonts w:ascii="ＭＳ ゴシック" w:eastAsia="ＭＳ ゴシック" w:hAnsi="ＭＳ ゴシック"/>
                  <w:sz w:val="18"/>
                  <w:szCs w:val="18"/>
                  <w:rPrChange w:id="3429" w:author="Sano Yuma" w:date="2023-02-17T18:28:00Z">
                    <w:rPr/>
                  </w:rPrChange>
                </w:rPr>
                <w:t>cameraMatrix,</w:t>
              </w:r>
            </w:ins>
            <w:ins w:id="3430" w:author="Sano Yuma" w:date="2023-02-17T18:30:00Z">
              <w:r w:rsidR="00F64CCD">
                <w:rPr>
                  <w:rFonts w:ascii="ＭＳ ゴシック" w:eastAsia="ＭＳ ゴシック" w:hAnsi="ＭＳ ゴシック" w:hint="eastAsia"/>
                  <w:sz w:val="18"/>
                  <w:szCs w:val="18"/>
                </w:rPr>
                <w:t xml:space="preserve"> </w:t>
              </w:r>
            </w:ins>
            <w:ins w:id="3431" w:author="Sano Yuma" w:date="2023-02-17T18:28:00Z">
              <w:r w:rsidRPr="008C5C1E">
                <w:rPr>
                  <w:rFonts w:ascii="ＭＳ ゴシック" w:eastAsia="ＭＳ ゴシック" w:hAnsi="ＭＳ ゴシック"/>
                  <w:sz w:val="18"/>
                  <w:szCs w:val="18"/>
                  <w:rPrChange w:id="3432" w:author="Sano Yuma" w:date="2023-02-17T18:28:00Z">
                    <w:rPr/>
                  </w:rPrChange>
                </w:rPr>
                <w:t>dist, camera2worldRotMat, cameraPosition, cameraDirection</w:t>
              </w:r>
            </w:ins>
          </w:p>
          <w:p w14:paraId="2CB98963" w14:textId="19E29E91" w:rsidR="008C5C1E" w:rsidRPr="008C5C1E" w:rsidRDefault="008C5C1E">
            <w:pPr>
              <w:spacing w:line="240" w:lineRule="exact"/>
              <w:ind w:firstLineChars="200" w:firstLine="360"/>
              <w:rPr>
                <w:ins w:id="3433" w:author="Sano Yuma" w:date="2023-02-17T18:28:00Z"/>
                <w:rFonts w:ascii="ＭＳ ゴシック" w:eastAsia="ＭＳ ゴシック" w:hAnsi="ＭＳ ゴシック"/>
                <w:sz w:val="18"/>
                <w:szCs w:val="18"/>
                <w:rPrChange w:id="3434" w:author="Sano Yuma" w:date="2023-02-17T18:28:00Z">
                  <w:rPr>
                    <w:ins w:id="3435" w:author="Sano Yuma" w:date="2023-02-17T18:28:00Z"/>
                  </w:rPr>
                </w:rPrChange>
              </w:rPr>
              <w:pPrChange w:id="3436" w:author="Sano Yuma" w:date="2023-02-17T18:30:00Z">
                <w:pPr/>
              </w:pPrChange>
            </w:pPr>
            <w:ins w:id="3437" w:author="Sano Yuma" w:date="2023-02-17T18:28:00Z">
              <w:r w:rsidRPr="008C5C1E">
                <w:rPr>
                  <w:rFonts w:ascii="ＭＳ ゴシック" w:eastAsia="ＭＳ ゴシック" w:hAnsi="ＭＳ ゴシック"/>
                  <w:sz w:val="18"/>
                  <w:szCs w:val="18"/>
                  <w:rPrChange w:id="3438" w:author="Sano Yuma" w:date="2023-02-17T18:28:00Z">
                    <w:rPr/>
                  </w:rPrChange>
                </w:rPr>
                <w:t>)</w:t>
              </w:r>
            </w:ins>
          </w:p>
        </w:tc>
      </w:tr>
    </w:tbl>
    <w:p w14:paraId="15060055" w14:textId="1B3A744B" w:rsidR="0050373C" w:rsidRPr="0050373C" w:rsidRDefault="0050373C" w:rsidP="0050373C">
      <w:pPr>
        <w:rPr>
          <w:ins w:id="3439" w:author="Sano Yuma" w:date="2023-02-17T18:29:00Z"/>
        </w:rPr>
      </w:pPr>
    </w:p>
    <w:p w14:paraId="092780C8" w14:textId="298CEDF0" w:rsidR="00B01495" w:rsidRDefault="007600D2">
      <w:pPr>
        <w:pStyle w:val="2"/>
        <w:rPr>
          <w:ins w:id="3440" w:author="Sano Yuma" w:date="2023-02-23T15:52:00Z"/>
          <w:rFonts w:asciiTheme="minorHAnsi" w:eastAsiaTheme="minorHAnsi" w:hAnsiTheme="minorHAnsi"/>
          <w:sz w:val="24"/>
          <w:szCs w:val="28"/>
        </w:rPr>
      </w:pPr>
      <w:bookmarkStart w:id="3441" w:name="_Toc127563147"/>
      <w:ins w:id="3442" w:author="Sano Yuma" w:date="2023-02-17T18:34:00Z">
        <w:r w:rsidRPr="009406FC">
          <w:rPr>
            <w:rFonts w:asciiTheme="minorHAnsi" w:eastAsiaTheme="minorHAnsi" w:hAnsiTheme="minorHAnsi"/>
            <w:sz w:val="24"/>
            <w:szCs w:val="28"/>
          </w:rPr>
          <w:t>A.</w:t>
        </w:r>
        <w:r w:rsidR="00B01495" w:rsidRPr="009406FC">
          <w:rPr>
            <w:rFonts w:asciiTheme="minorHAnsi" w:eastAsiaTheme="minorHAnsi" w:hAnsiTheme="minorHAnsi"/>
            <w:sz w:val="24"/>
            <w:szCs w:val="28"/>
          </w:rPr>
          <w:t>2</w:t>
        </w:r>
        <w:r w:rsidRPr="009406FC">
          <w:rPr>
            <w:rFonts w:asciiTheme="minorHAnsi" w:eastAsiaTheme="minorHAnsi" w:hAnsiTheme="minorHAnsi" w:hint="eastAsia"/>
            <w:sz w:val="24"/>
            <w:szCs w:val="28"/>
          </w:rPr>
          <w:t xml:space="preserve">　</w:t>
        </w:r>
      </w:ins>
      <w:ins w:id="3443" w:author="Sano Yuma" w:date="2023-02-17T20:56:00Z">
        <w:r w:rsidR="002A5398" w:rsidRPr="009406FC">
          <w:rPr>
            <w:rFonts w:asciiTheme="minorHAnsi" w:eastAsiaTheme="minorHAnsi" w:hAnsiTheme="minorHAnsi" w:hint="eastAsia"/>
            <w:sz w:val="24"/>
            <w:szCs w:val="28"/>
          </w:rPr>
          <w:t>選手の</w:t>
        </w:r>
        <w:r w:rsidR="002A5398" w:rsidRPr="009406FC">
          <w:rPr>
            <w:rFonts w:asciiTheme="minorHAnsi" w:eastAsiaTheme="minorHAnsi" w:hAnsiTheme="minorHAnsi"/>
            <w:sz w:val="24"/>
            <w:szCs w:val="28"/>
          </w:rPr>
          <w:t>3次元位置推定</w:t>
        </w:r>
      </w:ins>
      <w:bookmarkEnd w:id="3441"/>
    </w:p>
    <w:p w14:paraId="1E90E84E" w14:textId="25FCCD86" w:rsidR="009406FC" w:rsidRPr="009406FC" w:rsidRDefault="009406FC" w:rsidP="009406FC">
      <w:pPr>
        <w:rPr>
          <w:ins w:id="3444" w:author="Sano Yuma" w:date="2023-02-17T20:59:00Z"/>
          <w:rFonts w:hint="eastAsia"/>
          <w:rPrChange w:id="3445" w:author="Sano Yuma" w:date="2023-02-23T15:52:00Z">
            <w:rPr>
              <w:ins w:id="3446" w:author="Sano Yuma" w:date="2023-02-17T20:59:00Z"/>
              <w:rFonts w:eastAsiaTheme="minorHAnsi" w:hint="eastAsia"/>
              <w:sz w:val="24"/>
              <w:szCs w:val="28"/>
            </w:rPr>
          </w:rPrChange>
        </w:rPr>
      </w:pPr>
      <w:ins w:id="3447" w:author="Sano Yuma" w:date="2023-02-23T15:52:00Z">
        <w:r>
          <w:rPr>
            <w:rFonts w:hint="eastAsia"/>
          </w:rPr>
          <w:t xml:space="preserve">　リスト2</w:t>
        </w:r>
        <w:r>
          <w:t>.1</w:t>
        </w:r>
      </w:ins>
      <w:ins w:id="3448" w:author="Sano Yuma" w:date="2023-02-23T15:54:00Z">
        <w:r w:rsidR="005278CC">
          <w:rPr>
            <w:rFonts w:hint="eastAsia"/>
          </w:rPr>
          <w:t>に</w:t>
        </w:r>
      </w:ins>
      <w:ins w:id="3449" w:author="Sano Yuma" w:date="2023-02-23T15:52:00Z">
        <w:r>
          <w:rPr>
            <w:rFonts w:hint="eastAsia"/>
          </w:rPr>
          <w:t>は</w:t>
        </w:r>
        <w:r w:rsidR="00A60AAF">
          <w:rPr>
            <w:rFonts w:hint="eastAsia"/>
          </w:rPr>
          <w:t>、</w:t>
        </w:r>
        <w:r w:rsidR="00D3012D">
          <w:rPr>
            <w:rFonts w:hint="eastAsia"/>
          </w:rPr>
          <w:t>直線の最近点を求める関数を</w:t>
        </w:r>
      </w:ins>
      <w:ins w:id="3450" w:author="Sano Yuma" w:date="2023-02-23T15:53:00Z">
        <w:r w:rsidR="00AB7A39">
          <w:rPr>
            <w:rFonts w:hint="eastAsia"/>
          </w:rPr>
          <w:t>記載し</w:t>
        </w:r>
      </w:ins>
      <w:ins w:id="3451" w:author="Sano Yuma" w:date="2023-02-23T15:54:00Z">
        <w:r w:rsidR="00991B47">
          <w:rPr>
            <w:rFonts w:hint="eastAsia"/>
          </w:rPr>
          <w:t>ている</w:t>
        </w:r>
      </w:ins>
      <w:ins w:id="3452" w:author="Sano Yuma" w:date="2023-02-23T15:53:00Z">
        <w:r w:rsidR="00077800">
          <w:rPr>
            <w:rFonts w:hint="eastAsia"/>
          </w:rPr>
          <w:t>。リスト2</w:t>
        </w:r>
        <w:r w:rsidR="00077800">
          <w:t>.2</w:t>
        </w:r>
        <w:r w:rsidR="00077800">
          <w:rPr>
            <w:rFonts w:hint="eastAsia"/>
          </w:rPr>
          <w:t>は、</w:t>
        </w:r>
      </w:ins>
      <w:ins w:id="3453" w:author="Sano Yuma" w:date="2023-02-23T16:17:00Z">
        <w:r w:rsidR="00756FD0">
          <w:rPr>
            <w:rFonts w:hint="eastAsia"/>
          </w:rPr>
          <w:t>リスト</w:t>
        </w:r>
        <w:r w:rsidR="00756FD0">
          <w:t>2.1</w:t>
        </w:r>
      </w:ins>
      <w:ins w:id="3454" w:author="Sano Yuma" w:date="2023-02-23T15:53:00Z">
        <w:r w:rsidR="00077800">
          <w:rPr>
            <w:rFonts w:hint="eastAsia"/>
          </w:rPr>
          <w:t>をインポートし、与えられた</w:t>
        </w:r>
      </w:ins>
      <w:ins w:id="3455" w:author="Sano Yuma" w:date="2023-02-23T15:55:00Z">
        <w:r w:rsidR="009E3BDA">
          <w:rPr>
            <w:rFonts w:hint="eastAsia"/>
          </w:rPr>
          <w:t>選手の</w:t>
        </w:r>
      </w:ins>
      <w:ins w:id="3456" w:author="Sano Yuma" w:date="2023-02-23T15:54:00Z">
        <w:r w:rsidR="00836B48">
          <w:rPr>
            <w:rFonts w:hint="eastAsia"/>
          </w:rPr>
          <w:t>画像座標から</w:t>
        </w:r>
      </w:ins>
      <w:ins w:id="3457" w:author="Sano Yuma" w:date="2023-02-23T15:55:00Z">
        <w:r w:rsidR="009E3BDA">
          <w:rPr>
            <w:rFonts w:hint="eastAsia"/>
          </w:rPr>
          <w:t>実空間の</w:t>
        </w:r>
      </w:ins>
      <w:ins w:id="3458" w:author="Sano Yuma" w:date="2023-02-23T15:54:00Z">
        <w:r w:rsidR="009E3BDA">
          <w:rPr>
            <w:rFonts w:hint="eastAsia"/>
          </w:rPr>
          <w:t>3次元位置</w:t>
        </w:r>
      </w:ins>
      <w:ins w:id="3459" w:author="Sano Yuma" w:date="2023-02-23T15:55:00Z">
        <w:r w:rsidR="009E3BDA">
          <w:rPr>
            <w:rFonts w:hint="eastAsia"/>
          </w:rPr>
          <w:t>を求めるプログラムである。</w:t>
        </w:r>
      </w:ins>
    </w:p>
    <w:p w14:paraId="2FD62467" w14:textId="5BDD8BA0" w:rsidR="00C12C67" w:rsidRPr="00C12C67" w:rsidRDefault="00C12C67">
      <w:pPr>
        <w:jc w:val="center"/>
        <w:rPr>
          <w:ins w:id="3460" w:author="Ec5-19 ec30103v(長岡高専)" w:date="2023-02-17T10:32:00Z"/>
          <w:rFonts w:eastAsiaTheme="minorHAnsi"/>
          <w:rPrChange w:id="3461" w:author="Sano Yuma" w:date="2023-02-17T20:59:00Z">
            <w:rPr>
              <w:ins w:id="3462" w:author="Ec5-19 ec30103v(長岡高専)" w:date="2023-02-17T10:32:00Z"/>
              <w:rFonts w:asciiTheme="minorHAnsi" w:eastAsiaTheme="minorHAnsi" w:hAnsiTheme="minorHAnsi"/>
              <w:sz w:val="32"/>
              <w:szCs w:val="36"/>
            </w:rPr>
          </w:rPrChange>
        </w:rPr>
        <w:pPrChange w:id="3463" w:author="Sano Yuma" w:date="2023-02-17T20:59:00Z">
          <w:pPr>
            <w:pStyle w:val="1"/>
          </w:pPr>
        </w:pPrChange>
      </w:pPr>
      <w:ins w:id="3464" w:author="Sano Yuma" w:date="2023-02-17T20:59:00Z">
        <w:r>
          <w:rPr>
            <w:rFonts w:eastAsiaTheme="minorHAnsi" w:hint="eastAsia"/>
          </w:rPr>
          <w:t>リスト2</w:t>
        </w:r>
        <w:r>
          <w:rPr>
            <w:rFonts w:eastAsiaTheme="minorHAnsi"/>
          </w:rPr>
          <w:t>.1</w:t>
        </w:r>
        <w:r>
          <w:rPr>
            <w:rFonts w:eastAsiaTheme="minorHAnsi" w:hint="eastAsia"/>
          </w:rPr>
          <w:t xml:space="preserve">　c</w:t>
        </w:r>
        <w:r>
          <w:rPr>
            <w:rFonts w:eastAsiaTheme="minorHAnsi"/>
          </w:rPr>
          <w:t>oord.py</w:t>
        </w:r>
      </w:ins>
    </w:p>
    <w:tbl>
      <w:tblPr>
        <w:tblStyle w:val="af4"/>
        <w:tblW w:w="0" w:type="auto"/>
        <w:tblLook w:val="04A0" w:firstRow="1" w:lastRow="0" w:firstColumn="1" w:lastColumn="0" w:noHBand="0" w:noVBand="1"/>
      </w:tblPr>
      <w:tblGrid>
        <w:gridCol w:w="8494"/>
      </w:tblGrid>
      <w:tr w:rsidR="00C12C67" w14:paraId="7A8DC2CE" w14:textId="77777777" w:rsidTr="00C12C67">
        <w:trPr>
          <w:ins w:id="3465" w:author="Sano Yuma" w:date="2023-02-17T20:58:00Z"/>
        </w:trPr>
        <w:tc>
          <w:tcPr>
            <w:tcW w:w="8494" w:type="dxa"/>
          </w:tcPr>
          <w:p w14:paraId="7F6DE6C7" w14:textId="01D0463D" w:rsidR="00C12C67" w:rsidRPr="00C12C67" w:rsidRDefault="00C12C67">
            <w:pPr>
              <w:spacing w:line="240" w:lineRule="exact"/>
              <w:rPr>
                <w:ins w:id="3466" w:author="Sano Yuma" w:date="2023-02-17T20:58:00Z"/>
                <w:rFonts w:ascii="ＭＳ ゴシック" w:eastAsia="ＭＳ ゴシック" w:hAnsi="ＭＳ ゴシック"/>
                <w:sz w:val="18"/>
                <w:szCs w:val="18"/>
              </w:rPr>
              <w:pPrChange w:id="3467" w:author="Sano Yuma" w:date="2023-02-17T20:58:00Z">
                <w:pPr>
                  <w:spacing w:line="360" w:lineRule="auto"/>
                </w:pPr>
              </w:pPrChange>
            </w:pPr>
            <w:ins w:id="3468" w:author="Sano Yuma" w:date="2023-02-17T20:58:00Z">
              <w:r w:rsidRPr="00C12C67">
                <w:rPr>
                  <w:rFonts w:ascii="ＭＳ ゴシック" w:eastAsia="ＭＳ ゴシック" w:hAnsi="ＭＳ ゴシック"/>
                  <w:sz w:val="18"/>
                  <w:szCs w:val="18"/>
                </w:rPr>
                <w:t>import numpy as np</w:t>
              </w:r>
            </w:ins>
          </w:p>
          <w:p w14:paraId="363B6FC8" w14:textId="77777777" w:rsidR="00C12C67" w:rsidRPr="00C12C67" w:rsidRDefault="00C12C67">
            <w:pPr>
              <w:spacing w:line="240" w:lineRule="exact"/>
              <w:rPr>
                <w:ins w:id="3469" w:author="Sano Yuma" w:date="2023-02-17T20:58:00Z"/>
                <w:rFonts w:ascii="ＭＳ ゴシック" w:eastAsia="ＭＳ ゴシック" w:hAnsi="ＭＳ ゴシック"/>
                <w:sz w:val="18"/>
                <w:szCs w:val="18"/>
              </w:rPr>
              <w:pPrChange w:id="3470" w:author="Sano Yuma" w:date="2023-02-17T20:58:00Z">
                <w:pPr>
                  <w:spacing w:line="360" w:lineRule="auto"/>
                </w:pPr>
              </w:pPrChange>
            </w:pPr>
          </w:p>
          <w:p w14:paraId="213C1F81" w14:textId="77777777" w:rsidR="00C12C67" w:rsidRPr="00C12C67" w:rsidRDefault="00C12C67">
            <w:pPr>
              <w:spacing w:line="240" w:lineRule="exact"/>
              <w:rPr>
                <w:ins w:id="3471" w:author="Sano Yuma" w:date="2023-02-17T20:58:00Z"/>
                <w:rFonts w:ascii="ＭＳ ゴシック" w:eastAsia="ＭＳ ゴシック" w:hAnsi="ＭＳ ゴシック"/>
                <w:sz w:val="18"/>
                <w:szCs w:val="18"/>
              </w:rPr>
              <w:pPrChange w:id="3472" w:author="Sano Yuma" w:date="2023-02-17T20:58:00Z">
                <w:pPr>
                  <w:spacing w:line="360" w:lineRule="auto"/>
                </w:pPr>
              </w:pPrChange>
            </w:pPr>
            <w:ins w:id="3473" w:author="Sano Yuma" w:date="2023-02-17T20:58:00Z">
              <w:r w:rsidRPr="00C12C67">
                <w:rPr>
                  <w:rFonts w:ascii="ＭＳ ゴシック" w:eastAsia="ＭＳ ゴシック" w:hAnsi="ＭＳ ゴシック"/>
                  <w:sz w:val="18"/>
                  <w:szCs w:val="18"/>
                </w:rPr>
                <w:t>width  = 1920</w:t>
              </w:r>
            </w:ins>
          </w:p>
          <w:p w14:paraId="1A915528" w14:textId="77777777" w:rsidR="00C12C67" w:rsidRPr="00C12C67" w:rsidRDefault="00C12C67">
            <w:pPr>
              <w:spacing w:line="240" w:lineRule="exact"/>
              <w:rPr>
                <w:ins w:id="3474" w:author="Sano Yuma" w:date="2023-02-17T20:58:00Z"/>
                <w:rFonts w:ascii="ＭＳ ゴシック" w:eastAsia="ＭＳ ゴシック" w:hAnsi="ＭＳ ゴシック"/>
                <w:sz w:val="18"/>
                <w:szCs w:val="18"/>
              </w:rPr>
              <w:pPrChange w:id="3475" w:author="Sano Yuma" w:date="2023-02-17T20:58:00Z">
                <w:pPr>
                  <w:spacing w:line="360" w:lineRule="auto"/>
                </w:pPr>
              </w:pPrChange>
            </w:pPr>
            <w:ins w:id="3476" w:author="Sano Yuma" w:date="2023-02-17T20:58:00Z">
              <w:r w:rsidRPr="00C12C67">
                <w:rPr>
                  <w:rFonts w:ascii="ＭＳ ゴシック" w:eastAsia="ＭＳ ゴシック" w:hAnsi="ＭＳ ゴシック"/>
                  <w:sz w:val="18"/>
                  <w:szCs w:val="18"/>
                </w:rPr>
                <w:t>height = 1080</w:t>
              </w:r>
            </w:ins>
          </w:p>
          <w:p w14:paraId="547CA956" w14:textId="77777777" w:rsidR="00C12C67" w:rsidRPr="00C12C67" w:rsidRDefault="00C12C67">
            <w:pPr>
              <w:spacing w:line="240" w:lineRule="exact"/>
              <w:rPr>
                <w:ins w:id="3477" w:author="Sano Yuma" w:date="2023-02-17T20:58:00Z"/>
                <w:rFonts w:ascii="ＭＳ ゴシック" w:eastAsia="ＭＳ ゴシック" w:hAnsi="ＭＳ ゴシック"/>
                <w:sz w:val="18"/>
                <w:szCs w:val="18"/>
              </w:rPr>
              <w:pPrChange w:id="3478" w:author="Sano Yuma" w:date="2023-02-17T20:58:00Z">
                <w:pPr>
                  <w:spacing w:line="360" w:lineRule="auto"/>
                </w:pPr>
              </w:pPrChange>
            </w:pPr>
          </w:p>
          <w:p w14:paraId="4D791EDC" w14:textId="77777777" w:rsidR="00C12C67" w:rsidRPr="00C12C67" w:rsidRDefault="00C12C67">
            <w:pPr>
              <w:spacing w:line="240" w:lineRule="exact"/>
              <w:rPr>
                <w:ins w:id="3479" w:author="Sano Yuma" w:date="2023-02-17T20:58:00Z"/>
                <w:rFonts w:ascii="ＭＳ ゴシック" w:eastAsia="ＭＳ ゴシック" w:hAnsi="ＭＳ ゴシック"/>
                <w:sz w:val="18"/>
                <w:szCs w:val="18"/>
              </w:rPr>
              <w:pPrChange w:id="3480" w:author="Sano Yuma" w:date="2023-02-17T20:58:00Z">
                <w:pPr>
                  <w:spacing w:line="360" w:lineRule="auto"/>
                </w:pPr>
              </w:pPrChange>
            </w:pPr>
            <w:ins w:id="3481" w:author="Sano Yuma" w:date="2023-02-17T20:58:00Z">
              <w:r w:rsidRPr="00C12C67">
                <w:rPr>
                  <w:rFonts w:ascii="ＭＳ ゴシック" w:eastAsia="ＭＳ ゴシック" w:hAnsi="ＭＳ ゴシック"/>
                  <w:sz w:val="18"/>
                  <w:szCs w:val="18"/>
                </w:rPr>
                <w:t>def getHeadingVector(coord, cameraMat, rotationMat):</w:t>
              </w:r>
            </w:ins>
          </w:p>
          <w:p w14:paraId="3AA1B6DD" w14:textId="77777777" w:rsidR="00C12C67" w:rsidRPr="00C12C67" w:rsidRDefault="00C12C67">
            <w:pPr>
              <w:spacing w:line="240" w:lineRule="exact"/>
              <w:rPr>
                <w:ins w:id="3482" w:author="Sano Yuma" w:date="2023-02-17T20:58:00Z"/>
                <w:rFonts w:ascii="ＭＳ ゴシック" w:eastAsia="ＭＳ ゴシック" w:hAnsi="ＭＳ ゴシック"/>
                <w:sz w:val="18"/>
                <w:szCs w:val="18"/>
              </w:rPr>
              <w:pPrChange w:id="3483" w:author="Sano Yuma" w:date="2023-02-17T20:58:00Z">
                <w:pPr>
                  <w:spacing w:line="360" w:lineRule="auto"/>
                </w:pPr>
              </w:pPrChange>
            </w:pPr>
            <w:ins w:id="3484" w:author="Sano Yuma" w:date="2023-02-17T20:58:00Z">
              <w:r w:rsidRPr="00C12C67">
                <w:rPr>
                  <w:rFonts w:ascii="ＭＳ ゴシック" w:eastAsia="ＭＳ ゴシック" w:hAnsi="ＭＳ ゴシック"/>
                  <w:sz w:val="18"/>
                  <w:szCs w:val="18"/>
                </w:rPr>
                <w:t xml:space="preserve">    u = coord[0]</w:t>
              </w:r>
            </w:ins>
          </w:p>
          <w:p w14:paraId="68F10710" w14:textId="77777777" w:rsidR="00C12C67" w:rsidRPr="00C12C67" w:rsidRDefault="00C12C67">
            <w:pPr>
              <w:spacing w:line="240" w:lineRule="exact"/>
              <w:rPr>
                <w:ins w:id="3485" w:author="Sano Yuma" w:date="2023-02-17T20:58:00Z"/>
                <w:rFonts w:ascii="ＭＳ ゴシック" w:eastAsia="ＭＳ ゴシック" w:hAnsi="ＭＳ ゴシック"/>
                <w:sz w:val="18"/>
                <w:szCs w:val="18"/>
              </w:rPr>
              <w:pPrChange w:id="3486" w:author="Sano Yuma" w:date="2023-02-17T20:58:00Z">
                <w:pPr>
                  <w:spacing w:line="360" w:lineRule="auto"/>
                </w:pPr>
              </w:pPrChange>
            </w:pPr>
            <w:ins w:id="3487" w:author="Sano Yuma" w:date="2023-02-17T20:58:00Z">
              <w:r w:rsidRPr="00C12C67">
                <w:rPr>
                  <w:rFonts w:ascii="ＭＳ ゴシック" w:eastAsia="ＭＳ ゴシック" w:hAnsi="ＭＳ ゴシック"/>
                  <w:sz w:val="18"/>
                  <w:szCs w:val="18"/>
                </w:rPr>
                <w:t xml:space="preserve">    v = coord[1]</w:t>
              </w:r>
            </w:ins>
          </w:p>
          <w:p w14:paraId="01A8D54C" w14:textId="77777777" w:rsidR="00C12C67" w:rsidRPr="00C12C67" w:rsidRDefault="00C12C67">
            <w:pPr>
              <w:spacing w:line="240" w:lineRule="exact"/>
              <w:rPr>
                <w:ins w:id="3488" w:author="Sano Yuma" w:date="2023-02-17T20:58:00Z"/>
                <w:rFonts w:ascii="ＭＳ ゴシック" w:eastAsia="ＭＳ ゴシック" w:hAnsi="ＭＳ ゴシック"/>
                <w:sz w:val="18"/>
                <w:szCs w:val="18"/>
              </w:rPr>
              <w:pPrChange w:id="3489" w:author="Sano Yuma" w:date="2023-02-17T20:58:00Z">
                <w:pPr>
                  <w:spacing w:line="360" w:lineRule="auto"/>
                </w:pPr>
              </w:pPrChange>
            </w:pPr>
            <w:ins w:id="3490" w:author="Sano Yuma" w:date="2023-02-17T20:58:00Z">
              <w:r w:rsidRPr="00C12C67">
                <w:rPr>
                  <w:rFonts w:ascii="ＭＳ ゴシック" w:eastAsia="ＭＳ ゴシック" w:hAnsi="ＭＳ ゴシック"/>
                  <w:sz w:val="18"/>
                  <w:szCs w:val="18"/>
                </w:rPr>
                <w:t xml:space="preserve">    # カメラ座標系での投影面上ポイント</w:t>
              </w:r>
            </w:ins>
          </w:p>
          <w:p w14:paraId="450B67FA" w14:textId="77777777" w:rsidR="00C12C67" w:rsidRPr="00C12C67" w:rsidRDefault="00C12C67">
            <w:pPr>
              <w:spacing w:line="240" w:lineRule="exact"/>
              <w:rPr>
                <w:ins w:id="3491" w:author="Sano Yuma" w:date="2023-02-17T20:58:00Z"/>
                <w:rFonts w:ascii="ＭＳ ゴシック" w:eastAsia="ＭＳ ゴシック" w:hAnsi="ＭＳ ゴシック"/>
                <w:sz w:val="18"/>
                <w:szCs w:val="18"/>
              </w:rPr>
              <w:pPrChange w:id="3492" w:author="Sano Yuma" w:date="2023-02-17T20:58:00Z">
                <w:pPr>
                  <w:spacing w:line="360" w:lineRule="auto"/>
                </w:pPr>
              </w:pPrChange>
            </w:pPr>
            <w:ins w:id="3493" w:author="Sano Yuma" w:date="2023-02-17T20:58:00Z">
              <w:r w:rsidRPr="00C12C67">
                <w:rPr>
                  <w:rFonts w:ascii="ＭＳ ゴシック" w:eastAsia="ＭＳ ゴシック" w:hAnsi="ＭＳ ゴシック"/>
                  <w:sz w:val="18"/>
                  <w:szCs w:val="18"/>
                </w:rPr>
                <w:t xml:space="preserve">    xC = u - width/2</w:t>
              </w:r>
            </w:ins>
          </w:p>
          <w:p w14:paraId="61A0B178" w14:textId="77777777" w:rsidR="00C12C67" w:rsidRPr="00C12C67" w:rsidRDefault="00C12C67">
            <w:pPr>
              <w:spacing w:line="240" w:lineRule="exact"/>
              <w:rPr>
                <w:ins w:id="3494" w:author="Sano Yuma" w:date="2023-02-17T20:58:00Z"/>
                <w:rFonts w:ascii="ＭＳ ゴシック" w:eastAsia="ＭＳ ゴシック" w:hAnsi="ＭＳ ゴシック"/>
                <w:sz w:val="18"/>
                <w:szCs w:val="18"/>
              </w:rPr>
              <w:pPrChange w:id="3495" w:author="Sano Yuma" w:date="2023-02-17T20:58:00Z">
                <w:pPr>
                  <w:spacing w:line="360" w:lineRule="auto"/>
                </w:pPr>
              </w:pPrChange>
            </w:pPr>
            <w:ins w:id="3496" w:author="Sano Yuma" w:date="2023-02-17T20:58:00Z">
              <w:r w:rsidRPr="00C12C67">
                <w:rPr>
                  <w:rFonts w:ascii="ＭＳ ゴシック" w:eastAsia="ＭＳ ゴシック" w:hAnsi="ＭＳ ゴシック"/>
                  <w:sz w:val="18"/>
                  <w:szCs w:val="18"/>
                </w:rPr>
                <w:t xml:space="preserve">    yC = v - height/2</w:t>
              </w:r>
            </w:ins>
          </w:p>
          <w:p w14:paraId="6CC5311E" w14:textId="090D4A23" w:rsidR="00C12C67" w:rsidRPr="00C12C67" w:rsidRDefault="00C12C67">
            <w:pPr>
              <w:spacing w:line="240" w:lineRule="exact"/>
              <w:rPr>
                <w:ins w:id="3497" w:author="Sano Yuma" w:date="2023-02-17T20:58:00Z"/>
                <w:rFonts w:ascii="ＭＳ ゴシック" w:eastAsia="ＭＳ ゴシック" w:hAnsi="ＭＳ ゴシック"/>
                <w:sz w:val="18"/>
                <w:szCs w:val="18"/>
              </w:rPr>
              <w:pPrChange w:id="3498" w:author="Sano Yuma" w:date="2023-02-17T20:58:00Z">
                <w:pPr>
                  <w:spacing w:line="360" w:lineRule="auto"/>
                </w:pPr>
              </w:pPrChange>
            </w:pPr>
            <w:ins w:id="3499" w:author="Sano Yuma" w:date="2023-02-17T20:58:00Z">
              <w:r w:rsidRPr="00C12C67">
                <w:rPr>
                  <w:rFonts w:ascii="ＭＳ ゴシック" w:eastAsia="ＭＳ ゴシック" w:hAnsi="ＭＳ ゴシック"/>
                  <w:sz w:val="18"/>
                  <w:szCs w:val="18"/>
                </w:rPr>
                <w:t xml:space="preserve">    zC = (cameraMat[0, 0] + cameraMat[1, 1])/2 # x, y焦点距離の中間値</w:t>
              </w:r>
            </w:ins>
          </w:p>
          <w:p w14:paraId="63FA34A5" w14:textId="77777777" w:rsidR="00C12C67" w:rsidRPr="00C12C67" w:rsidRDefault="00C12C67">
            <w:pPr>
              <w:spacing w:line="240" w:lineRule="exact"/>
              <w:rPr>
                <w:ins w:id="3500" w:author="Sano Yuma" w:date="2023-02-17T20:58:00Z"/>
                <w:rFonts w:ascii="ＭＳ ゴシック" w:eastAsia="ＭＳ ゴシック" w:hAnsi="ＭＳ ゴシック"/>
                <w:sz w:val="18"/>
                <w:szCs w:val="18"/>
              </w:rPr>
              <w:pPrChange w:id="3501" w:author="Sano Yuma" w:date="2023-02-17T20:58:00Z">
                <w:pPr>
                  <w:spacing w:line="360" w:lineRule="auto"/>
                </w:pPr>
              </w:pPrChange>
            </w:pPr>
          </w:p>
          <w:p w14:paraId="10C29BC0" w14:textId="77777777" w:rsidR="00C12C67" w:rsidRPr="00C12C67" w:rsidRDefault="00C12C67">
            <w:pPr>
              <w:spacing w:line="240" w:lineRule="exact"/>
              <w:rPr>
                <w:ins w:id="3502" w:author="Sano Yuma" w:date="2023-02-17T20:58:00Z"/>
                <w:rFonts w:ascii="ＭＳ ゴシック" w:eastAsia="ＭＳ ゴシック" w:hAnsi="ＭＳ ゴシック"/>
                <w:sz w:val="18"/>
                <w:szCs w:val="18"/>
              </w:rPr>
              <w:pPrChange w:id="3503" w:author="Sano Yuma" w:date="2023-02-17T20:58:00Z">
                <w:pPr>
                  <w:spacing w:line="360" w:lineRule="auto"/>
                </w:pPr>
              </w:pPrChange>
            </w:pPr>
            <w:ins w:id="3504" w:author="Sano Yuma" w:date="2023-02-17T20:58:00Z">
              <w:r w:rsidRPr="00C12C67">
                <w:rPr>
                  <w:rFonts w:ascii="ＭＳ ゴシック" w:eastAsia="ＭＳ ゴシック" w:hAnsi="ＭＳ ゴシック"/>
                  <w:sz w:val="18"/>
                  <w:szCs w:val="18"/>
                </w:rPr>
                <w:t xml:space="preserve">    # カメラ座標系でのポイント位置ベクトル</w:t>
              </w:r>
            </w:ins>
          </w:p>
          <w:p w14:paraId="14DDC741" w14:textId="77777777" w:rsidR="00C12C67" w:rsidRPr="00C12C67" w:rsidRDefault="00C12C67">
            <w:pPr>
              <w:spacing w:line="240" w:lineRule="exact"/>
              <w:rPr>
                <w:ins w:id="3505" w:author="Sano Yuma" w:date="2023-02-17T20:58:00Z"/>
                <w:rFonts w:ascii="ＭＳ ゴシック" w:eastAsia="ＭＳ ゴシック" w:hAnsi="ＭＳ ゴシック"/>
                <w:sz w:val="18"/>
                <w:szCs w:val="18"/>
              </w:rPr>
              <w:pPrChange w:id="3506" w:author="Sano Yuma" w:date="2023-02-17T20:58:00Z">
                <w:pPr>
                  <w:spacing w:line="360" w:lineRule="auto"/>
                </w:pPr>
              </w:pPrChange>
            </w:pPr>
            <w:ins w:id="3507" w:author="Sano Yuma" w:date="2023-02-17T20:58:00Z">
              <w:r w:rsidRPr="00C12C67">
                <w:rPr>
                  <w:rFonts w:ascii="ＭＳ ゴシック" w:eastAsia="ＭＳ ゴシック" w:hAnsi="ＭＳ ゴシック"/>
                  <w:sz w:val="18"/>
                  <w:szCs w:val="18"/>
                </w:rPr>
                <w:t xml:space="preserve">    vecC = np.float32([xC, yC, zC])</w:t>
              </w:r>
            </w:ins>
          </w:p>
          <w:p w14:paraId="1B31CC6D" w14:textId="77777777" w:rsidR="00C12C67" w:rsidRPr="00C12C67" w:rsidRDefault="00C12C67">
            <w:pPr>
              <w:spacing w:line="240" w:lineRule="exact"/>
              <w:rPr>
                <w:ins w:id="3508" w:author="Sano Yuma" w:date="2023-02-17T20:58:00Z"/>
                <w:rFonts w:ascii="ＭＳ ゴシック" w:eastAsia="ＭＳ ゴシック" w:hAnsi="ＭＳ ゴシック"/>
                <w:sz w:val="18"/>
                <w:szCs w:val="18"/>
              </w:rPr>
              <w:pPrChange w:id="3509" w:author="Sano Yuma" w:date="2023-02-17T20:58:00Z">
                <w:pPr>
                  <w:spacing w:line="360" w:lineRule="auto"/>
                </w:pPr>
              </w:pPrChange>
            </w:pPr>
          </w:p>
          <w:p w14:paraId="607C33D5" w14:textId="77777777" w:rsidR="00C12C67" w:rsidRPr="00C12C67" w:rsidRDefault="00C12C67">
            <w:pPr>
              <w:spacing w:line="240" w:lineRule="exact"/>
              <w:rPr>
                <w:ins w:id="3510" w:author="Sano Yuma" w:date="2023-02-17T20:58:00Z"/>
                <w:rFonts w:ascii="ＭＳ ゴシック" w:eastAsia="ＭＳ ゴシック" w:hAnsi="ＭＳ ゴシック"/>
                <w:sz w:val="18"/>
                <w:szCs w:val="18"/>
              </w:rPr>
              <w:pPrChange w:id="3511" w:author="Sano Yuma" w:date="2023-02-17T20:58:00Z">
                <w:pPr>
                  <w:spacing w:line="360" w:lineRule="auto"/>
                </w:pPr>
              </w:pPrChange>
            </w:pPr>
            <w:ins w:id="3512" w:author="Sano Yuma" w:date="2023-02-17T20:58:00Z">
              <w:r w:rsidRPr="00C12C67">
                <w:rPr>
                  <w:rFonts w:ascii="ＭＳ ゴシック" w:eastAsia="ＭＳ ゴシック" w:hAnsi="ＭＳ ゴシック"/>
                  <w:sz w:val="18"/>
                  <w:szCs w:val="18"/>
                </w:rPr>
                <w:t xml:space="preserve">    # 実空間座標系での方向ベクトルに変換</w:t>
              </w:r>
            </w:ins>
          </w:p>
          <w:p w14:paraId="17DD621A" w14:textId="77777777" w:rsidR="00C12C67" w:rsidRPr="00C12C67" w:rsidRDefault="00C12C67">
            <w:pPr>
              <w:spacing w:line="240" w:lineRule="exact"/>
              <w:rPr>
                <w:ins w:id="3513" w:author="Sano Yuma" w:date="2023-02-17T20:58:00Z"/>
                <w:rFonts w:ascii="ＭＳ ゴシック" w:eastAsia="ＭＳ ゴシック" w:hAnsi="ＭＳ ゴシック"/>
                <w:sz w:val="18"/>
                <w:szCs w:val="18"/>
              </w:rPr>
              <w:pPrChange w:id="3514" w:author="Sano Yuma" w:date="2023-02-17T20:58:00Z">
                <w:pPr>
                  <w:spacing w:line="360" w:lineRule="auto"/>
                </w:pPr>
              </w:pPrChange>
            </w:pPr>
            <w:ins w:id="3515" w:author="Sano Yuma" w:date="2023-02-17T20:58:00Z">
              <w:r w:rsidRPr="00C12C67">
                <w:rPr>
                  <w:rFonts w:ascii="ＭＳ ゴシック" w:eastAsia="ＭＳ ゴシック" w:hAnsi="ＭＳ ゴシック"/>
                  <w:sz w:val="18"/>
                  <w:szCs w:val="18"/>
                </w:rPr>
                <w:t xml:space="preserve">    vecW = np.dot(rotationMat, vecC) * (-1)</w:t>
              </w:r>
            </w:ins>
          </w:p>
          <w:p w14:paraId="23092C41" w14:textId="77777777" w:rsidR="00C12C67" w:rsidRPr="00C12C67" w:rsidRDefault="00C12C67">
            <w:pPr>
              <w:spacing w:line="240" w:lineRule="exact"/>
              <w:rPr>
                <w:ins w:id="3516" w:author="Sano Yuma" w:date="2023-02-17T20:58:00Z"/>
                <w:rFonts w:ascii="ＭＳ ゴシック" w:eastAsia="ＭＳ ゴシック" w:hAnsi="ＭＳ ゴシック"/>
                <w:sz w:val="18"/>
                <w:szCs w:val="18"/>
              </w:rPr>
              <w:pPrChange w:id="3517" w:author="Sano Yuma" w:date="2023-02-17T20:58:00Z">
                <w:pPr>
                  <w:spacing w:line="360" w:lineRule="auto"/>
                </w:pPr>
              </w:pPrChange>
            </w:pPr>
          </w:p>
          <w:p w14:paraId="31F384EB" w14:textId="77777777" w:rsidR="00C12C67" w:rsidRPr="00C12C67" w:rsidRDefault="00C12C67">
            <w:pPr>
              <w:spacing w:line="240" w:lineRule="exact"/>
              <w:rPr>
                <w:ins w:id="3518" w:author="Sano Yuma" w:date="2023-02-17T20:58:00Z"/>
                <w:rFonts w:ascii="ＭＳ ゴシック" w:eastAsia="ＭＳ ゴシック" w:hAnsi="ＭＳ ゴシック"/>
                <w:sz w:val="18"/>
                <w:szCs w:val="18"/>
              </w:rPr>
              <w:pPrChange w:id="3519" w:author="Sano Yuma" w:date="2023-02-17T20:58:00Z">
                <w:pPr>
                  <w:spacing w:line="360" w:lineRule="auto"/>
                </w:pPr>
              </w:pPrChange>
            </w:pPr>
            <w:ins w:id="3520" w:author="Sano Yuma" w:date="2023-02-17T20:58:00Z">
              <w:r w:rsidRPr="00C12C67">
                <w:rPr>
                  <w:rFonts w:ascii="ＭＳ ゴシック" w:eastAsia="ＭＳ ゴシック" w:hAnsi="ＭＳ ゴシック"/>
                  <w:sz w:val="18"/>
                  <w:szCs w:val="18"/>
                </w:rPr>
                <w:t xml:space="preserve">    # 正規化</w:t>
              </w:r>
            </w:ins>
          </w:p>
          <w:p w14:paraId="663EF3E6" w14:textId="77777777" w:rsidR="00C12C67" w:rsidRPr="00C12C67" w:rsidRDefault="00C12C67">
            <w:pPr>
              <w:spacing w:line="240" w:lineRule="exact"/>
              <w:rPr>
                <w:ins w:id="3521" w:author="Sano Yuma" w:date="2023-02-17T20:58:00Z"/>
                <w:rFonts w:ascii="ＭＳ ゴシック" w:eastAsia="ＭＳ ゴシック" w:hAnsi="ＭＳ ゴシック"/>
                <w:sz w:val="18"/>
                <w:szCs w:val="18"/>
              </w:rPr>
              <w:pPrChange w:id="3522" w:author="Sano Yuma" w:date="2023-02-17T20:58:00Z">
                <w:pPr>
                  <w:spacing w:line="360" w:lineRule="auto"/>
                </w:pPr>
              </w:pPrChange>
            </w:pPr>
            <w:ins w:id="3523" w:author="Sano Yuma" w:date="2023-02-17T20:58:00Z">
              <w:r w:rsidRPr="00C12C67">
                <w:rPr>
                  <w:rFonts w:ascii="ＭＳ ゴシック" w:eastAsia="ＭＳ ゴシック" w:hAnsi="ＭＳ ゴシック"/>
                  <w:sz w:val="18"/>
                  <w:szCs w:val="18"/>
                </w:rPr>
                <w:t xml:space="preserve">    vecW /= np.linalg.norm(vecW)</w:t>
              </w:r>
            </w:ins>
          </w:p>
          <w:p w14:paraId="181FB82B" w14:textId="77777777" w:rsidR="00C12C67" w:rsidRPr="00C12C67" w:rsidRDefault="00C12C67">
            <w:pPr>
              <w:spacing w:line="240" w:lineRule="exact"/>
              <w:rPr>
                <w:ins w:id="3524" w:author="Sano Yuma" w:date="2023-02-17T20:58:00Z"/>
                <w:rFonts w:ascii="ＭＳ ゴシック" w:eastAsia="ＭＳ ゴシック" w:hAnsi="ＭＳ ゴシック"/>
                <w:sz w:val="18"/>
                <w:szCs w:val="18"/>
              </w:rPr>
              <w:pPrChange w:id="3525" w:author="Sano Yuma" w:date="2023-02-17T20:58:00Z">
                <w:pPr>
                  <w:spacing w:line="360" w:lineRule="auto"/>
                </w:pPr>
              </w:pPrChange>
            </w:pPr>
          </w:p>
          <w:p w14:paraId="13E8F588" w14:textId="77777777" w:rsidR="00C12C67" w:rsidRPr="00C12C67" w:rsidRDefault="00C12C67">
            <w:pPr>
              <w:spacing w:line="240" w:lineRule="exact"/>
              <w:rPr>
                <w:ins w:id="3526" w:author="Sano Yuma" w:date="2023-02-17T20:58:00Z"/>
                <w:rFonts w:ascii="ＭＳ ゴシック" w:eastAsia="ＭＳ ゴシック" w:hAnsi="ＭＳ ゴシック"/>
                <w:sz w:val="18"/>
                <w:szCs w:val="18"/>
              </w:rPr>
              <w:pPrChange w:id="3527" w:author="Sano Yuma" w:date="2023-02-17T20:58:00Z">
                <w:pPr>
                  <w:spacing w:line="360" w:lineRule="auto"/>
                </w:pPr>
              </w:pPrChange>
            </w:pPr>
            <w:ins w:id="3528" w:author="Sano Yuma" w:date="2023-02-17T20:58:00Z">
              <w:r w:rsidRPr="00C12C67">
                <w:rPr>
                  <w:rFonts w:ascii="ＭＳ ゴシック" w:eastAsia="ＭＳ ゴシック" w:hAnsi="ＭＳ ゴシック"/>
                  <w:sz w:val="18"/>
                  <w:szCs w:val="18"/>
                </w:rPr>
                <w:t xml:space="preserve">    return vecW</w:t>
              </w:r>
            </w:ins>
          </w:p>
          <w:p w14:paraId="6B2026D0" w14:textId="77777777" w:rsidR="00C12C67" w:rsidRPr="00C12C67" w:rsidRDefault="00C12C67">
            <w:pPr>
              <w:spacing w:line="240" w:lineRule="exact"/>
              <w:rPr>
                <w:ins w:id="3529" w:author="Sano Yuma" w:date="2023-02-17T20:58:00Z"/>
                <w:rFonts w:ascii="ＭＳ ゴシック" w:eastAsia="ＭＳ ゴシック" w:hAnsi="ＭＳ ゴシック"/>
                <w:sz w:val="18"/>
                <w:szCs w:val="18"/>
              </w:rPr>
              <w:pPrChange w:id="3530" w:author="Sano Yuma" w:date="2023-02-17T20:58:00Z">
                <w:pPr>
                  <w:spacing w:line="360" w:lineRule="auto"/>
                </w:pPr>
              </w:pPrChange>
            </w:pPr>
          </w:p>
          <w:p w14:paraId="39F5109C" w14:textId="1B2368D8" w:rsidR="00C12C67" w:rsidRPr="00C12C67" w:rsidRDefault="00C12C67">
            <w:pPr>
              <w:spacing w:line="240" w:lineRule="exact"/>
              <w:rPr>
                <w:ins w:id="3531" w:author="Sano Yuma" w:date="2023-02-17T20:58:00Z"/>
                <w:rFonts w:ascii="ＭＳ ゴシック" w:eastAsia="ＭＳ ゴシック" w:hAnsi="ＭＳ ゴシック"/>
                <w:sz w:val="18"/>
                <w:szCs w:val="18"/>
              </w:rPr>
              <w:pPrChange w:id="3532" w:author="Sano Yuma" w:date="2023-02-17T20:58:00Z">
                <w:pPr>
                  <w:spacing w:line="360" w:lineRule="auto"/>
                </w:pPr>
              </w:pPrChange>
            </w:pPr>
            <w:ins w:id="3533" w:author="Sano Yuma" w:date="2023-02-17T20:58:00Z">
              <w:r w:rsidRPr="00C12C67">
                <w:rPr>
                  <w:rFonts w:ascii="ＭＳ ゴシック" w:eastAsia="ＭＳ ゴシック" w:hAnsi="ＭＳ ゴシック"/>
                  <w:sz w:val="18"/>
                  <w:szCs w:val="18"/>
                </w:rPr>
                <w:t>def computeClosestPoint(t1, v1, t2, v2):</w:t>
              </w:r>
            </w:ins>
          </w:p>
          <w:p w14:paraId="35923B9A" w14:textId="77777777" w:rsidR="00C12C67" w:rsidRPr="00C12C67" w:rsidRDefault="00C12C67">
            <w:pPr>
              <w:spacing w:line="240" w:lineRule="exact"/>
              <w:rPr>
                <w:ins w:id="3534" w:author="Sano Yuma" w:date="2023-02-17T20:58:00Z"/>
                <w:rFonts w:ascii="ＭＳ ゴシック" w:eastAsia="ＭＳ ゴシック" w:hAnsi="ＭＳ ゴシック"/>
                <w:sz w:val="18"/>
                <w:szCs w:val="18"/>
              </w:rPr>
              <w:pPrChange w:id="3535" w:author="Sano Yuma" w:date="2023-02-17T20:58:00Z">
                <w:pPr>
                  <w:spacing w:line="360" w:lineRule="auto"/>
                </w:pPr>
              </w:pPrChange>
            </w:pPr>
            <w:ins w:id="3536" w:author="Sano Yuma" w:date="2023-02-17T20:58:00Z">
              <w:r w:rsidRPr="00C12C67">
                <w:rPr>
                  <w:rFonts w:ascii="ＭＳ ゴシック" w:eastAsia="ＭＳ ゴシック" w:hAnsi="ＭＳ ゴシック"/>
                  <w:sz w:val="18"/>
                  <w:szCs w:val="18"/>
                </w:rPr>
                <w:t xml:space="preserve">  v1 = v1 / np.linalg.norm(v1)</w:t>
              </w:r>
            </w:ins>
          </w:p>
          <w:p w14:paraId="46054016" w14:textId="77777777" w:rsidR="00C12C67" w:rsidRPr="00C12C67" w:rsidRDefault="00C12C67">
            <w:pPr>
              <w:spacing w:line="240" w:lineRule="exact"/>
              <w:rPr>
                <w:ins w:id="3537" w:author="Sano Yuma" w:date="2023-02-17T20:58:00Z"/>
                <w:rFonts w:ascii="ＭＳ ゴシック" w:eastAsia="ＭＳ ゴシック" w:hAnsi="ＭＳ ゴシック"/>
                <w:sz w:val="18"/>
                <w:szCs w:val="18"/>
              </w:rPr>
              <w:pPrChange w:id="3538" w:author="Sano Yuma" w:date="2023-02-17T20:58:00Z">
                <w:pPr>
                  <w:spacing w:line="360" w:lineRule="auto"/>
                </w:pPr>
              </w:pPrChange>
            </w:pPr>
            <w:ins w:id="3539" w:author="Sano Yuma" w:date="2023-02-17T20:58:00Z">
              <w:r w:rsidRPr="00C12C67">
                <w:rPr>
                  <w:rFonts w:ascii="ＭＳ ゴシック" w:eastAsia="ＭＳ ゴシック" w:hAnsi="ＭＳ ゴシック"/>
                  <w:sz w:val="18"/>
                  <w:szCs w:val="18"/>
                </w:rPr>
                <w:t xml:space="preserve">  v2 = v2 / np.linalg.norm(v2)</w:t>
              </w:r>
            </w:ins>
          </w:p>
          <w:p w14:paraId="52786E39" w14:textId="77777777" w:rsidR="00C12C67" w:rsidRPr="00C12C67" w:rsidRDefault="00C12C67">
            <w:pPr>
              <w:spacing w:line="240" w:lineRule="exact"/>
              <w:rPr>
                <w:ins w:id="3540" w:author="Sano Yuma" w:date="2023-02-17T20:58:00Z"/>
                <w:rFonts w:ascii="ＭＳ ゴシック" w:eastAsia="ＭＳ ゴシック" w:hAnsi="ＭＳ ゴシック"/>
                <w:sz w:val="18"/>
                <w:szCs w:val="18"/>
              </w:rPr>
              <w:pPrChange w:id="3541" w:author="Sano Yuma" w:date="2023-02-17T20:58:00Z">
                <w:pPr>
                  <w:spacing w:line="360" w:lineRule="auto"/>
                </w:pPr>
              </w:pPrChange>
            </w:pPr>
            <w:ins w:id="3542" w:author="Sano Yuma" w:date="2023-02-17T20:58:00Z">
              <w:r w:rsidRPr="00C12C67">
                <w:rPr>
                  <w:rFonts w:ascii="ＭＳ ゴシック" w:eastAsia="ＭＳ ゴシック" w:hAnsi="ＭＳ ゴシック"/>
                  <w:sz w:val="18"/>
                  <w:szCs w:val="18"/>
                </w:rPr>
                <w:t xml:space="preserve">  </w:t>
              </w:r>
            </w:ins>
          </w:p>
          <w:p w14:paraId="71295F90" w14:textId="77777777" w:rsidR="00C12C67" w:rsidRPr="00C12C67" w:rsidRDefault="00C12C67">
            <w:pPr>
              <w:spacing w:line="240" w:lineRule="exact"/>
              <w:rPr>
                <w:ins w:id="3543" w:author="Sano Yuma" w:date="2023-02-17T20:58:00Z"/>
                <w:rFonts w:ascii="ＭＳ ゴシック" w:eastAsia="ＭＳ ゴシック" w:hAnsi="ＭＳ ゴシック"/>
                <w:sz w:val="18"/>
                <w:szCs w:val="18"/>
              </w:rPr>
              <w:pPrChange w:id="3544" w:author="Sano Yuma" w:date="2023-02-17T20:58:00Z">
                <w:pPr>
                  <w:spacing w:line="360" w:lineRule="auto"/>
                </w:pPr>
              </w:pPrChange>
            </w:pPr>
            <w:ins w:id="3545" w:author="Sano Yuma" w:date="2023-02-17T20:58:00Z">
              <w:r w:rsidRPr="00C12C67">
                <w:rPr>
                  <w:rFonts w:ascii="ＭＳ ゴシック" w:eastAsia="ＭＳ ゴシック" w:hAnsi="ＭＳ ゴシック"/>
                  <w:sz w:val="18"/>
                  <w:szCs w:val="18"/>
                </w:rPr>
                <w:t xml:space="preserve">  part0 = v1 - (np.dot(v2, v1) * v2)</w:t>
              </w:r>
            </w:ins>
          </w:p>
          <w:p w14:paraId="5B4415DD" w14:textId="4C117210" w:rsidR="00C12C67" w:rsidRDefault="00C12C67" w:rsidP="00B87883">
            <w:pPr>
              <w:spacing w:line="240" w:lineRule="exact"/>
              <w:ind w:left="180" w:hangingChars="100" w:hanging="180"/>
              <w:rPr>
                <w:ins w:id="3546" w:author="Sano Yuma" w:date="2023-02-17T21:14:00Z"/>
                <w:rFonts w:ascii="ＭＳ ゴシック" w:eastAsia="ＭＳ ゴシック" w:hAnsi="ＭＳ ゴシック"/>
                <w:sz w:val="18"/>
                <w:szCs w:val="18"/>
              </w:rPr>
            </w:pPr>
            <w:ins w:id="3547" w:author="Sano Yuma" w:date="2023-02-17T20:58:00Z">
              <w:r w:rsidRPr="00C12C67">
                <w:rPr>
                  <w:rFonts w:ascii="ＭＳ ゴシック" w:eastAsia="ＭＳ ゴシック" w:hAnsi="ＭＳ ゴシック"/>
                  <w:sz w:val="18"/>
                  <w:szCs w:val="18"/>
                </w:rPr>
                <w:t xml:space="preserve">  part1 = t2 - t1</w:t>
              </w:r>
            </w:ins>
          </w:p>
          <w:p w14:paraId="5451BA23" w14:textId="3170E05F" w:rsidR="00B87883" w:rsidRPr="00C12C67" w:rsidRDefault="00B87883">
            <w:pPr>
              <w:spacing w:line="240" w:lineRule="exact"/>
              <w:ind w:left="180" w:hangingChars="100" w:hanging="180"/>
              <w:rPr>
                <w:ins w:id="3548" w:author="Sano Yuma" w:date="2023-02-17T20:58:00Z"/>
                <w:rFonts w:ascii="ＭＳ ゴシック" w:eastAsia="ＭＳ ゴシック" w:hAnsi="ＭＳ ゴシック"/>
                <w:sz w:val="18"/>
                <w:szCs w:val="18"/>
              </w:rPr>
              <w:pPrChange w:id="3549" w:author="Sano Yuma" w:date="2023-02-17T21:14:00Z">
                <w:pPr>
                  <w:spacing w:line="360" w:lineRule="auto"/>
                </w:pPr>
              </w:pPrChange>
            </w:pPr>
            <w:ins w:id="3550" w:author="Sano Yuma" w:date="2023-02-17T21:14:00Z">
              <w:r>
                <w:rPr>
                  <w:rFonts w:ascii="ＭＳ ゴシック" w:eastAsia="ＭＳ ゴシック" w:hAnsi="ＭＳ ゴシック" w:hint="eastAsia"/>
                  <w:sz w:val="18"/>
                  <w:szCs w:val="18"/>
                </w:rPr>
                <w:t xml:space="preserve"> </w:t>
              </w:r>
            </w:ins>
            <w:ins w:id="3551" w:author="Sano Yuma" w:date="2023-02-17T21:15:00Z">
              <w:r>
                <w:rPr>
                  <w:rFonts w:ascii="ＭＳ ゴシック" w:eastAsia="ＭＳ ゴシック" w:hAnsi="ＭＳ ゴシック"/>
                  <w:sz w:val="18"/>
                  <w:szCs w:val="18"/>
                </w:rPr>
                <w:t xml:space="preserve"> # </w:t>
              </w:r>
              <w:r>
                <w:rPr>
                  <w:rFonts w:ascii="ＭＳ ゴシック" w:eastAsia="ＭＳ ゴシック" w:hAnsi="ＭＳ ゴシック" w:hint="eastAsia"/>
                  <w:sz w:val="18"/>
                  <w:szCs w:val="18"/>
                </w:rPr>
                <w:t>分子</w:t>
              </w:r>
            </w:ins>
          </w:p>
          <w:p w14:paraId="69193DCA" w14:textId="436A78C1" w:rsidR="00C12C67" w:rsidRPr="00C12C67" w:rsidRDefault="00C12C67">
            <w:pPr>
              <w:spacing w:line="240" w:lineRule="exact"/>
              <w:rPr>
                <w:ins w:id="3552" w:author="Sano Yuma" w:date="2023-02-17T20:58:00Z"/>
                <w:rFonts w:ascii="ＭＳ ゴシック" w:eastAsia="ＭＳ ゴシック" w:hAnsi="ＭＳ ゴシック"/>
                <w:sz w:val="18"/>
                <w:szCs w:val="18"/>
              </w:rPr>
              <w:pPrChange w:id="3553" w:author="Sano Yuma" w:date="2023-02-17T20:58:00Z">
                <w:pPr>
                  <w:spacing w:line="360" w:lineRule="auto"/>
                </w:pPr>
              </w:pPrChange>
            </w:pPr>
            <w:ins w:id="3554" w:author="Sano Yuma" w:date="2023-02-17T20:58:00Z">
              <w:r w:rsidRPr="00C12C67">
                <w:rPr>
                  <w:rFonts w:ascii="ＭＳ ゴシック" w:eastAsia="ＭＳ ゴシック" w:hAnsi="ＭＳ ゴシック"/>
                  <w:sz w:val="18"/>
                  <w:szCs w:val="18"/>
                </w:rPr>
                <w:t xml:space="preserve">  numerator = np.dot(part0, part1)</w:t>
              </w:r>
            </w:ins>
          </w:p>
          <w:p w14:paraId="0864569D" w14:textId="77777777" w:rsidR="00C12C67" w:rsidRPr="00C12C67" w:rsidRDefault="00C12C67">
            <w:pPr>
              <w:spacing w:line="240" w:lineRule="exact"/>
              <w:rPr>
                <w:ins w:id="3555" w:author="Sano Yuma" w:date="2023-02-17T20:58:00Z"/>
                <w:rFonts w:ascii="ＭＳ ゴシック" w:eastAsia="ＭＳ ゴシック" w:hAnsi="ＭＳ ゴシック"/>
                <w:sz w:val="18"/>
                <w:szCs w:val="18"/>
              </w:rPr>
              <w:pPrChange w:id="3556" w:author="Sano Yuma" w:date="2023-02-17T20:58:00Z">
                <w:pPr>
                  <w:spacing w:line="360" w:lineRule="auto"/>
                </w:pPr>
              </w:pPrChange>
            </w:pPr>
            <w:ins w:id="3557" w:author="Sano Yuma" w:date="2023-02-17T20:58:00Z">
              <w:r w:rsidRPr="00C12C67">
                <w:rPr>
                  <w:rFonts w:ascii="ＭＳ ゴシック" w:eastAsia="ＭＳ ゴシック" w:hAnsi="ＭＳ ゴシック"/>
                  <w:sz w:val="18"/>
                  <w:szCs w:val="18"/>
                </w:rPr>
                <w:t xml:space="preserve">  # 分母</w:t>
              </w:r>
            </w:ins>
          </w:p>
          <w:p w14:paraId="0C5B6B8D" w14:textId="77777777" w:rsidR="00C12C67" w:rsidRPr="00C12C67" w:rsidRDefault="00C12C67">
            <w:pPr>
              <w:spacing w:line="240" w:lineRule="exact"/>
              <w:rPr>
                <w:ins w:id="3558" w:author="Sano Yuma" w:date="2023-02-17T20:58:00Z"/>
                <w:rFonts w:ascii="ＭＳ ゴシック" w:eastAsia="ＭＳ ゴシック" w:hAnsi="ＭＳ ゴシック"/>
                <w:sz w:val="18"/>
                <w:szCs w:val="18"/>
              </w:rPr>
              <w:pPrChange w:id="3559" w:author="Sano Yuma" w:date="2023-02-17T20:58:00Z">
                <w:pPr>
                  <w:spacing w:line="360" w:lineRule="auto"/>
                </w:pPr>
              </w:pPrChange>
            </w:pPr>
            <w:ins w:id="3560" w:author="Sano Yuma" w:date="2023-02-17T20:58:00Z">
              <w:r w:rsidRPr="00C12C67">
                <w:rPr>
                  <w:rFonts w:ascii="ＭＳ ゴシック" w:eastAsia="ＭＳ ゴシック" w:hAnsi="ＭＳ ゴシック"/>
                  <w:sz w:val="18"/>
                  <w:szCs w:val="18"/>
                </w:rPr>
                <w:t xml:space="preserve">  denominator = 1 - (np.dot(v2, v1))**2</w:t>
              </w:r>
            </w:ins>
          </w:p>
          <w:p w14:paraId="2A39C1A3" w14:textId="77777777" w:rsidR="00C12C67" w:rsidRPr="00C12C67" w:rsidRDefault="00C12C67">
            <w:pPr>
              <w:spacing w:line="240" w:lineRule="exact"/>
              <w:rPr>
                <w:ins w:id="3561" w:author="Sano Yuma" w:date="2023-02-17T20:58:00Z"/>
                <w:rFonts w:ascii="ＭＳ ゴシック" w:eastAsia="ＭＳ ゴシック" w:hAnsi="ＭＳ ゴシック"/>
                <w:sz w:val="18"/>
                <w:szCs w:val="18"/>
              </w:rPr>
              <w:pPrChange w:id="3562" w:author="Sano Yuma" w:date="2023-02-17T20:58:00Z">
                <w:pPr>
                  <w:spacing w:line="360" w:lineRule="auto"/>
                </w:pPr>
              </w:pPrChange>
            </w:pPr>
            <w:ins w:id="3563" w:author="Sano Yuma" w:date="2023-02-17T20:58:00Z">
              <w:r w:rsidRPr="00C12C67">
                <w:rPr>
                  <w:rFonts w:ascii="ＭＳ ゴシック" w:eastAsia="ＭＳ ゴシック" w:hAnsi="ＭＳ ゴシック"/>
                  <w:sz w:val="18"/>
                  <w:szCs w:val="18"/>
                </w:rPr>
                <w:t xml:space="preserve">  </w:t>
              </w:r>
            </w:ins>
          </w:p>
          <w:p w14:paraId="04C653A6" w14:textId="77777777" w:rsidR="00C12C67" w:rsidRPr="00C12C67" w:rsidRDefault="00C12C67">
            <w:pPr>
              <w:spacing w:line="240" w:lineRule="exact"/>
              <w:rPr>
                <w:ins w:id="3564" w:author="Sano Yuma" w:date="2023-02-17T20:58:00Z"/>
                <w:rFonts w:ascii="ＭＳ ゴシック" w:eastAsia="ＭＳ ゴシック" w:hAnsi="ＭＳ ゴシック"/>
                <w:sz w:val="18"/>
                <w:szCs w:val="18"/>
              </w:rPr>
              <w:pPrChange w:id="3565" w:author="Sano Yuma" w:date="2023-02-17T20:58:00Z">
                <w:pPr>
                  <w:spacing w:line="360" w:lineRule="auto"/>
                </w:pPr>
              </w:pPrChange>
            </w:pPr>
            <w:ins w:id="3566" w:author="Sano Yuma" w:date="2023-02-17T20:58:00Z">
              <w:r w:rsidRPr="00C12C67">
                <w:rPr>
                  <w:rFonts w:ascii="ＭＳ ゴシック" w:eastAsia="ＭＳ ゴシック" w:hAnsi="ＭＳ ゴシック"/>
                  <w:sz w:val="18"/>
                  <w:szCs w:val="18"/>
                </w:rPr>
                <w:t xml:space="preserve">  point = t1 + (numerator/denominator) * v1</w:t>
              </w:r>
            </w:ins>
          </w:p>
          <w:p w14:paraId="4783BB14" w14:textId="77777777" w:rsidR="00C12C67" w:rsidRPr="00C12C67" w:rsidRDefault="00C12C67">
            <w:pPr>
              <w:spacing w:line="240" w:lineRule="exact"/>
              <w:rPr>
                <w:ins w:id="3567" w:author="Sano Yuma" w:date="2023-02-17T20:58:00Z"/>
                <w:rFonts w:ascii="ＭＳ ゴシック" w:eastAsia="ＭＳ ゴシック" w:hAnsi="ＭＳ ゴシック"/>
                <w:sz w:val="18"/>
                <w:szCs w:val="18"/>
              </w:rPr>
              <w:pPrChange w:id="3568" w:author="Sano Yuma" w:date="2023-02-17T20:58:00Z">
                <w:pPr>
                  <w:spacing w:line="360" w:lineRule="auto"/>
                </w:pPr>
              </w:pPrChange>
            </w:pPr>
            <w:ins w:id="3569" w:author="Sano Yuma" w:date="2023-02-17T20:58:00Z">
              <w:r w:rsidRPr="00C12C67">
                <w:rPr>
                  <w:rFonts w:ascii="ＭＳ ゴシック" w:eastAsia="ＭＳ ゴシック" w:hAnsi="ＭＳ ゴシック"/>
                  <w:sz w:val="18"/>
                  <w:szCs w:val="18"/>
                </w:rPr>
                <w:t xml:space="preserve">  return point</w:t>
              </w:r>
            </w:ins>
          </w:p>
          <w:p w14:paraId="23ACDBD0" w14:textId="77777777" w:rsidR="00C12C67" w:rsidRPr="00C12C67" w:rsidRDefault="00C12C67">
            <w:pPr>
              <w:spacing w:line="240" w:lineRule="exact"/>
              <w:rPr>
                <w:ins w:id="3570" w:author="Sano Yuma" w:date="2023-02-17T20:58:00Z"/>
                <w:rFonts w:ascii="ＭＳ ゴシック" w:eastAsia="ＭＳ ゴシック" w:hAnsi="ＭＳ ゴシック"/>
                <w:sz w:val="18"/>
                <w:szCs w:val="18"/>
              </w:rPr>
              <w:pPrChange w:id="3571" w:author="Sano Yuma" w:date="2023-02-17T20:58:00Z">
                <w:pPr>
                  <w:spacing w:line="360" w:lineRule="auto"/>
                </w:pPr>
              </w:pPrChange>
            </w:pPr>
          </w:p>
          <w:p w14:paraId="39798378" w14:textId="77777777" w:rsidR="00C12C67" w:rsidRPr="00C12C67" w:rsidRDefault="00C12C67">
            <w:pPr>
              <w:spacing w:line="240" w:lineRule="exact"/>
              <w:rPr>
                <w:ins w:id="3572" w:author="Sano Yuma" w:date="2023-02-17T20:58:00Z"/>
                <w:rFonts w:ascii="ＭＳ ゴシック" w:eastAsia="ＭＳ ゴシック" w:hAnsi="ＭＳ ゴシック"/>
                <w:sz w:val="18"/>
                <w:szCs w:val="18"/>
              </w:rPr>
              <w:pPrChange w:id="3573" w:author="Sano Yuma" w:date="2023-02-17T20:58:00Z">
                <w:pPr>
                  <w:spacing w:line="360" w:lineRule="auto"/>
                </w:pPr>
              </w:pPrChange>
            </w:pPr>
            <w:ins w:id="3574" w:author="Sano Yuma" w:date="2023-02-17T20:58:00Z">
              <w:r w:rsidRPr="00C12C67">
                <w:rPr>
                  <w:rFonts w:ascii="ＭＳ ゴシック" w:eastAsia="ＭＳ ゴシック" w:hAnsi="ＭＳ ゴシック"/>
                  <w:sz w:val="18"/>
                  <w:szCs w:val="18"/>
                </w:rPr>
                <w:t># 2直線の中点と最近点同士の誤差を返す(main関数で実行)</w:t>
              </w:r>
            </w:ins>
          </w:p>
          <w:p w14:paraId="05B56252" w14:textId="77777777" w:rsidR="00C12C67" w:rsidRPr="00C12C67" w:rsidRDefault="00C12C67">
            <w:pPr>
              <w:spacing w:line="240" w:lineRule="exact"/>
              <w:rPr>
                <w:ins w:id="3575" w:author="Sano Yuma" w:date="2023-02-17T20:58:00Z"/>
                <w:rFonts w:ascii="ＭＳ ゴシック" w:eastAsia="ＭＳ ゴシック" w:hAnsi="ＭＳ ゴシック"/>
                <w:sz w:val="18"/>
                <w:szCs w:val="18"/>
              </w:rPr>
              <w:pPrChange w:id="3576" w:author="Sano Yuma" w:date="2023-02-17T20:58:00Z">
                <w:pPr>
                  <w:spacing w:line="360" w:lineRule="auto"/>
                </w:pPr>
              </w:pPrChange>
            </w:pPr>
            <w:ins w:id="3577" w:author="Sano Yuma" w:date="2023-02-17T20:58:00Z">
              <w:r w:rsidRPr="00C12C67">
                <w:rPr>
                  <w:rFonts w:ascii="ＭＳ ゴシック" w:eastAsia="ＭＳ ゴシック" w:hAnsi="ＭＳ ゴシック"/>
                  <w:sz w:val="18"/>
                  <w:szCs w:val="18"/>
                </w:rPr>
                <w:t>def compute3dCoord(t1, v1, t2, v2):</w:t>
              </w:r>
            </w:ins>
          </w:p>
          <w:p w14:paraId="1A89A175" w14:textId="77777777" w:rsidR="00C12C67" w:rsidRPr="00C12C67" w:rsidRDefault="00C12C67">
            <w:pPr>
              <w:spacing w:line="240" w:lineRule="exact"/>
              <w:rPr>
                <w:ins w:id="3578" w:author="Sano Yuma" w:date="2023-02-17T20:58:00Z"/>
                <w:rFonts w:ascii="ＭＳ ゴシック" w:eastAsia="ＭＳ ゴシック" w:hAnsi="ＭＳ ゴシック"/>
                <w:sz w:val="18"/>
                <w:szCs w:val="18"/>
              </w:rPr>
              <w:pPrChange w:id="3579" w:author="Sano Yuma" w:date="2023-02-17T20:58:00Z">
                <w:pPr>
                  <w:spacing w:line="360" w:lineRule="auto"/>
                </w:pPr>
              </w:pPrChange>
            </w:pPr>
            <w:ins w:id="3580" w:author="Sano Yuma" w:date="2023-02-17T20:58:00Z">
              <w:r w:rsidRPr="00C12C67">
                <w:rPr>
                  <w:rFonts w:ascii="ＭＳ ゴシック" w:eastAsia="ＭＳ ゴシック" w:hAnsi="ＭＳ ゴシック"/>
                  <w:sz w:val="18"/>
                  <w:szCs w:val="18"/>
                </w:rPr>
                <w:t xml:space="preserve">  # 最近点</w:t>
              </w:r>
            </w:ins>
          </w:p>
          <w:p w14:paraId="2D03CBCA" w14:textId="77777777" w:rsidR="00C12C67" w:rsidRPr="00C12C67" w:rsidRDefault="00C12C67">
            <w:pPr>
              <w:spacing w:line="240" w:lineRule="exact"/>
              <w:rPr>
                <w:ins w:id="3581" w:author="Sano Yuma" w:date="2023-02-17T20:58:00Z"/>
                <w:rFonts w:ascii="ＭＳ ゴシック" w:eastAsia="ＭＳ ゴシック" w:hAnsi="ＭＳ ゴシック"/>
                <w:sz w:val="18"/>
                <w:szCs w:val="18"/>
              </w:rPr>
              <w:pPrChange w:id="3582" w:author="Sano Yuma" w:date="2023-02-17T20:58:00Z">
                <w:pPr>
                  <w:spacing w:line="360" w:lineRule="auto"/>
                </w:pPr>
              </w:pPrChange>
            </w:pPr>
            <w:ins w:id="3583" w:author="Sano Yuma" w:date="2023-02-17T20:58:00Z">
              <w:r w:rsidRPr="00C12C67">
                <w:rPr>
                  <w:rFonts w:ascii="ＭＳ ゴシック" w:eastAsia="ＭＳ ゴシック" w:hAnsi="ＭＳ ゴシック"/>
                  <w:sz w:val="18"/>
                  <w:szCs w:val="18"/>
                </w:rPr>
                <w:t xml:space="preserve">  p1 = computeClosestPoint(t1, v1, t2, v2)</w:t>
              </w:r>
            </w:ins>
          </w:p>
          <w:p w14:paraId="05ADC666" w14:textId="77777777" w:rsidR="00C12C67" w:rsidRPr="00C12C67" w:rsidRDefault="00C12C67">
            <w:pPr>
              <w:spacing w:line="240" w:lineRule="exact"/>
              <w:rPr>
                <w:ins w:id="3584" w:author="Sano Yuma" w:date="2023-02-17T20:58:00Z"/>
                <w:rFonts w:ascii="ＭＳ ゴシック" w:eastAsia="ＭＳ ゴシック" w:hAnsi="ＭＳ ゴシック"/>
                <w:sz w:val="18"/>
                <w:szCs w:val="18"/>
              </w:rPr>
              <w:pPrChange w:id="3585" w:author="Sano Yuma" w:date="2023-02-17T20:58:00Z">
                <w:pPr>
                  <w:spacing w:line="360" w:lineRule="auto"/>
                </w:pPr>
              </w:pPrChange>
            </w:pPr>
            <w:ins w:id="3586" w:author="Sano Yuma" w:date="2023-02-17T20:58:00Z">
              <w:r w:rsidRPr="00C12C67">
                <w:rPr>
                  <w:rFonts w:ascii="ＭＳ ゴシック" w:eastAsia="ＭＳ ゴシック" w:hAnsi="ＭＳ ゴシック"/>
                  <w:sz w:val="18"/>
                  <w:szCs w:val="18"/>
                </w:rPr>
                <w:t xml:space="preserve">  p2 = computeClosestPoint(t2, v2, t1, v1)</w:t>
              </w:r>
            </w:ins>
          </w:p>
          <w:p w14:paraId="76A0EB80" w14:textId="77777777" w:rsidR="00C12C67" w:rsidRPr="00C12C67" w:rsidRDefault="00C12C67">
            <w:pPr>
              <w:spacing w:line="240" w:lineRule="exact"/>
              <w:rPr>
                <w:ins w:id="3587" w:author="Sano Yuma" w:date="2023-02-17T20:58:00Z"/>
                <w:rFonts w:ascii="ＭＳ ゴシック" w:eastAsia="ＭＳ ゴシック" w:hAnsi="ＭＳ ゴシック"/>
                <w:sz w:val="18"/>
                <w:szCs w:val="18"/>
              </w:rPr>
              <w:pPrChange w:id="3588" w:author="Sano Yuma" w:date="2023-02-17T20:58:00Z">
                <w:pPr>
                  <w:spacing w:line="360" w:lineRule="auto"/>
                </w:pPr>
              </w:pPrChange>
            </w:pPr>
            <w:ins w:id="3589" w:author="Sano Yuma" w:date="2023-02-17T20:58:00Z">
              <w:r w:rsidRPr="00C12C67">
                <w:rPr>
                  <w:rFonts w:ascii="ＭＳ ゴシック" w:eastAsia="ＭＳ ゴシック" w:hAnsi="ＭＳ ゴシック"/>
                  <w:sz w:val="18"/>
                  <w:szCs w:val="18"/>
                </w:rPr>
                <w:t xml:space="preserve">  </w:t>
              </w:r>
            </w:ins>
          </w:p>
          <w:p w14:paraId="16779366" w14:textId="77777777" w:rsidR="00C12C67" w:rsidRPr="00C12C67" w:rsidRDefault="00C12C67">
            <w:pPr>
              <w:spacing w:line="240" w:lineRule="exact"/>
              <w:rPr>
                <w:ins w:id="3590" w:author="Sano Yuma" w:date="2023-02-17T20:58:00Z"/>
                <w:rFonts w:ascii="ＭＳ ゴシック" w:eastAsia="ＭＳ ゴシック" w:hAnsi="ＭＳ ゴシック"/>
                <w:sz w:val="18"/>
                <w:szCs w:val="18"/>
              </w:rPr>
              <w:pPrChange w:id="3591" w:author="Sano Yuma" w:date="2023-02-17T20:58:00Z">
                <w:pPr>
                  <w:spacing w:line="360" w:lineRule="auto"/>
                </w:pPr>
              </w:pPrChange>
            </w:pPr>
            <w:ins w:id="3592" w:author="Sano Yuma" w:date="2023-02-17T20:58:00Z">
              <w:r w:rsidRPr="00C12C67">
                <w:rPr>
                  <w:rFonts w:ascii="ＭＳ ゴシック" w:eastAsia="ＭＳ ゴシック" w:hAnsi="ＭＳ ゴシック"/>
                  <w:sz w:val="18"/>
                  <w:szCs w:val="18"/>
                </w:rPr>
                <w:t xml:space="preserve">  p = (p1+p2)/2</w:t>
              </w:r>
            </w:ins>
          </w:p>
          <w:p w14:paraId="045E7A50" w14:textId="77777777" w:rsidR="00C12C67" w:rsidRPr="00C12C67" w:rsidRDefault="00C12C67">
            <w:pPr>
              <w:spacing w:line="240" w:lineRule="exact"/>
              <w:rPr>
                <w:ins w:id="3593" w:author="Sano Yuma" w:date="2023-02-17T20:58:00Z"/>
                <w:rFonts w:ascii="ＭＳ ゴシック" w:eastAsia="ＭＳ ゴシック" w:hAnsi="ＭＳ ゴシック"/>
                <w:sz w:val="18"/>
                <w:szCs w:val="18"/>
              </w:rPr>
              <w:pPrChange w:id="3594" w:author="Sano Yuma" w:date="2023-02-17T20:58:00Z">
                <w:pPr>
                  <w:spacing w:line="360" w:lineRule="auto"/>
                </w:pPr>
              </w:pPrChange>
            </w:pPr>
            <w:ins w:id="3595" w:author="Sano Yuma" w:date="2023-02-17T20:58:00Z">
              <w:r w:rsidRPr="00C12C67">
                <w:rPr>
                  <w:rFonts w:ascii="ＭＳ ゴシック" w:eastAsia="ＭＳ ゴシック" w:hAnsi="ＭＳ ゴシック"/>
                  <w:sz w:val="18"/>
                  <w:szCs w:val="18"/>
                </w:rPr>
                <w:t xml:space="preserve">  </w:t>
              </w:r>
            </w:ins>
          </w:p>
          <w:p w14:paraId="3A44C030" w14:textId="378702C4" w:rsidR="00C12C67" w:rsidRPr="00C12C67" w:rsidRDefault="00C12C67">
            <w:pPr>
              <w:spacing w:line="240" w:lineRule="exact"/>
              <w:rPr>
                <w:ins w:id="3596" w:author="Sano Yuma" w:date="2023-02-17T20:58:00Z"/>
                <w:rFonts w:ascii="ＭＳ ゴシック" w:eastAsia="ＭＳ ゴシック" w:hAnsi="ＭＳ ゴシック"/>
                <w:sz w:val="18"/>
                <w:szCs w:val="18"/>
                <w:rPrChange w:id="3597" w:author="Sano Yuma" w:date="2023-02-17T20:58:00Z">
                  <w:rPr>
                    <w:ins w:id="3598" w:author="Sano Yuma" w:date="2023-02-17T20:58:00Z"/>
                    <w:szCs w:val="21"/>
                  </w:rPr>
                </w:rPrChange>
              </w:rPr>
              <w:pPrChange w:id="3599" w:author="Sano Yuma" w:date="2023-02-17T20:58:00Z">
                <w:pPr>
                  <w:spacing w:line="360" w:lineRule="auto"/>
                </w:pPr>
              </w:pPrChange>
            </w:pPr>
            <w:ins w:id="3600" w:author="Sano Yuma" w:date="2023-02-17T20:58:00Z">
              <w:r w:rsidRPr="00C12C67">
                <w:rPr>
                  <w:rFonts w:ascii="ＭＳ ゴシック" w:eastAsia="ＭＳ ゴシック" w:hAnsi="ＭＳ ゴシック"/>
                  <w:sz w:val="18"/>
                  <w:szCs w:val="18"/>
                </w:rPr>
                <w:t xml:space="preserve">  return p</w:t>
              </w:r>
            </w:ins>
          </w:p>
        </w:tc>
      </w:tr>
    </w:tbl>
    <w:p w14:paraId="5E83D23D" w14:textId="1D0D7088" w:rsidR="008A3430" w:rsidDel="00C12C67" w:rsidRDefault="008A3430">
      <w:pPr>
        <w:spacing w:line="360" w:lineRule="auto"/>
        <w:rPr>
          <w:del w:id="3601" w:author="Ec5-19 ec30103v(長岡高専)" w:date="2023-02-17T10:30:00Z"/>
          <w:szCs w:val="21"/>
        </w:rPr>
      </w:pPr>
    </w:p>
    <w:p w14:paraId="27A2C76E" w14:textId="77777777" w:rsidR="00C12C67" w:rsidRPr="00C12C67" w:rsidRDefault="00C12C67">
      <w:pPr>
        <w:widowControl/>
        <w:jc w:val="left"/>
        <w:rPr>
          <w:ins w:id="3602" w:author="Sano Yuma" w:date="2023-02-17T21:00:00Z"/>
          <w:szCs w:val="21"/>
        </w:rPr>
      </w:pPr>
    </w:p>
    <w:p w14:paraId="28BEAC2F" w14:textId="1508D1F9" w:rsidR="002A5398" w:rsidRDefault="00C12C67">
      <w:pPr>
        <w:spacing w:line="360" w:lineRule="auto"/>
        <w:jc w:val="center"/>
        <w:rPr>
          <w:ins w:id="3603" w:author="Sano Yuma" w:date="2023-02-17T21:00:00Z"/>
          <w:szCs w:val="21"/>
        </w:rPr>
        <w:pPrChange w:id="3604" w:author="Sano Yuma" w:date="2023-02-17T21:01:00Z">
          <w:pPr>
            <w:spacing w:line="360" w:lineRule="auto"/>
          </w:pPr>
        </w:pPrChange>
      </w:pPr>
      <w:ins w:id="3605" w:author="Sano Yuma" w:date="2023-02-17T21:00:00Z">
        <w:r>
          <w:rPr>
            <w:rFonts w:hint="eastAsia"/>
            <w:szCs w:val="21"/>
          </w:rPr>
          <w:t>リスト2</w:t>
        </w:r>
        <w:r>
          <w:rPr>
            <w:szCs w:val="21"/>
          </w:rPr>
          <w:t>.2</w:t>
        </w:r>
        <w:r>
          <w:rPr>
            <w:rFonts w:hint="eastAsia"/>
            <w:szCs w:val="21"/>
          </w:rPr>
          <w:t xml:space="preserve">　m</w:t>
        </w:r>
        <w:r>
          <w:rPr>
            <w:szCs w:val="21"/>
          </w:rPr>
          <w:t>ain.py</w:t>
        </w:r>
      </w:ins>
    </w:p>
    <w:tbl>
      <w:tblPr>
        <w:tblStyle w:val="af4"/>
        <w:tblW w:w="0" w:type="auto"/>
        <w:tblLook w:val="04A0" w:firstRow="1" w:lastRow="0" w:firstColumn="1" w:lastColumn="0" w:noHBand="0" w:noVBand="1"/>
      </w:tblPr>
      <w:tblGrid>
        <w:gridCol w:w="8494"/>
      </w:tblGrid>
      <w:tr w:rsidR="00C12C67" w14:paraId="4D5D9982" w14:textId="77777777" w:rsidTr="00C12C67">
        <w:trPr>
          <w:ins w:id="3606" w:author="Sano Yuma" w:date="2023-02-17T21:00:00Z"/>
        </w:trPr>
        <w:tc>
          <w:tcPr>
            <w:tcW w:w="8494" w:type="dxa"/>
          </w:tcPr>
          <w:p w14:paraId="26C44A06" w14:textId="77777777" w:rsidR="00C12C67" w:rsidRPr="00C12C67" w:rsidRDefault="00C12C67">
            <w:pPr>
              <w:spacing w:line="240" w:lineRule="exact"/>
              <w:rPr>
                <w:ins w:id="3607" w:author="Sano Yuma" w:date="2023-02-17T21:01:00Z"/>
                <w:rFonts w:ascii="ＭＳ ゴシック" w:eastAsia="ＭＳ ゴシック" w:hAnsi="ＭＳ ゴシック"/>
                <w:sz w:val="18"/>
                <w:szCs w:val="18"/>
                <w:rPrChange w:id="3608" w:author="Sano Yuma" w:date="2023-02-17T21:01:00Z">
                  <w:rPr>
                    <w:ins w:id="3609" w:author="Sano Yuma" w:date="2023-02-17T21:01:00Z"/>
                    <w:szCs w:val="21"/>
                  </w:rPr>
                </w:rPrChange>
              </w:rPr>
              <w:pPrChange w:id="3610" w:author="Sano Yuma" w:date="2023-02-17T21:01:00Z">
                <w:pPr>
                  <w:spacing w:line="360" w:lineRule="auto"/>
                </w:pPr>
              </w:pPrChange>
            </w:pPr>
            <w:ins w:id="3611" w:author="Sano Yuma" w:date="2023-02-17T21:01:00Z">
              <w:r w:rsidRPr="00C12C67">
                <w:rPr>
                  <w:rFonts w:ascii="ＭＳ ゴシック" w:eastAsia="ＭＳ ゴシック" w:hAnsi="ＭＳ ゴシック"/>
                  <w:sz w:val="18"/>
                  <w:szCs w:val="18"/>
                  <w:rPrChange w:id="3612" w:author="Sano Yuma" w:date="2023-02-17T21:01:00Z">
                    <w:rPr>
                      <w:szCs w:val="21"/>
                    </w:rPr>
                  </w:rPrChange>
                </w:rPr>
                <w:t>import numpy as np</w:t>
              </w:r>
            </w:ins>
          </w:p>
          <w:p w14:paraId="53589DAC" w14:textId="77777777" w:rsidR="00C12C67" w:rsidRPr="00C12C67" w:rsidRDefault="00C12C67">
            <w:pPr>
              <w:spacing w:line="240" w:lineRule="exact"/>
              <w:rPr>
                <w:ins w:id="3613" w:author="Sano Yuma" w:date="2023-02-17T21:01:00Z"/>
                <w:rFonts w:ascii="ＭＳ ゴシック" w:eastAsia="ＭＳ ゴシック" w:hAnsi="ＭＳ ゴシック"/>
                <w:sz w:val="18"/>
                <w:szCs w:val="18"/>
                <w:rPrChange w:id="3614" w:author="Sano Yuma" w:date="2023-02-17T21:01:00Z">
                  <w:rPr>
                    <w:ins w:id="3615" w:author="Sano Yuma" w:date="2023-02-17T21:01:00Z"/>
                    <w:szCs w:val="21"/>
                  </w:rPr>
                </w:rPrChange>
              </w:rPr>
              <w:pPrChange w:id="3616" w:author="Sano Yuma" w:date="2023-02-17T21:01:00Z">
                <w:pPr>
                  <w:spacing w:line="360" w:lineRule="auto"/>
                </w:pPr>
              </w:pPrChange>
            </w:pPr>
            <w:ins w:id="3617" w:author="Sano Yuma" w:date="2023-02-17T21:01:00Z">
              <w:r w:rsidRPr="00C12C67">
                <w:rPr>
                  <w:rFonts w:ascii="ＭＳ ゴシック" w:eastAsia="ＭＳ ゴシック" w:hAnsi="ＭＳ ゴシック"/>
                  <w:sz w:val="18"/>
                  <w:szCs w:val="18"/>
                  <w:rPrChange w:id="3618" w:author="Sano Yuma" w:date="2023-02-17T21:01:00Z">
                    <w:rPr>
                      <w:szCs w:val="21"/>
                    </w:rPr>
                  </w:rPrChange>
                </w:rPr>
                <w:t>import cv2</w:t>
              </w:r>
            </w:ins>
          </w:p>
          <w:p w14:paraId="09A5B2FE" w14:textId="77777777" w:rsidR="00C12C67" w:rsidRPr="00C12C67" w:rsidRDefault="00C12C67">
            <w:pPr>
              <w:spacing w:line="240" w:lineRule="exact"/>
              <w:rPr>
                <w:ins w:id="3619" w:author="Sano Yuma" w:date="2023-02-17T21:01:00Z"/>
                <w:rFonts w:ascii="ＭＳ ゴシック" w:eastAsia="ＭＳ ゴシック" w:hAnsi="ＭＳ ゴシック"/>
                <w:sz w:val="18"/>
                <w:szCs w:val="18"/>
                <w:rPrChange w:id="3620" w:author="Sano Yuma" w:date="2023-02-17T21:01:00Z">
                  <w:rPr>
                    <w:ins w:id="3621" w:author="Sano Yuma" w:date="2023-02-17T21:01:00Z"/>
                    <w:szCs w:val="21"/>
                  </w:rPr>
                </w:rPrChange>
              </w:rPr>
              <w:pPrChange w:id="3622" w:author="Sano Yuma" w:date="2023-02-17T21:01:00Z">
                <w:pPr>
                  <w:spacing w:line="360" w:lineRule="auto"/>
                </w:pPr>
              </w:pPrChange>
            </w:pPr>
            <w:ins w:id="3623" w:author="Sano Yuma" w:date="2023-02-17T21:01:00Z">
              <w:r w:rsidRPr="00C12C67">
                <w:rPr>
                  <w:rFonts w:ascii="ＭＳ ゴシック" w:eastAsia="ＭＳ ゴシック" w:hAnsi="ＭＳ ゴシック"/>
                  <w:sz w:val="18"/>
                  <w:szCs w:val="18"/>
                  <w:rPrChange w:id="3624" w:author="Sano Yuma" w:date="2023-02-17T21:01:00Z">
                    <w:rPr>
                      <w:szCs w:val="21"/>
                    </w:rPr>
                  </w:rPrChange>
                </w:rPr>
                <w:t>import csv</w:t>
              </w:r>
            </w:ins>
          </w:p>
          <w:p w14:paraId="34D07624" w14:textId="77777777" w:rsidR="00C12C67" w:rsidRPr="00C12C67" w:rsidRDefault="00C12C67">
            <w:pPr>
              <w:spacing w:line="240" w:lineRule="exact"/>
              <w:rPr>
                <w:ins w:id="3625" w:author="Sano Yuma" w:date="2023-02-17T21:01:00Z"/>
                <w:rFonts w:ascii="ＭＳ ゴシック" w:eastAsia="ＭＳ ゴシック" w:hAnsi="ＭＳ ゴシック"/>
                <w:sz w:val="18"/>
                <w:szCs w:val="18"/>
                <w:rPrChange w:id="3626" w:author="Sano Yuma" w:date="2023-02-17T21:01:00Z">
                  <w:rPr>
                    <w:ins w:id="3627" w:author="Sano Yuma" w:date="2023-02-17T21:01:00Z"/>
                    <w:szCs w:val="21"/>
                  </w:rPr>
                </w:rPrChange>
              </w:rPr>
              <w:pPrChange w:id="3628" w:author="Sano Yuma" w:date="2023-02-17T21:01:00Z">
                <w:pPr>
                  <w:spacing w:line="360" w:lineRule="auto"/>
                </w:pPr>
              </w:pPrChange>
            </w:pPr>
            <w:ins w:id="3629" w:author="Sano Yuma" w:date="2023-02-17T21:01:00Z">
              <w:r w:rsidRPr="00C12C67">
                <w:rPr>
                  <w:rFonts w:ascii="ＭＳ ゴシック" w:eastAsia="ＭＳ ゴシック" w:hAnsi="ＭＳ ゴシック"/>
                  <w:sz w:val="18"/>
                  <w:szCs w:val="18"/>
                  <w:rPrChange w:id="3630" w:author="Sano Yuma" w:date="2023-02-17T21:01:00Z">
                    <w:rPr>
                      <w:szCs w:val="21"/>
                    </w:rPr>
                  </w:rPrChange>
                </w:rPr>
                <w:t>import json</w:t>
              </w:r>
            </w:ins>
          </w:p>
          <w:p w14:paraId="3C5121F0" w14:textId="77777777" w:rsidR="00C12C67" w:rsidRPr="00C12C67" w:rsidRDefault="00C12C67">
            <w:pPr>
              <w:spacing w:line="240" w:lineRule="exact"/>
              <w:rPr>
                <w:ins w:id="3631" w:author="Sano Yuma" w:date="2023-02-17T21:01:00Z"/>
                <w:rFonts w:ascii="ＭＳ ゴシック" w:eastAsia="ＭＳ ゴシック" w:hAnsi="ＭＳ ゴシック"/>
                <w:sz w:val="18"/>
                <w:szCs w:val="18"/>
                <w:rPrChange w:id="3632" w:author="Sano Yuma" w:date="2023-02-17T21:01:00Z">
                  <w:rPr>
                    <w:ins w:id="3633" w:author="Sano Yuma" w:date="2023-02-17T21:01:00Z"/>
                    <w:szCs w:val="21"/>
                  </w:rPr>
                </w:rPrChange>
              </w:rPr>
              <w:pPrChange w:id="3634" w:author="Sano Yuma" w:date="2023-02-17T21:01:00Z">
                <w:pPr>
                  <w:spacing w:line="360" w:lineRule="auto"/>
                </w:pPr>
              </w:pPrChange>
            </w:pPr>
            <w:ins w:id="3635" w:author="Sano Yuma" w:date="2023-02-17T21:01:00Z">
              <w:r w:rsidRPr="00C12C67">
                <w:rPr>
                  <w:rFonts w:ascii="ＭＳ ゴシック" w:eastAsia="ＭＳ ゴシック" w:hAnsi="ＭＳ ゴシック"/>
                  <w:sz w:val="18"/>
                  <w:szCs w:val="18"/>
                  <w:rPrChange w:id="3636" w:author="Sano Yuma" w:date="2023-02-17T21:01:00Z">
                    <w:rPr>
                      <w:szCs w:val="21"/>
                    </w:rPr>
                  </w:rPrChange>
                </w:rPr>
                <w:t>import glob</w:t>
              </w:r>
            </w:ins>
          </w:p>
          <w:p w14:paraId="0F8FCC62" w14:textId="77777777" w:rsidR="00C12C67" w:rsidRPr="00C12C67" w:rsidRDefault="00C12C67">
            <w:pPr>
              <w:spacing w:line="240" w:lineRule="exact"/>
              <w:rPr>
                <w:ins w:id="3637" w:author="Sano Yuma" w:date="2023-02-17T21:01:00Z"/>
                <w:rFonts w:ascii="ＭＳ ゴシック" w:eastAsia="ＭＳ ゴシック" w:hAnsi="ＭＳ ゴシック"/>
                <w:sz w:val="18"/>
                <w:szCs w:val="18"/>
                <w:rPrChange w:id="3638" w:author="Sano Yuma" w:date="2023-02-17T21:01:00Z">
                  <w:rPr>
                    <w:ins w:id="3639" w:author="Sano Yuma" w:date="2023-02-17T21:01:00Z"/>
                    <w:szCs w:val="21"/>
                  </w:rPr>
                </w:rPrChange>
              </w:rPr>
              <w:pPrChange w:id="3640" w:author="Sano Yuma" w:date="2023-02-17T21:01:00Z">
                <w:pPr>
                  <w:spacing w:line="360" w:lineRule="auto"/>
                </w:pPr>
              </w:pPrChange>
            </w:pPr>
            <w:ins w:id="3641" w:author="Sano Yuma" w:date="2023-02-17T21:01:00Z">
              <w:r w:rsidRPr="00C12C67">
                <w:rPr>
                  <w:rFonts w:ascii="ＭＳ ゴシック" w:eastAsia="ＭＳ ゴシック" w:hAnsi="ＭＳ ゴシック"/>
                  <w:sz w:val="18"/>
                  <w:szCs w:val="18"/>
                  <w:rPrChange w:id="3642" w:author="Sano Yuma" w:date="2023-02-17T21:01:00Z">
                    <w:rPr>
                      <w:szCs w:val="21"/>
                    </w:rPr>
                  </w:rPrChange>
                </w:rPr>
                <w:t>from coord import *</w:t>
              </w:r>
            </w:ins>
          </w:p>
          <w:p w14:paraId="1AA07710" w14:textId="77777777" w:rsidR="00C12C67" w:rsidRPr="00C12C67" w:rsidRDefault="00C12C67">
            <w:pPr>
              <w:spacing w:line="240" w:lineRule="exact"/>
              <w:rPr>
                <w:ins w:id="3643" w:author="Sano Yuma" w:date="2023-02-17T21:01:00Z"/>
                <w:rFonts w:ascii="ＭＳ ゴシック" w:eastAsia="ＭＳ ゴシック" w:hAnsi="ＭＳ ゴシック"/>
                <w:sz w:val="18"/>
                <w:szCs w:val="18"/>
                <w:rPrChange w:id="3644" w:author="Sano Yuma" w:date="2023-02-17T21:01:00Z">
                  <w:rPr>
                    <w:ins w:id="3645" w:author="Sano Yuma" w:date="2023-02-17T21:01:00Z"/>
                    <w:szCs w:val="21"/>
                  </w:rPr>
                </w:rPrChange>
              </w:rPr>
              <w:pPrChange w:id="3646" w:author="Sano Yuma" w:date="2023-02-17T21:01:00Z">
                <w:pPr>
                  <w:spacing w:line="360" w:lineRule="auto"/>
                </w:pPr>
              </w:pPrChange>
            </w:pPr>
          </w:p>
          <w:p w14:paraId="190461C7" w14:textId="77777777" w:rsidR="00C12C67" w:rsidRPr="00C12C67" w:rsidRDefault="00C12C67">
            <w:pPr>
              <w:spacing w:line="240" w:lineRule="exact"/>
              <w:rPr>
                <w:ins w:id="3647" w:author="Sano Yuma" w:date="2023-02-17T21:01:00Z"/>
                <w:rFonts w:ascii="ＭＳ ゴシック" w:eastAsia="ＭＳ ゴシック" w:hAnsi="ＭＳ ゴシック"/>
                <w:sz w:val="18"/>
                <w:szCs w:val="18"/>
                <w:rPrChange w:id="3648" w:author="Sano Yuma" w:date="2023-02-17T21:01:00Z">
                  <w:rPr>
                    <w:ins w:id="3649" w:author="Sano Yuma" w:date="2023-02-17T21:01:00Z"/>
                    <w:szCs w:val="21"/>
                  </w:rPr>
                </w:rPrChange>
              </w:rPr>
              <w:pPrChange w:id="3650" w:author="Sano Yuma" w:date="2023-02-17T21:01:00Z">
                <w:pPr>
                  <w:spacing w:line="360" w:lineRule="auto"/>
                </w:pPr>
              </w:pPrChange>
            </w:pPr>
            <w:ins w:id="3651" w:author="Sano Yuma" w:date="2023-02-17T21:01:00Z">
              <w:r w:rsidRPr="00C12C67">
                <w:rPr>
                  <w:rFonts w:ascii="ＭＳ ゴシック" w:eastAsia="ＭＳ ゴシック" w:hAnsi="ＭＳ ゴシック"/>
                  <w:sz w:val="18"/>
                  <w:szCs w:val="18"/>
                  <w:rPrChange w:id="3652" w:author="Sano Yuma" w:date="2023-02-17T21:01:00Z">
                    <w:rPr>
                      <w:szCs w:val="21"/>
                    </w:rPr>
                  </w:rPrChange>
                </w:rPr>
                <w:t># camera1 - camera2 ID対応JSON</w:t>
              </w:r>
            </w:ins>
          </w:p>
          <w:p w14:paraId="5827D546" w14:textId="37B44CCA" w:rsidR="00C12C67" w:rsidRPr="00C12C67" w:rsidRDefault="00C12C67">
            <w:pPr>
              <w:spacing w:line="240" w:lineRule="exact"/>
              <w:rPr>
                <w:ins w:id="3653" w:author="Sano Yuma" w:date="2023-02-17T21:01:00Z"/>
                <w:rFonts w:ascii="ＭＳ ゴシック" w:eastAsia="ＭＳ ゴシック" w:hAnsi="ＭＳ ゴシック"/>
                <w:sz w:val="18"/>
                <w:szCs w:val="18"/>
                <w:rPrChange w:id="3654" w:author="Sano Yuma" w:date="2023-02-17T21:01:00Z">
                  <w:rPr>
                    <w:ins w:id="3655" w:author="Sano Yuma" w:date="2023-02-17T21:01:00Z"/>
                    <w:szCs w:val="21"/>
                  </w:rPr>
                </w:rPrChange>
              </w:rPr>
              <w:pPrChange w:id="3656" w:author="Sano Yuma" w:date="2023-02-17T21:01:00Z">
                <w:pPr>
                  <w:spacing w:line="360" w:lineRule="auto"/>
                </w:pPr>
              </w:pPrChange>
            </w:pPr>
            <w:ins w:id="3657" w:author="Sano Yuma" w:date="2023-02-17T21:01:00Z">
              <w:r w:rsidRPr="00C12C67">
                <w:rPr>
                  <w:rFonts w:ascii="ＭＳ ゴシック" w:eastAsia="ＭＳ ゴシック" w:hAnsi="ＭＳ ゴシック"/>
                  <w:sz w:val="18"/>
                  <w:szCs w:val="18"/>
                  <w:rPrChange w:id="3658" w:author="Sano Yuma" w:date="2023-02-17T21:01:00Z">
                    <w:rPr>
                      <w:szCs w:val="21"/>
                    </w:rPr>
                  </w:rPrChange>
                </w:rPr>
                <w:t>correspondFile</w:t>
              </w:r>
            </w:ins>
            <w:ins w:id="3659" w:author="Sano Yuma" w:date="2023-02-17T21:39:00Z">
              <w:r w:rsidR="008D7E40">
                <w:rPr>
                  <w:rFonts w:ascii="ＭＳ ゴシック" w:eastAsia="ＭＳ ゴシック" w:hAnsi="ＭＳ ゴシック"/>
                  <w:sz w:val="18"/>
                  <w:szCs w:val="18"/>
                </w:rPr>
                <w:t xml:space="preserve"> </w:t>
              </w:r>
            </w:ins>
            <w:ins w:id="3660" w:author="Sano Yuma" w:date="2023-02-17T21:01:00Z">
              <w:r w:rsidRPr="00C12C67">
                <w:rPr>
                  <w:rFonts w:ascii="ＭＳ ゴシック" w:eastAsia="ＭＳ ゴシック" w:hAnsi="ＭＳ ゴシック"/>
                  <w:sz w:val="18"/>
                  <w:szCs w:val="18"/>
                  <w:rPrChange w:id="3661" w:author="Sano Yuma" w:date="2023-02-17T21:01:00Z">
                    <w:rPr>
                      <w:szCs w:val="21"/>
                    </w:rPr>
                  </w:rPrChange>
                </w:rPr>
                <w:t>= open("correspond.json", "r")</w:t>
              </w:r>
            </w:ins>
          </w:p>
          <w:p w14:paraId="0B2DD14C" w14:textId="77777777" w:rsidR="00C12C67" w:rsidRPr="00C12C67" w:rsidRDefault="00C12C67">
            <w:pPr>
              <w:spacing w:line="240" w:lineRule="exact"/>
              <w:rPr>
                <w:ins w:id="3662" w:author="Sano Yuma" w:date="2023-02-17T21:01:00Z"/>
                <w:rFonts w:ascii="ＭＳ ゴシック" w:eastAsia="ＭＳ ゴシック" w:hAnsi="ＭＳ ゴシック"/>
                <w:sz w:val="18"/>
                <w:szCs w:val="18"/>
                <w:rPrChange w:id="3663" w:author="Sano Yuma" w:date="2023-02-17T21:01:00Z">
                  <w:rPr>
                    <w:ins w:id="3664" w:author="Sano Yuma" w:date="2023-02-17T21:01:00Z"/>
                    <w:szCs w:val="21"/>
                  </w:rPr>
                </w:rPrChange>
              </w:rPr>
              <w:pPrChange w:id="3665" w:author="Sano Yuma" w:date="2023-02-17T21:01:00Z">
                <w:pPr>
                  <w:spacing w:line="360" w:lineRule="auto"/>
                </w:pPr>
              </w:pPrChange>
            </w:pPr>
          </w:p>
          <w:p w14:paraId="77C3158A" w14:textId="77777777" w:rsidR="00C12C67" w:rsidRPr="00C12C67" w:rsidRDefault="00C12C67">
            <w:pPr>
              <w:spacing w:line="240" w:lineRule="exact"/>
              <w:rPr>
                <w:ins w:id="3666" w:author="Sano Yuma" w:date="2023-02-17T21:01:00Z"/>
                <w:rFonts w:ascii="ＭＳ ゴシック" w:eastAsia="ＭＳ ゴシック" w:hAnsi="ＭＳ ゴシック"/>
                <w:sz w:val="18"/>
                <w:szCs w:val="18"/>
                <w:rPrChange w:id="3667" w:author="Sano Yuma" w:date="2023-02-17T21:01:00Z">
                  <w:rPr>
                    <w:ins w:id="3668" w:author="Sano Yuma" w:date="2023-02-17T21:01:00Z"/>
                    <w:szCs w:val="21"/>
                  </w:rPr>
                </w:rPrChange>
              </w:rPr>
              <w:pPrChange w:id="3669" w:author="Sano Yuma" w:date="2023-02-17T21:01:00Z">
                <w:pPr>
                  <w:spacing w:line="360" w:lineRule="auto"/>
                </w:pPr>
              </w:pPrChange>
            </w:pPr>
            <w:ins w:id="3670" w:author="Sano Yuma" w:date="2023-02-17T21:01:00Z">
              <w:r w:rsidRPr="00C12C67">
                <w:rPr>
                  <w:rFonts w:ascii="ＭＳ ゴシック" w:eastAsia="ＭＳ ゴシック" w:hAnsi="ＭＳ ゴシック"/>
                  <w:sz w:val="18"/>
                  <w:szCs w:val="18"/>
                  <w:rPrChange w:id="3671" w:author="Sano Yuma" w:date="2023-02-17T21:01:00Z">
                    <w:rPr>
                      <w:szCs w:val="21"/>
                    </w:rPr>
                  </w:rPrChange>
                </w:rPr>
                <w:t># data</w:t>
              </w:r>
            </w:ins>
          </w:p>
          <w:p w14:paraId="121E5389" w14:textId="77777777" w:rsidR="00C12C67" w:rsidRPr="00C12C67" w:rsidRDefault="00C12C67">
            <w:pPr>
              <w:spacing w:line="240" w:lineRule="exact"/>
              <w:rPr>
                <w:ins w:id="3672" w:author="Sano Yuma" w:date="2023-02-17T21:01:00Z"/>
                <w:rFonts w:ascii="ＭＳ ゴシック" w:eastAsia="ＭＳ ゴシック" w:hAnsi="ＭＳ ゴシック"/>
                <w:sz w:val="18"/>
                <w:szCs w:val="18"/>
                <w:rPrChange w:id="3673" w:author="Sano Yuma" w:date="2023-02-17T21:01:00Z">
                  <w:rPr>
                    <w:ins w:id="3674" w:author="Sano Yuma" w:date="2023-02-17T21:01:00Z"/>
                    <w:szCs w:val="21"/>
                  </w:rPr>
                </w:rPrChange>
              </w:rPr>
              <w:pPrChange w:id="3675" w:author="Sano Yuma" w:date="2023-02-17T21:01:00Z">
                <w:pPr>
                  <w:spacing w:line="360" w:lineRule="auto"/>
                </w:pPr>
              </w:pPrChange>
            </w:pPr>
            <w:ins w:id="3676" w:author="Sano Yuma" w:date="2023-02-17T21:01:00Z">
              <w:r w:rsidRPr="00C12C67">
                <w:rPr>
                  <w:rFonts w:ascii="ＭＳ ゴシック" w:eastAsia="ＭＳ ゴシック" w:hAnsi="ＭＳ ゴシック"/>
                  <w:sz w:val="18"/>
                  <w:szCs w:val="18"/>
                  <w:rPrChange w:id="3677" w:author="Sano Yuma" w:date="2023-02-17T21:01:00Z">
                    <w:rPr>
                      <w:szCs w:val="21"/>
                    </w:rPr>
                  </w:rPrChange>
                </w:rPr>
                <w:t>c1Files = glob.glob("c1_json/*.json")</w:t>
              </w:r>
            </w:ins>
          </w:p>
          <w:p w14:paraId="307760BF" w14:textId="77777777" w:rsidR="00C12C67" w:rsidRPr="00C12C67" w:rsidRDefault="00C12C67">
            <w:pPr>
              <w:spacing w:line="240" w:lineRule="exact"/>
              <w:rPr>
                <w:ins w:id="3678" w:author="Sano Yuma" w:date="2023-02-17T21:01:00Z"/>
                <w:rFonts w:ascii="ＭＳ ゴシック" w:eastAsia="ＭＳ ゴシック" w:hAnsi="ＭＳ ゴシック"/>
                <w:sz w:val="18"/>
                <w:szCs w:val="18"/>
                <w:rPrChange w:id="3679" w:author="Sano Yuma" w:date="2023-02-17T21:01:00Z">
                  <w:rPr>
                    <w:ins w:id="3680" w:author="Sano Yuma" w:date="2023-02-17T21:01:00Z"/>
                    <w:szCs w:val="21"/>
                  </w:rPr>
                </w:rPrChange>
              </w:rPr>
              <w:pPrChange w:id="3681" w:author="Sano Yuma" w:date="2023-02-17T21:01:00Z">
                <w:pPr>
                  <w:spacing w:line="360" w:lineRule="auto"/>
                </w:pPr>
              </w:pPrChange>
            </w:pPr>
            <w:ins w:id="3682" w:author="Sano Yuma" w:date="2023-02-17T21:01:00Z">
              <w:r w:rsidRPr="00C12C67">
                <w:rPr>
                  <w:rFonts w:ascii="ＭＳ ゴシック" w:eastAsia="ＭＳ ゴシック" w:hAnsi="ＭＳ ゴシック"/>
                  <w:sz w:val="18"/>
                  <w:szCs w:val="18"/>
                  <w:rPrChange w:id="3683" w:author="Sano Yuma" w:date="2023-02-17T21:01:00Z">
                    <w:rPr>
                      <w:szCs w:val="21"/>
                    </w:rPr>
                  </w:rPrChange>
                </w:rPr>
                <w:t>c2Files = glob.glob("c2_json/*.json")</w:t>
              </w:r>
            </w:ins>
          </w:p>
          <w:p w14:paraId="6EC75F24" w14:textId="77777777" w:rsidR="00C12C67" w:rsidRPr="00C12C67" w:rsidRDefault="00C12C67">
            <w:pPr>
              <w:spacing w:line="240" w:lineRule="exact"/>
              <w:rPr>
                <w:ins w:id="3684" w:author="Sano Yuma" w:date="2023-02-17T21:01:00Z"/>
                <w:rFonts w:ascii="ＭＳ ゴシック" w:eastAsia="ＭＳ ゴシック" w:hAnsi="ＭＳ ゴシック"/>
                <w:sz w:val="18"/>
                <w:szCs w:val="18"/>
                <w:rPrChange w:id="3685" w:author="Sano Yuma" w:date="2023-02-17T21:01:00Z">
                  <w:rPr>
                    <w:ins w:id="3686" w:author="Sano Yuma" w:date="2023-02-17T21:01:00Z"/>
                    <w:szCs w:val="21"/>
                  </w:rPr>
                </w:rPrChange>
              </w:rPr>
              <w:pPrChange w:id="3687" w:author="Sano Yuma" w:date="2023-02-17T21:01:00Z">
                <w:pPr>
                  <w:spacing w:line="360" w:lineRule="auto"/>
                </w:pPr>
              </w:pPrChange>
            </w:pPr>
            <w:ins w:id="3688" w:author="Sano Yuma" w:date="2023-02-17T21:01:00Z">
              <w:r w:rsidRPr="00C12C67">
                <w:rPr>
                  <w:rFonts w:ascii="ＭＳ ゴシック" w:eastAsia="ＭＳ ゴシック" w:hAnsi="ＭＳ ゴシック"/>
                  <w:sz w:val="18"/>
                  <w:szCs w:val="18"/>
                  <w:rPrChange w:id="3689" w:author="Sano Yuma" w:date="2023-02-17T21:01:00Z">
                    <w:rPr>
                      <w:szCs w:val="21"/>
                    </w:rPr>
                  </w:rPrChange>
                </w:rPr>
                <w:t>jsonDataNum = min(len(c1Files), len(c2Files))</w:t>
              </w:r>
            </w:ins>
          </w:p>
          <w:p w14:paraId="7199ED86" w14:textId="584329AC" w:rsidR="00C12C67" w:rsidRPr="00C12C67" w:rsidRDefault="00C12C67">
            <w:pPr>
              <w:spacing w:line="240" w:lineRule="exact"/>
              <w:rPr>
                <w:ins w:id="3690" w:author="Sano Yuma" w:date="2023-02-17T21:01:00Z"/>
                <w:rFonts w:ascii="ＭＳ ゴシック" w:eastAsia="ＭＳ ゴシック" w:hAnsi="ＭＳ ゴシック"/>
                <w:sz w:val="18"/>
                <w:szCs w:val="18"/>
                <w:rPrChange w:id="3691" w:author="Sano Yuma" w:date="2023-02-17T21:01:00Z">
                  <w:rPr>
                    <w:ins w:id="3692" w:author="Sano Yuma" w:date="2023-02-17T21:01:00Z"/>
                    <w:szCs w:val="21"/>
                  </w:rPr>
                </w:rPrChange>
              </w:rPr>
              <w:pPrChange w:id="3693" w:author="Sano Yuma" w:date="2023-02-17T21:01:00Z">
                <w:pPr>
                  <w:spacing w:line="360" w:lineRule="auto"/>
                </w:pPr>
              </w:pPrChange>
            </w:pPr>
            <w:ins w:id="3694" w:author="Sano Yuma" w:date="2023-02-17T21:01:00Z">
              <w:r w:rsidRPr="00C12C67">
                <w:rPr>
                  <w:rFonts w:ascii="ＭＳ ゴシック" w:eastAsia="ＭＳ ゴシック" w:hAnsi="ＭＳ ゴシック"/>
                  <w:sz w:val="18"/>
                  <w:szCs w:val="18"/>
                  <w:rPrChange w:id="3695" w:author="Sano Yuma" w:date="2023-02-17T21:01:00Z">
                    <w:rPr>
                      <w:szCs w:val="21"/>
                    </w:rPr>
                  </w:rPrChange>
                </w:rPr>
                <w:t>correspondData = json.load(correspondFile)</w:t>
              </w:r>
            </w:ins>
          </w:p>
          <w:p w14:paraId="393A1ADA" w14:textId="77777777" w:rsidR="00C12C67" w:rsidRPr="00C12C67" w:rsidRDefault="00C12C67">
            <w:pPr>
              <w:spacing w:line="240" w:lineRule="exact"/>
              <w:rPr>
                <w:ins w:id="3696" w:author="Sano Yuma" w:date="2023-02-17T21:01:00Z"/>
                <w:rFonts w:ascii="ＭＳ ゴシック" w:eastAsia="ＭＳ ゴシック" w:hAnsi="ＭＳ ゴシック"/>
                <w:sz w:val="18"/>
                <w:szCs w:val="18"/>
                <w:rPrChange w:id="3697" w:author="Sano Yuma" w:date="2023-02-17T21:01:00Z">
                  <w:rPr>
                    <w:ins w:id="3698" w:author="Sano Yuma" w:date="2023-02-17T21:01:00Z"/>
                    <w:szCs w:val="21"/>
                  </w:rPr>
                </w:rPrChange>
              </w:rPr>
              <w:pPrChange w:id="3699" w:author="Sano Yuma" w:date="2023-02-17T21:01:00Z">
                <w:pPr>
                  <w:spacing w:line="360" w:lineRule="auto"/>
                </w:pPr>
              </w:pPrChange>
            </w:pPr>
          </w:p>
          <w:p w14:paraId="0524E9B3" w14:textId="77777777" w:rsidR="00C12C67" w:rsidRPr="00C12C67" w:rsidRDefault="00C12C67">
            <w:pPr>
              <w:spacing w:line="240" w:lineRule="exact"/>
              <w:rPr>
                <w:ins w:id="3700" w:author="Sano Yuma" w:date="2023-02-17T21:01:00Z"/>
                <w:rFonts w:ascii="ＭＳ ゴシック" w:eastAsia="ＭＳ ゴシック" w:hAnsi="ＭＳ ゴシック"/>
                <w:sz w:val="18"/>
                <w:szCs w:val="18"/>
                <w:rPrChange w:id="3701" w:author="Sano Yuma" w:date="2023-02-17T21:01:00Z">
                  <w:rPr>
                    <w:ins w:id="3702" w:author="Sano Yuma" w:date="2023-02-17T21:01:00Z"/>
                    <w:szCs w:val="21"/>
                  </w:rPr>
                </w:rPrChange>
              </w:rPr>
              <w:pPrChange w:id="3703" w:author="Sano Yuma" w:date="2023-02-17T21:01:00Z">
                <w:pPr>
                  <w:spacing w:line="360" w:lineRule="auto"/>
                </w:pPr>
              </w:pPrChange>
            </w:pPr>
            <w:ins w:id="3704" w:author="Sano Yuma" w:date="2023-02-17T21:01:00Z">
              <w:r w:rsidRPr="00C12C67">
                <w:rPr>
                  <w:rFonts w:ascii="ＭＳ ゴシック" w:eastAsia="ＭＳ ゴシック" w:hAnsi="ＭＳ ゴシック"/>
                  <w:sz w:val="18"/>
                  <w:szCs w:val="18"/>
                  <w:rPrChange w:id="3705" w:author="Sano Yuma" w:date="2023-02-17T21:01:00Z">
                    <w:rPr>
                      <w:szCs w:val="21"/>
                    </w:rPr>
                  </w:rPrChange>
                </w:rPr>
                <w:t>digit = len(str(jsonDataNum))</w:t>
              </w:r>
            </w:ins>
          </w:p>
          <w:p w14:paraId="74263CF5" w14:textId="77777777" w:rsidR="00C12C67" w:rsidRPr="00C12C67" w:rsidRDefault="00C12C67">
            <w:pPr>
              <w:spacing w:line="240" w:lineRule="exact"/>
              <w:rPr>
                <w:ins w:id="3706" w:author="Sano Yuma" w:date="2023-02-17T21:01:00Z"/>
                <w:rFonts w:ascii="ＭＳ ゴシック" w:eastAsia="ＭＳ ゴシック" w:hAnsi="ＭＳ ゴシック"/>
                <w:sz w:val="18"/>
                <w:szCs w:val="18"/>
                <w:rPrChange w:id="3707" w:author="Sano Yuma" w:date="2023-02-17T21:01:00Z">
                  <w:rPr>
                    <w:ins w:id="3708" w:author="Sano Yuma" w:date="2023-02-17T21:01:00Z"/>
                    <w:szCs w:val="21"/>
                  </w:rPr>
                </w:rPrChange>
              </w:rPr>
              <w:pPrChange w:id="3709" w:author="Sano Yuma" w:date="2023-02-17T21:01:00Z">
                <w:pPr>
                  <w:spacing w:line="360" w:lineRule="auto"/>
                </w:pPr>
              </w:pPrChange>
            </w:pPr>
          </w:p>
          <w:p w14:paraId="79FD8766" w14:textId="77777777" w:rsidR="00C12C67" w:rsidRPr="00C12C67" w:rsidRDefault="00C12C67">
            <w:pPr>
              <w:spacing w:line="240" w:lineRule="exact"/>
              <w:rPr>
                <w:ins w:id="3710" w:author="Sano Yuma" w:date="2023-02-17T21:01:00Z"/>
                <w:rFonts w:ascii="ＭＳ ゴシック" w:eastAsia="ＭＳ ゴシック" w:hAnsi="ＭＳ ゴシック"/>
                <w:sz w:val="18"/>
                <w:szCs w:val="18"/>
                <w:rPrChange w:id="3711" w:author="Sano Yuma" w:date="2023-02-17T21:01:00Z">
                  <w:rPr>
                    <w:ins w:id="3712" w:author="Sano Yuma" w:date="2023-02-17T21:01:00Z"/>
                    <w:szCs w:val="21"/>
                  </w:rPr>
                </w:rPrChange>
              </w:rPr>
              <w:pPrChange w:id="3713" w:author="Sano Yuma" w:date="2023-02-17T21:01:00Z">
                <w:pPr>
                  <w:spacing w:line="360" w:lineRule="auto"/>
                </w:pPr>
              </w:pPrChange>
            </w:pPr>
            <w:ins w:id="3714" w:author="Sano Yuma" w:date="2023-02-17T21:01:00Z">
              <w:r w:rsidRPr="00C12C67">
                <w:rPr>
                  <w:rFonts w:ascii="ＭＳ ゴシック" w:eastAsia="ＭＳ ゴシック" w:hAnsi="ＭＳ ゴシック"/>
                  <w:sz w:val="18"/>
                  <w:szCs w:val="18"/>
                  <w:rPrChange w:id="3715" w:author="Sano Yuma" w:date="2023-02-17T21:01:00Z">
                    <w:rPr>
                      <w:szCs w:val="21"/>
                    </w:rPr>
                  </w:rPrChange>
                </w:rPr>
                <w:t># camera1 data file</w:t>
              </w:r>
            </w:ins>
          </w:p>
          <w:p w14:paraId="0E4052C3" w14:textId="77777777" w:rsidR="00C12C67" w:rsidRPr="00C12C67" w:rsidRDefault="00C12C67">
            <w:pPr>
              <w:spacing w:line="240" w:lineRule="exact"/>
              <w:rPr>
                <w:ins w:id="3716" w:author="Sano Yuma" w:date="2023-02-17T21:01:00Z"/>
                <w:rFonts w:ascii="ＭＳ ゴシック" w:eastAsia="ＭＳ ゴシック" w:hAnsi="ＭＳ ゴシック"/>
                <w:sz w:val="18"/>
                <w:szCs w:val="18"/>
                <w:rPrChange w:id="3717" w:author="Sano Yuma" w:date="2023-02-17T21:01:00Z">
                  <w:rPr>
                    <w:ins w:id="3718" w:author="Sano Yuma" w:date="2023-02-17T21:01:00Z"/>
                    <w:szCs w:val="21"/>
                  </w:rPr>
                </w:rPrChange>
              </w:rPr>
              <w:pPrChange w:id="3719" w:author="Sano Yuma" w:date="2023-02-17T21:01:00Z">
                <w:pPr>
                  <w:spacing w:line="360" w:lineRule="auto"/>
                </w:pPr>
              </w:pPrChange>
            </w:pPr>
            <w:ins w:id="3720" w:author="Sano Yuma" w:date="2023-02-17T21:01:00Z">
              <w:r w:rsidRPr="00C12C67">
                <w:rPr>
                  <w:rFonts w:ascii="ＭＳ ゴシック" w:eastAsia="ＭＳ ゴシック" w:hAnsi="ＭＳ ゴシック"/>
                  <w:sz w:val="18"/>
                  <w:szCs w:val="18"/>
                  <w:rPrChange w:id="3721" w:author="Sano Yuma" w:date="2023-02-17T21:01:00Z">
                    <w:rPr>
                      <w:szCs w:val="21"/>
                    </w:rPr>
                  </w:rPrChange>
                </w:rPr>
                <w:t>c1_dir      = "../01_camera_position/data_camera1"</w:t>
              </w:r>
            </w:ins>
          </w:p>
          <w:p w14:paraId="54B3BC4F" w14:textId="77777777" w:rsidR="00C12C67" w:rsidRPr="00C12C67" w:rsidRDefault="00C12C67">
            <w:pPr>
              <w:spacing w:line="240" w:lineRule="exact"/>
              <w:rPr>
                <w:ins w:id="3722" w:author="Sano Yuma" w:date="2023-02-17T21:01:00Z"/>
                <w:rFonts w:ascii="ＭＳ ゴシック" w:eastAsia="ＭＳ ゴシック" w:hAnsi="ＭＳ ゴシック"/>
                <w:sz w:val="18"/>
                <w:szCs w:val="18"/>
                <w:rPrChange w:id="3723" w:author="Sano Yuma" w:date="2023-02-17T21:01:00Z">
                  <w:rPr>
                    <w:ins w:id="3724" w:author="Sano Yuma" w:date="2023-02-17T21:01:00Z"/>
                    <w:szCs w:val="21"/>
                  </w:rPr>
                </w:rPrChange>
              </w:rPr>
              <w:pPrChange w:id="3725" w:author="Sano Yuma" w:date="2023-02-17T21:01:00Z">
                <w:pPr>
                  <w:spacing w:line="360" w:lineRule="auto"/>
                </w:pPr>
              </w:pPrChange>
            </w:pPr>
            <w:ins w:id="3726" w:author="Sano Yuma" w:date="2023-02-17T21:01:00Z">
              <w:r w:rsidRPr="00C12C67">
                <w:rPr>
                  <w:rFonts w:ascii="ＭＳ ゴシック" w:eastAsia="ＭＳ ゴシック" w:hAnsi="ＭＳ ゴシック"/>
                  <w:sz w:val="18"/>
                  <w:szCs w:val="18"/>
                  <w:rPrChange w:id="3727" w:author="Sano Yuma" w:date="2023-02-17T21:01:00Z">
                    <w:rPr>
                      <w:szCs w:val="21"/>
                    </w:rPr>
                  </w:rPrChange>
                </w:rPr>
                <w:t>cMat_c1     = np.loadtxt("{}/camera_mat.csv".format(c1_dir), delimiter=",")</w:t>
              </w:r>
            </w:ins>
          </w:p>
          <w:p w14:paraId="0E4C08C1" w14:textId="77777777" w:rsidR="00C12C67" w:rsidRPr="00C12C67" w:rsidRDefault="00C12C67">
            <w:pPr>
              <w:spacing w:line="240" w:lineRule="exact"/>
              <w:rPr>
                <w:ins w:id="3728" w:author="Sano Yuma" w:date="2023-02-17T21:01:00Z"/>
                <w:rFonts w:ascii="ＭＳ ゴシック" w:eastAsia="ＭＳ ゴシック" w:hAnsi="ＭＳ ゴシック"/>
                <w:sz w:val="18"/>
                <w:szCs w:val="18"/>
                <w:rPrChange w:id="3729" w:author="Sano Yuma" w:date="2023-02-17T21:01:00Z">
                  <w:rPr>
                    <w:ins w:id="3730" w:author="Sano Yuma" w:date="2023-02-17T21:01:00Z"/>
                    <w:szCs w:val="21"/>
                  </w:rPr>
                </w:rPrChange>
              </w:rPr>
              <w:pPrChange w:id="3731" w:author="Sano Yuma" w:date="2023-02-17T21:01:00Z">
                <w:pPr>
                  <w:spacing w:line="360" w:lineRule="auto"/>
                </w:pPr>
              </w:pPrChange>
            </w:pPr>
            <w:ins w:id="3732" w:author="Sano Yuma" w:date="2023-02-17T21:01:00Z">
              <w:r w:rsidRPr="00C12C67">
                <w:rPr>
                  <w:rFonts w:ascii="ＭＳ ゴシック" w:eastAsia="ＭＳ ゴシック" w:hAnsi="ＭＳ ゴシック"/>
                  <w:sz w:val="18"/>
                  <w:szCs w:val="18"/>
                  <w:rPrChange w:id="3733" w:author="Sano Yuma" w:date="2023-02-17T21:01:00Z">
                    <w:rPr>
                      <w:szCs w:val="21"/>
                    </w:rPr>
                  </w:rPrChange>
                </w:rPr>
                <w:t>dist_c1     = np.loadtxt("{}/dist.csv".format(c1_dir), delimiter=",")</w:t>
              </w:r>
            </w:ins>
          </w:p>
          <w:p w14:paraId="15F896BA" w14:textId="77777777" w:rsidR="00C12C67" w:rsidRPr="00C12C67" w:rsidRDefault="00C12C67">
            <w:pPr>
              <w:spacing w:line="240" w:lineRule="exact"/>
              <w:rPr>
                <w:ins w:id="3734" w:author="Sano Yuma" w:date="2023-02-17T21:01:00Z"/>
                <w:rFonts w:ascii="ＭＳ ゴシック" w:eastAsia="ＭＳ ゴシック" w:hAnsi="ＭＳ ゴシック"/>
                <w:sz w:val="18"/>
                <w:szCs w:val="18"/>
                <w:rPrChange w:id="3735" w:author="Sano Yuma" w:date="2023-02-17T21:01:00Z">
                  <w:rPr>
                    <w:ins w:id="3736" w:author="Sano Yuma" w:date="2023-02-17T21:01:00Z"/>
                    <w:szCs w:val="21"/>
                  </w:rPr>
                </w:rPrChange>
              </w:rPr>
              <w:pPrChange w:id="3737" w:author="Sano Yuma" w:date="2023-02-17T21:01:00Z">
                <w:pPr>
                  <w:spacing w:line="360" w:lineRule="auto"/>
                </w:pPr>
              </w:pPrChange>
            </w:pPr>
            <w:ins w:id="3738" w:author="Sano Yuma" w:date="2023-02-17T21:01:00Z">
              <w:r w:rsidRPr="00C12C67">
                <w:rPr>
                  <w:rFonts w:ascii="ＭＳ ゴシック" w:eastAsia="ＭＳ ゴシック" w:hAnsi="ＭＳ ゴシック"/>
                  <w:sz w:val="18"/>
                  <w:szCs w:val="18"/>
                  <w:rPrChange w:id="3739" w:author="Sano Yuma" w:date="2023-02-17T21:01:00Z">
                    <w:rPr>
                      <w:szCs w:val="21"/>
                    </w:rPr>
                  </w:rPrChange>
                </w:rPr>
                <w:t>rotMat_c1   = np.loadtxt("{}/rotation_mat.csv".format(c1_dir), delimiter=",")</w:t>
              </w:r>
            </w:ins>
          </w:p>
          <w:p w14:paraId="7CBB2366" w14:textId="77777777" w:rsidR="00C12C67" w:rsidRPr="00C12C67" w:rsidRDefault="00C12C67">
            <w:pPr>
              <w:spacing w:line="240" w:lineRule="exact"/>
              <w:rPr>
                <w:ins w:id="3740" w:author="Sano Yuma" w:date="2023-02-17T21:01:00Z"/>
                <w:rFonts w:ascii="ＭＳ ゴシック" w:eastAsia="ＭＳ ゴシック" w:hAnsi="ＭＳ ゴシック"/>
                <w:sz w:val="18"/>
                <w:szCs w:val="18"/>
                <w:rPrChange w:id="3741" w:author="Sano Yuma" w:date="2023-02-17T21:01:00Z">
                  <w:rPr>
                    <w:ins w:id="3742" w:author="Sano Yuma" w:date="2023-02-17T21:01:00Z"/>
                    <w:szCs w:val="21"/>
                  </w:rPr>
                </w:rPrChange>
              </w:rPr>
              <w:pPrChange w:id="3743" w:author="Sano Yuma" w:date="2023-02-17T21:01:00Z">
                <w:pPr>
                  <w:spacing w:line="360" w:lineRule="auto"/>
                </w:pPr>
              </w:pPrChange>
            </w:pPr>
            <w:ins w:id="3744" w:author="Sano Yuma" w:date="2023-02-17T21:01:00Z">
              <w:r w:rsidRPr="00C12C67">
                <w:rPr>
                  <w:rFonts w:ascii="ＭＳ ゴシック" w:eastAsia="ＭＳ ゴシック" w:hAnsi="ＭＳ ゴシック"/>
                  <w:sz w:val="18"/>
                  <w:szCs w:val="18"/>
                  <w:rPrChange w:id="3745" w:author="Sano Yuma" w:date="2023-02-17T21:01:00Z">
                    <w:rPr>
                      <w:szCs w:val="21"/>
                    </w:rPr>
                  </w:rPrChange>
                </w:rPr>
                <w:t>transVec_c1 = np.loadtxt("{}/trans_vec.csv".format(c1_dir), delimiter=",")</w:t>
              </w:r>
            </w:ins>
          </w:p>
          <w:p w14:paraId="324A0B59" w14:textId="77777777" w:rsidR="00C12C67" w:rsidRPr="00C12C67" w:rsidRDefault="00C12C67">
            <w:pPr>
              <w:spacing w:line="240" w:lineRule="exact"/>
              <w:rPr>
                <w:ins w:id="3746" w:author="Sano Yuma" w:date="2023-02-17T21:01:00Z"/>
                <w:rFonts w:ascii="ＭＳ ゴシック" w:eastAsia="ＭＳ ゴシック" w:hAnsi="ＭＳ ゴシック"/>
                <w:sz w:val="18"/>
                <w:szCs w:val="18"/>
                <w:rPrChange w:id="3747" w:author="Sano Yuma" w:date="2023-02-17T21:01:00Z">
                  <w:rPr>
                    <w:ins w:id="3748" w:author="Sano Yuma" w:date="2023-02-17T21:01:00Z"/>
                    <w:szCs w:val="21"/>
                  </w:rPr>
                </w:rPrChange>
              </w:rPr>
              <w:pPrChange w:id="3749" w:author="Sano Yuma" w:date="2023-02-17T21:01:00Z">
                <w:pPr>
                  <w:spacing w:line="360" w:lineRule="auto"/>
                </w:pPr>
              </w:pPrChange>
            </w:pPr>
            <w:ins w:id="3750" w:author="Sano Yuma" w:date="2023-02-17T21:01:00Z">
              <w:r w:rsidRPr="00C12C67">
                <w:rPr>
                  <w:rFonts w:ascii="ＭＳ ゴシック" w:eastAsia="ＭＳ ゴシック" w:hAnsi="ＭＳ ゴシック"/>
                  <w:sz w:val="18"/>
                  <w:szCs w:val="18"/>
                  <w:rPrChange w:id="3751" w:author="Sano Yuma" w:date="2023-02-17T21:01:00Z">
                    <w:rPr>
                      <w:szCs w:val="21"/>
                    </w:rPr>
                  </w:rPrChange>
                </w:rPr>
                <w:t>dirVec_c1   = np.loadtxt("{}/dir_vec.csv".format(c1_dir), delimiter=",")</w:t>
              </w:r>
            </w:ins>
          </w:p>
          <w:p w14:paraId="5DA22295" w14:textId="77777777" w:rsidR="00C12C67" w:rsidRPr="00C12C67" w:rsidRDefault="00C12C67">
            <w:pPr>
              <w:spacing w:line="240" w:lineRule="exact"/>
              <w:rPr>
                <w:ins w:id="3752" w:author="Sano Yuma" w:date="2023-02-17T21:01:00Z"/>
                <w:rFonts w:ascii="ＭＳ ゴシック" w:eastAsia="ＭＳ ゴシック" w:hAnsi="ＭＳ ゴシック"/>
                <w:sz w:val="18"/>
                <w:szCs w:val="18"/>
                <w:rPrChange w:id="3753" w:author="Sano Yuma" w:date="2023-02-17T21:01:00Z">
                  <w:rPr>
                    <w:ins w:id="3754" w:author="Sano Yuma" w:date="2023-02-17T21:01:00Z"/>
                    <w:szCs w:val="21"/>
                  </w:rPr>
                </w:rPrChange>
              </w:rPr>
              <w:pPrChange w:id="3755" w:author="Sano Yuma" w:date="2023-02-17T21:01:00Z">
                <w:pPr>
                  <w:spacing w:line="360" w:lineRule="auto"/>
                </w:pPr>
              </w:pPrChange>
            </w:pPr>
          </w:p>
          <w:p w14:paraId="30159262" w14:textId="77777777" w:rsidR="00C12C67" w:rsidRPr="00C12C67" w:rsidRDefault="00C12C67">
            <w:pPr>
              <w:spacing w:line="240" w:lineRule="exact"/>
              <w:rPr>
                <w:ins w:id="3756" w:author="Sano Yuma" w:date="2023-02-17T21:01:00Z"/>
                <w:rFonts w:ascii="ＭＳ ゴシック" w:eastAsia="ＭＳ ゴシック" w:hAnsi="ＭＳ ゴシック"/>
                <w:sz w:val="18"/>
                <w:szCs w:val="18"/>
                <w:rPrChange w:id="3757" w:author="Sano Yuma" w:date="2023-02-17T21:01:00Z">
                  <w:rPr>
                    <w:ins w:id="3758" w:author="Sano Yuma" w:date="2023-02-17T21:01:00Z"/>
                    <w:szCs w:val="21"/>
                  </w:rPr>
                </w:rPrChange>
              </w:rPr>
              <w:pPrChange w:id="3759" w:author="Sano Yuma" w:date="2023-02-17T21:01:00Z">
                <w:pPr>
                  <w:spacing w:line="360" w:lineRule="auto"/>
                </w:pPr>
              </w:pPrChange>
            </w:pPr>
            <w:ins w:id="3760" w:author="Sano Yuma" w:date="2023-02-17T21:01:00Z">
              <w:r w:rsidRPr="00C12C67">
                <w:rPr>
                  <w:rFonts w:ascii="ＭＳ ゴシック" w:eastAsia="ＭＳ ゴシック" w:hAnsi="ＭＳ ゴシック"/>
                  <w:sz w:val="18"/>
                  <w:szCs w:val="18"/>
                  <w:rPrChange w:id="3761" w:author="Sano Yuma" w:date="2023-02-17T21:01:00Z">
                    <w:rPr>
                      <w:szCs w:val="21"/>
                    </w:rPr>
                  </w:rPrChange>
                </w:rPr>
                <w:t># camera2 data file</w:t>
              </w:r>
            </w:ins>
          </w:p>
          <w:p w14:paraId="469D94CA" w14:textId="77777777" w:rsidR="00C12C67" w:rsidRPr="00C12C67" w:rsidRDefault="00C12C67">
            <w:pPr>
              <w:spacing w:line="240" w:lineRule="exact"/>
              <w:rPr>
                <w:ins w:id="3762" w:author="Sano Yuma" w:date="2023-02-17T21:01:00Z"/>
                <w:rFonts w:ascii="ＭＳ ゴシック" w:eastAsia="ＭＳ ゴシック" w:hAnsi="ＭＳ ゴシック"/>
                <w:sz w:val="18"/>
                <w:szCs w:val="18"/>
                <w:rPrChange w:id="3763" w:author="Sano Yuma" w:date="2023-02-17T21:01:00Z">
                  <w:rPr>
                    <w:ins w:id="3764" w:author="Sano Yuma" w:date="2023-02-17T21:01:00Z"/>
                    <w:szCs w:val="21"/>
                  </w:rPr>
                </w:rPrChange>
              </w:rPr>
              <w:pPrChange w:id="3765" w:author="Sano Yuma" w:date="2023-02-17T21:01:00Z">
                <w:pPr>
                  <w:spacing w:line="360" w:lineRule="auto"/>
                </w:pPr>
              </w:pPrChange>
            </w:pPr>
            <w:ins w:id="3766" w:author="Sano Yuma" w:date="2023-02-17T21:01:00Z">
              <w:r w:rsidRPr="00C12C67">
                <w:rPr>
                  <w:rFonts w:ascii="ＭＳ ゴシック" w:eastAsia="ＭＳ ゴシック" w:hAnsi="ＭＳ ゴシック"/>
                  <w:sz w:val="18"/>
                  <w:szCs w:val="18"/>
                  <w:rPrChange w:id="3767" w:author="Sano Yuma" w:date="2023-02-17T21:01:00Z">
                    <w:rPr>
                      <w:szCs w:val="21"/>
                    </w:rPr>
                  </w:rPrChange>
                </w:rPr>
                <w:t>c2_dir      = "../01_camera_position/data_camera2"</w:t>
              </w:r>
            </w:ins>
          </w:p>
          <w:p w14:paraId="2661E566" w14:textId="77777777" w:rsidR="00C12C67" w:rsidRPr="00C12C67" w:rsidRDefault="00C12C67">
            <w:pPr>
              <w:spacing w:line="240" w:lineRule="exact"/>
              <w:rPr>
                <w:ins w:id="3768" w:author="Sano Yuma" w:date="2023-02-17T21:01:00Z"/>
                <w:rFonts w:ascii="ＭＳ ゴシック" w:eastAsia="ＭＳ ゴシック" w:hAnsi="ＭＳ ゴシック"/>
                <w:sz w:val="18"/>
                <w:szCs w:val="18"/>
                <w:rPrChange w:id="3769" w:author="Sano Yuma" w:date="2023-02-17T21:01:00Z">
                  <w:rPr>
                    <w:ins w:id="3770" w:author="Sano Yuma" w:date="2023-02-17T21:01:00Z"/>
                    <w:szCs w:val="21"/>
                  </w:rPr>
                </w:rPrChange>
              </w:rPr>
              <w:pPrChange w:id="3771" w:author="Sano Yuma" w:date="2023-02-17T21:01:00Z">
                <w:pPr>
                  <w:spacing w:line="360" w:lineRule="auto"/>
                </w:pPr>
              </w:pPrChange>
            </w:pPr>
            <w:ins w:id="3772" w:author="Sano Yuma" w:date="2023-02-17T21:01:00Z">
              <w:r w:rsidRPr="00C12C67">
                <w:rPr>
                  <w:rFonts w:ascii="ＭＳ ゴシック" w:eastAsia="ＭＳ ゴシック" w:hAnsi="ＭＳ ゴシック"/>
                  <w:sz w:val="18"/>
                  <w:szCs w:val="18"/>
                  <w:rPrChange w:id="3773" w:author="Sano Yuma" w:date="2023-02-17T21:01:00Z">
                    <w:rPr>
                      <w:szCs w:val="21"/>
                    </w:rPr>
                  </w:rPrChange>
                </w:rPr>
                <w:t>cMat_c2     = np.loadtxt("{}/camera_mat.csv".format(c2_dir), delimiter=",")</w:t>
              </w:r>
            </w:ins>
          </w:p>
          <w:p w14:paraId="14AA2FA2" w14:textId="77777777" w:rsidR="00C12C67" w:rsidRPr="00C12C67" w:rsidRDefault="00C12C67">
            <w:pPr>
              <w:spacing w:line="240" w:lineRule="exact"/>
              <w:rPr>
                <w:ins w:id="3774" w:author="Sano Yuma" w:date="2023-02-17T21:01:00Z"/>
                <w:rFonts w:ascii="ＭＳ ゴシック" w:eastAsia="ＭＳ ゴシック" w:hAnsi="ＭＳ ゴシック"/>
                <w:sz w:val="18"/>
                <w:szCs w:val="18"/>
                <w:rPrChange w:id="3775" w:author="Sano Yuma" w:date="2023-02-17T21:01:00Z">
                  <w:rPr>
                    <w:ins w:id="3776" w:author="Sano Yuma" w:date="2023-02-17T21:01:00Z"/>
                    <w:szCs w:val="21"/>
                  </w:rPr>
                </w:rPrChange>
              </w:rPr>
              <w:pPrChange w:id="3777" w:author="Sano Yuma" w:date="2023-02-17T21:01:00Z">
                <w:pPr>
                  <w:spacing w:line="360" w:lineRule="auto"/>
                </w:pPr>
              </w:pPrChange>
            </w:pPr>
            <w:ins w:id="3778" w:author="Sano Yuma" w:date="2023-02-17T21:01:00Z">
              <w:r w:rsidRPr="00C12C67">
                <w:rPr>
                  <w:rFonts w:ascii="ＭＳ ゴシック" w:eastAsia="ＭＳ ゴシック" w:hAnsi="ＭＳ ゴシック"/>
                  <w:sz w:val="18"/>
                  <w:szCs w:val="18"/>
                  <w:rPrChange w:id="3779" w:author="Sano Yuma" w:date="2023-02-17T21:01:00Z">
                    <w:rPr>
                      <w:szCs w:val="21"/>
                    </w:rPr>
                  </w:rPrChange>
                </w:rPr>
                <w:t>dist_c2     = np.loadtxt("{}/dist.csv".format(c2_dir), delimiter=",")</w:t>
              </w:r>
            </w:ins>
          </w:p>
          <w:p w14:paraId="5FF20875" w14:textId="77777777" w:rsidR="00C12C67" w:rsidRPr="00C12C67" w:rsidRDefault="00C12C67">
            <w:pPr>
              <w:spacing w:line="240" w:lineRule="exact"/>
              <w:rPr>
                <w:ins w:id="3780" w:author="Sano Yuma" w:date="2023-02-17T21:01:00Z"/>
                <w:rFonts w:ascii="ＭＳ ゴシック" w:eastAsia="ＭＳ ゴシック" w:hAnsi="ＭＳ ゴシック"/>
                <w:sz w:val="18"/>
                <w:szCs w:val="18"/>
                <w:rPrChange w:id="3781" w:author="Sano Yuma" w:date="2023-02-17T21:01:00Z">
                  <w:rPr>
                    <w:ins w:id="3782" w:author="Sano Yuma" w:date="2023-02-17T21:01:00Z"/>
                    <w:szCs w:val="21"/>
                  </w:rPr>
                </w:rPrChange>
              </w:rPr>
              <w:pPrChange w:id="3783" w:author="Sano Yuma" w:date="2023-02-17T21:01:00Z">
                <w:pPr>
                  <w:spacing w:line="360" w:lineRule="auto"/>
                </w:pPr>
              </w:pPrChange>
            </w:pPr>
            <w:ins w:id="3784" w:author="Sano Yuma" w:date="2023-02-17T21:01:00Z">
              <w:r w:rsidRPr="00C12C67">
                <w:rPr>
                  <w:rFonts w:ascii="ＭＳ ゴシック" w:eastAsia="ＭＳ ゴシック" w:hAnsi="ＭＳ ゴシック"/>
                  <w:sz w:val="18"/>
                  <w:szCs w:val="18"/>
                  <w:rPrChange w:id="3785" w:author="Sano Yuma" w:date="2023-02-17T21:01:00Z">
                    <w:rPr>
                      <w:szCs w:val="21"/>
                    </w:rPr>
                  </w:rPrChange>
                </w:rPr>
                <w:t>rotMat_c2   = np.loadtxt("{}/rotation_mat.csv".format(c2_dir), delimiter=",")</w:t>
              </w:r>
            </w:ins>
          </w:p>
          <w:p w14:paraId="633B4998" w14:textId="77777777" w:rsidR="00C12C67" w:rsidRPr="00C12C67" w:rsidRDefault="00C12C67">
            <w:pPr>
              <w:spacing w:line="240" w:lineRule="exact"/>
              <w:rPr>
                <w:ins w:id="3786" w:author="Sano Yuma" w:date="2023-02-17T21:01:00Z"/>
                <w:rFonts w:ascii="ＭＳ ゴシック" w:eastAsia="ＭＳ ゴシック" w:hAnsi="ＭＳ ゴシック"/>
                <w:sz w:val="18"/>
                <w:szCs w:val="18"/>
                <w:rPrChange w:id="3787" w:author="Sano Yuma" w:date="2023-02-17T21:01:00Z">
                  <w:rPr>
                    <w:ins w:id="3788" w:author="Sano Yuma" w:date="2023-02-17T21:01:00Z"/>
                    <w:szCs w:val="21"/>
                  </w:rPr>
                </w:rPrChange>
              </w:rPr>
              <w:pPrChange w:id="3789" w:author="Sano Yuma" w:date="2023-02-17T21:01:00Z">
                <w:pPr>
                  <w:spacing w:line="360" w:lineRule="auto"/>
                </w:pPr>
              </w:pPrChange>
            </w:pPr>
            <w:ins w:id="3790" w:author="Sano Yuma" w:date="2023-02-17T21:01:00Z">
              <w:r w:rsidRPr="00C12C67">
                <w:rPr>
                  <w:rFonts w:ascii="ＭＳ ゴシック" w:eastAsia="ＭＳ ゴシック" w:hAnsi="ＭＳ ゴシック"/>
                  <w:sz w:val="18"/>
                  <w:szCs w:val="18"/>
                  <w:rPrChange w:id="3791" w:author="Sano Yuma" w:date="2023-02-17T21:01:00Z">
                    <w:rPr>
                      <w:szCs w:val="21"/>
                    </w:rPr>
                  </w:rPrChange>
                </w:rPr>
                <w:t>transVec_c2 = np.loadtxt("{}/trans_vec.csv".format(c2_dir), delimiter=",")</w:t>
              </w:r>
            </w:ins>
          </w:p>
          <w:p w14:paraId="748324EE" w14:textId="77777777" w:rsidR="00C12C67" w:rsidRPr="00C12C67" w:rsidRDefault="00C12C67">
            <w:pPr>
              <w:spacing w:line="240" w:lineRule="exact"/>
              <w:rPr>
                <w:ins w:id="3792" w:author="Sano Yuma" w:date="2023-02-17T21:01:00Z"/>
                <w:rFonts w:ascii="ＭＳ ゴシック" w:eastAsia="ＭＳ ゴシック" w:hAnsi="ＭＳ ゴシック"/>
                <w:sz w:val="18"/>
                <w:szCs w:val="18"/>
                <w:rPrChange w:id="3793" w:author="Sano Yuma" w:date="2023-02-17T21:01:00Z">
                  <w:rPr>
                    <w:ins w:id="3794" w:author="Sano Yuma" w:date="2023-02-17T21:01:00Z"/>
                    <w:szCs w:val="21"/>
                  </w:rPr>
                </w:rPrChange>
              </w:rPr>
              <w:pPrChange w:id="3795" w:author="Sano Yuma" w:date="2023-02-17T21:01:00Z">
                <w:pPr>
                  <w:spacing w:line="360" w:lineRule="auto"/>
                </w:pPr>
              </w:pPrChange>
            </w:pPr>
            <w:ins w:id="3796" w:author="Sano Yuma" w:date="2023-02-17T21:01:00Z">
              <w:r w:rsidRPr="00C12C67">
                <w:rPr>
                  <w:rFonts w:ascii="ＭＳ ゴシック" w:eastAsia="ＭＳ ゴシック" w:hAnsi="ＭＳ ゴシック"/>
                  <w:sz w:val="18"/>
                  <w:szCs w:val="18"/>
                  <w:rPrChange w:id="3797" w:author="Sano Yuma" w:date="2023-02-17T21:01:00Z">
                    <w:rPr>
                      <w:szCs w:val="21"/>
                    </w:rPr>
                  </w:rPrChange>
                </w:rPr>
                <w:t>dirVec_c2   = np.loadtxt("{}/dir_vec.csv".format(c2_dir), delimiter=",")</w:t>
              </w:r>
            </w:ins>
          </w:p>
          <w:p w14:paraId="662CC10F" w14:textId="77777777" w:rsidR="00C12C67" w:rsidRPr="00C12C67" w:rsidRDefault="00C12C67">
            <w:pPr>
              <w:spacing w:line="240" w:lineRule="exact"/>
              <w:rPr>
                <w:ins w:id="3798" w:author="Sano Yuma" w:date="2023-02-17T21:01:00Z"/>
                <w:rFonts w:ascii="ＭＳ ゴシック" w:eastAsia="ＭＳ ゴシック" w:hAnsi="ＭＳ ゴシック"/>
                <w:sz w:val="18"/>
                <w:szCs w:val="18"/>
                <w:rPrChange w:id="3799" w:author="Sano Yuma" w:date="2023-02-17T21:01:00Z">
                  <w:rPr>
                    <w:ins w:id="3800" w:author="Sano Yuma" w:date="2023-02-17T21:01:00Z"/>
                    <w:szCs w:val="21"/>
                  </w:rPr>
                </w:rPrChange>
              </w:rPr>
              <w:pPrChange w:id="3801" w:author="Sano Yuma" w:date="2023-02-17T21:01:00Z">
                <w:pPr>
                  <w:spacing w:line="360" w:lineRule="auto"/>
                </w:pPr>
              </w:pPrChange>
            </w:pPr>
          </w:p>
          <w:p w14:paraId="5DF74D5D" w14:textId="77777777" w:rsidR="00C12C67" w:rsidRPr="00C12C67" w:rsidRDefault="00C12C67">
            <w:pPr>
              <w:spacing w:line="240" w:lineRule="exact"/>
              <w:rPr>
                <w:ins w:id="3802" w:author="Sano Yuma" w:date="2023-02-17T21:01:00Z"/>
                <w:rFonts w:ascii="ＭＳ ゴシック" w:eastAsia="ＭＳ ゴシック" w:hAnsi="ＭＳ ゴシック"/>
                <w:sz w:val="18"/>
                <w:szCs w:val="18"/>
                <w:rPrChange w:id="3803" w:author="Sano Yuma" w:date="2023-02-17T21:01:00Z">
                  <w:rPr>
                    <w:ins w:id="3804" w:author="Sano Yuma" w:date="2023-02-17T21:01:00Z"/>
                    <w:szCs w:val="21"/>
                  </w:rPr>
                </w:rPrChange>
              </w:rPr>
              <w:pPrChange w:id="3805" w:author="Sano Yuma" w:date="2023-02-17T21:01:00Z">
                <w:pPr>
                  <w:spacing w:line="360" w:lineRule="auto"/>
                </w:pPr>
              </w:pPrChange>
            </w:pPr>
            <w:ins w:id="3806" w:author="Sano Yuma" w:date="2023-02-17T21:01:00Z">
              <w:r w:rsidRPr="00C12C67">
                <w:rPr>
                  <w:rFonts w:ascii="ＭＳ ゴシック" w:eastAsia="ＭＳ ゴシック" w:hAnsi="ＭＳ ゴシック"/>
                  <w:sz w:val="18"/>
                  <w:szCs w:val="18"/>
                  <w:rPrChange w:id="3807" w:author="Sano Yuma" w:date="2023-02-17T21:01:00Z">
                    <w:rPr>
                      <w:szCs w:val="21"/>
                    </w:rPr>
                  </w:rPrChange>
                </w:rPr>
                <w:t>for i in range(jsonDataNum):</w:t>
              </w:r>
            </w:ins>
          </w:p>
          <w:p w14:paraId="735FDEB8" w14:textId="179B3D3F" w:rsidR="00C12C67" w:rsidRPr="00C12C67" w:rsidRDefault="006D596D">
            <w:pPr>
              <w:spacing w:line="240" w:lineRule="exact"/>
              <w:rPr>
                <w:ins w:id="3808" w:author="Sano Yuma" w:date="2023-02-17T21:01:00Z"/>
                <w:rFonts w:ascii="ＭＳ ゴシック" w:eastAsia="ＭＳ ゴシック" w:hAnsi="ＭＳ ゴシック"/>
                <w:sz w:val="18"/>
                <w:szCs w:val="18"/>
                <w:rPrChange w:id="3809" w:author="Sano Yuma" w:date="2023-02-17T21:01:00Z">
                  <w:rPr>
                    <w:ins w:id="3810" w:author="Sano Yuma" w:date="2023-02-17T21:01:00Z"/>
                    <w:szCs w:val="21"/>
                  </w:rPr>
                </w:rPrChange>
              </w:rPr>
              <w:pPrChange w:id="3811" w:author="Sano Yuma" w:date="2023-02-17T21:01:00Z">
                <w:pPr>
                  <w:spacing w:line="360" w:lineRule="auto"/>
                </w:pPr>
              </w:pPrChange>
            </w:pPr>
            <w:ins w:id="3812" w:author="Sano Yuma" w:date="2023-02-17T21:39:00Z">
              <w:r>
                <w:rPr>
                  <w:rFonts w:ascii="ＭＳ ゴシック" w:eastAsia="ＭＳ ゴシック" w:hAnsi="ＭＳ ゴシック"/>
                  <w:sz w:val="18"/>
                  <w:szCs w:val="18"/>
                </w:rPr>
                <w:t xml:space="preserve">    </w:t>
              </w:r>
            </w:ins>
            <w:ins w:id="3813" w:author="Sano Yuma" w:date="2023-02-17T21:01:00Z">
              <w:r w:rsidR="00C12C67" w:rsidRPr="00C12C67">
                <w:rPr>
                  <w:rFonts w:ascii="ＭＳ ゴシック" w:eastAsia="ＭＳ ゴシック" w:hAnsi="ＭＳ ゴシック"/>
                  <w:sz w:val="18"/>
                  <w:szCs w:val="18"/>
                  <w:rPrChange w:id="3814" w:author="Sano Yuma" w:date="2023-02-17T21:01:00Z">
                    <w:rPr>
                      <w:szCs w:val="21"/>
                    </w:rPr>
                  </w:rPrChange>
                </w:rPr>
                <w:t>oldJsonName = "{}.json".format(str(i).zfill(digit))</w:t>
              </w:r>
            </w:ins>
          </w:p>
          <w:p w14:paraId="3FF0354D" w14:textId="0A723BC8" w:rsidR="00C12C67" w:rsidRPr="00C12C67" w:rsidRDefault="006D596D">
            <w:pPr>
              <w:spacing w:line="240" w:lineRule="exact"/>
              <w:rPr>
                <w:ins w:id="3815" w:author="Sano Yuma" w:date="2023-02-17T21:01:00Z"/>
                <w:rFonts w:ascii="ＭＳ ゴシック" w:eastAsia="ＭＳ ゴシック" w:hAnsi="ＭＳ ゴシック"/>
                <w:sz w:val="18"/>
                <w:szCs w:val="18"/>
                <w:rPrChange w:id="3816" w:author="Sano Yuma" w:date="2023-02-17T21:01:00Z">
                  <w:rPr>
                    <w:ins w:id="3817" w:author="Sano Yuma" w:date="2023-02-17T21:01:00Z"/>
                    <w:szCs w:val="21"/>
                  </w:rPr>
                </w:rPrChange>
              </w:rPr>
              <w:pPrChange w:id="3818" w:author="Sano Yuma" w:date="2023-02-17T21:01:00Z">
                <w:pPr>
                  <w:spacing w:line="360" w:lineRule="auto"/>
                </w:pPr>
              </w:pPrChange>
            </w:pPr>
            <w:ins w:id="3819" w:author="Sano Yuma" w:date="2023-02-17T21:39:00Z">
              <w:r>
                <w:rPr>
                  <w:rFonts w:ascii="ＭＳ ゴシック" w:eastAsia="ＭＳ ゴシック" w:hAnsi="ＭＳ ゴシック"/>
                  <w:sz w:val="18"/>
                  <w:szCs w:val="18"/>
                </w:rPr>
                <w:t xml:space="preserve">    </w:t>
              </w:r>
            </w:ins>
          </w:p>
          <w:p w14:paraId="7D399992" w14:textId="14030FCD" w:rsidR="00C12C67" w:rsidRPr="00C12C67" w:rsidRDefault="006D596D">
            <w:pPr>
              <w:spacing w:line="240" w:lineRule="exact"/>
              <w:rPr>
                <w:ins w:id="3820" w:author="Sano Yuma" w:date="2023-02-17T21:01:00Z"/>
                <w:rFonts w:ascii="ＭＳ ゴシック" w:eastAsia="ＭＳ ゴシック" w:hAnsi="ＭＳ ゴシック"/>
                <w:sz w:val="18"/>
                <w:szCs w:val="18"/>
                <w:rPrChange w:id="3821" w:author="Sano Yuma" w:date="2023-02-17T21:01:00Z">
                  <w:rPr>
                    <w:ins w:id="3822" w:author="Sano Yuma" w:date="2023-02-17T21:01:00Z"/>
                    <w:szCs w:val="21"/>
                  </w:rPr>
                </w:rPrChange>
              </w:rPr>
              <w:pPrChange w:id="3823" w:author="Sano Yuma" w:date="2023-02-17T21:01:00Z">
                <w:pPr>
                  <w:spacing w:line="360" w:lineRule="auto"/>
                </w:pPr>
              </w:pPrChange>
            </w:pPr>
            <w:ins w:id="3824" w:author="Sano Yuma" w:date="2023-02-17T21:39:00Z">
              <w:r>
                <w:rPr>
                  <w:rFonts w:ascii="ＭＳ ゴシック" w:eastAsia="ＭＳ ゴシック" w:hAnsi="ＭＳ ゴシック"/>
                  <w:sz w:val="18"/>
                  <w:szCs w:val="18"/>
                </w:rPr>
                <w:t xml:space="preserve">    </w:t>
              </w:r>
            </w:ins>
            <w:ins w:id="3825" w:author="Sano Yuma" w:date="2023-02-17T21:01:00Z">
              <w:r w:rsidR="00C12C67" w:rsidRPr="00C12C67">
                <w:rPr>
                  <w:rFonts w:ascii="ＭＳ ゴシック" w:eastAsia="ＭＳ ゴシック" w:hAnsi="ＭＳ ゴシック"/>
                  <w:sz w:val="18"/>
                  <w:szCs w:val="18"/>
                  <w:rPrChange w:id="3826" w:author="Sano Yuma" w:date="2023-02-17T21:01:00Z">
                    <w:rPr>
                      <w:szCs w:val="21"/>
                    </w:rPr>
                  </w:rPrChange>
                </w:rPr>
                <w:t>c1File = open("c1_json/{}".format(oldJsonName), "r")</w:t>
              </w:r>
            </w:ins>
          </w:p>
          <w:p w14:paraId="25C564A3" w14:textId="5D5E3B18" w:rsidR="00C12C67" w:rsidRPr="00C12C67" w:rsidRDefault="006D596D">
            <w:pPr>
              <w:spacing w:line="240" w:lineRule="exact"/>
              <w:rPr>
                <w:ins w:id="3827" w:author="Sano Yuma" w:date="2023-02-17T21:01:00Z"/>
                <w:rFonts w:ascii="ＭＳ ゴシック" w:eastAsia="ＭＳ ゴシック" w:hAnsi="ＭＳ ゴシック"/>
                <w:sz w:val="18"/>
                <w:szCs w:val="18"/>
                <w:rPrChange w:id="3828" w:author="Sano Yuma" w:date="2023-02-17T21:01:00Z">
                  <w:rPr>
                    <w:ins w:id="3829" w:author="Sano Yuma" w:date="2023-02-17T21:01:00Z"/>
                    <w:szCs w:val="21"/>
                  </w:rPr>
                </w:rPrChange>
              </w:rPr>
              <w:pPrChange w:id="3830" w:author="Sano Yuma" w:date="2023-02-17T21:01:00Z">
                <w:pPr>
                  <w:spacing w:line="360" w:lineRule="auto"/>
                </w:pPr>
              </w:pPrChange>
            </w:pPr>
            <w:ins w:id="3831" w:author="Sano Yuma" w:date="2023-02-17T21:39:00Z">
              <w:r>
                <w:rPr>
                  <w:rFonts w:ascii="ＭＳ ゴシック" w:eastAsia="ＭＳ ゴシック" w:hAnsi="ＭＳ ゴシック"/>
                  <w:sz w:val="18"/>
                  <w:szCs w:val="18"/>
                </w:rPr>
                <w:t xml:space="preserve">    </w:t>
              </w:r>
            </w:ins>
            <w:ins w:id="3832" w:author="Sano Yuma" w:date="2023-02-17T21:01:00Z">
              <w:r w:rsidR="00C12C67" w:rsidRPr="00C12C67">
                <w:rPr>
                  <w:rFonts w:ascii="ＭＳ ゴシック" w:eastAsia="ＭＳ ゴシック" w:hAnsi="ＭＳ ゴシック"/>
                  <w:sz w:val="18"/>
                  <w:szCs w:val="18"/>
                  <w:rPrChange w:id="3833" w:author="Sano Yuma" w:date="2023-02-17T21:01:00Z">
                    <w:rPr>
                      <w:szCs w:val="21"/>
                    </w:rPr>
                  </w:rPrChange>
                </w:rPr>
                <w:t>c2File = open("c2_json/{}".format(oldJsonName), "r")</w:t>
              </w:r>
            </w:ins>
          </w:p>
          <w:p w14:paraId="20B27897" w14:textId="46DA42AD" w:rsidR="00C12C67" w:rsidRPr="00C12C67" w:rsidRDefault="006D596D">
            <w:pPr>
              <w:spacing w:line="240" w:lineRule="exact"/>
              <w:rPr>
                <w:ins w:id="3834" w:author="Sano Yuma" w:date="2023-02-17T21:01:00Z"/>
                <w:rFonts w:ascii="ＭＳ ゴシック" w:eastAsia="ＭＳ ゴシック" w:hAnsi="ＭＳ ゴシック"/>
                <w:sz w:val="18"/>
                <w:szCs w:val="18"/>
                <w:rPrChange w:id="3835" w:author="Sano Yuma" w:date="2023-02-17T21:01:00Z">
                  <w:rPr>
                    <w:ins w:id="3836" w:author="Sano Yuma" w:date="2023-02-17T21:01:00Z"/>
                    <w:szCs w:val="21"/>
                  </w:rPr>
                </w:rPrChange>
              </w:rPr>
              <w:pPrChange w:id="3837" w:author="Sano Yuma" w:date="2023-02-17T21:01:00Z">
                <w:pPr>
                  <w:spacing w:line="360" w:lineRule="auto"/>
                </w:pPr>
              </w:pPrChange>
            </w:pPr>
            <w:ins w:id="3838" w:author="Sano Yuma" w:date="2023-02-17T21:39:00Z">
              <w:r>
                <w:rPr>
                  <w:rFonts w:ascii="ＭＳ ゴシック" w:eastAsia="ＭＳ ゴシック" w:hAnsi="ＭＳ ゴシック"/>
                  <w:sz w:val="18"/>
                  <w:szCs w:val="18"/>
                </w:rPr>
                <w:t xml:space="preserve">    </w:t>
              </w:r>
            </w:ins>
          </w:p>
          <w:p w14:paraId="79C8F53F" w14:textId="57103A89" w:rsidR="00C12C67" w:rsidRPr="00C12C67" w:rsidRDefault="006D596D">
            <w:pPr>
              <w:spacing w:line="240" w:lineRule="exact"/>
              <w:rPr>
                <w:ins w:id="3839" w:author="Sano Yuma" w:date="2023-02-17T21:01:00Z"/>
                <w:rFonts w:ascii="ＭＳ ゴシック" w:eastAsia="ＭＳ ゴシック" w:hAnsi="ＭＳ ゴシック"/>
                <w:sz w:val="18"/>
                <w:szCs w:val="18"/>
                <w:rPrChange w:id="3840" w:author="Sano Yuma" w:date="2023-02-17T21:01:00Z">
                  <w:rPr>
                    <w:ins w:id="3841" w:author="Sano Yuma" w:date="2023-02-17T21:01:00Z"/>
                    <w:szCs w:val="21"/>
                  </w:rPr>
                </w:rPrChange>
              </w:rPr>
              <w:pPrChange w:id="3842" w:author="Sano Yuma" w:date="2023-02-17T21:01:00Z">
                <w:pPr>
                  <w:spacing w:line="360" w:lineRule="auto"/>
                </w:pPr>
              </w:pPrChange>
            </w:pPr>
            <w:ins w:id="3843" w:author="Sano Yuma" w:date="2023-02-17T21:39:00Z">
              <w:r>
                <w:rPr>
                  <w:rFonts w:ascii="ＭＳ ゴシック" w:eastAsia="ＭＳ ゴシック" w:hAnsi="ＭＳ ゴシック"/>
                  <w:sz w:val="18"/>
                  <w:szCs w:val="18"/>
                </w:rPr>
                <w:t xml:space="preserve">    </w:t>
              </w:r>
            </w:ins>
            <w:ins w:id="3844" w:author="Sano Yuma" w:date="2023-02-17T21:01:00Z">
              <w:r w:rsidR="00C12C67" w:rsidRPr="00C12C67">
                <w:rPr>
                  <w:rFonts w:ascii="ＭＳ ゴシック" w:eastAsia="ＭＳ ゴシック" w:hAnsi="ＭＳ ゴシック"/>
                  <w:sz w:val="18"/>
                  <w:szCs w:val="18"/>
                  <w:rPrChange w:id="3845" w:author="Sano Yuma" w:date="2023-02-17T21:01:00Z">
                    <w:rPr>
                      <w:szCs w:val="21"/>
                    </w:rPr>
                  </w:rPrChange>
                </w:rPr>
                <w:t>c1Data = json.load(c1File)</w:t>
              </w:r>
            </w:ins>
          </w:p>
          <w:p w14:paraId="2D755B2A" w14:textId="72F321A1" w:rsidR="00C12C67" w:rsidRPr="00C12C67" w:rsidRDefault="006D596D">
            <w:pPr>
              <w:spacing w:line="240" w:lineRule="exact"/>
              <w:rPr>
                <w:ins w:id="3846" w:author="Sano Yuma" w:date="2023-02-17T21:01:00Z"/>
                <w:rFonts w:ascii="ＭＳ ゴシック" w:eastAsia="ＭＳ ゴシック" w:hAnsi="ＭＳ ゴシック"/>
                <w:sz w:val="18"/>
                <w:szCs w:val="18"/>
                <w:rPrChange w:id="3847" w:author="Sano Yuma" w:date="2023-02-17T21:01:00Z">
                  <w:rPr>
                    <w:ins w:id="3848" w:author="Sano Yuma" w:date="2023-02-17T21:01:00Z"/>
                    <w:szCs w:val="21"/>
                  </w:rPr>
                </w:rPrChange>
              </w:rPr>
              <w:pPrChange w:id="3849" w:author="Sano Yuma" w:date="2023-02-17T21:01:00Z">
                <w:pPr>
                  <w:spacing w:line="360" w:lineRule="auto"/>
                </w:pPr>
              </w:pPrChange>
            </w:pPr>
            <w:ins w:id="3850" w:author="Sano Yuma" w:date="2023-02-17T21:39:00Z">
              <w:r>
                <w:rPr>
                  <w:rFonts w:ascii="ＭＳ ゴシック" w:eastAsia="ＭＳ ゴシック" w:hAnsi="ＭＳ ゴシック"/>
                  <w:sz w:val="18"/>
                  <w:szCs w:val="18"/>
                </w:rPr>
                <w:t xml:space="preserve">    </w:t>
              </w:r>
            </w:ins>
            <w:ins w:id="3851" w:author="Sano Yuma" w:date="2023-02-17T21:01:00Z">
              <w:r w:rsidR="00C12C67" w:rsidRPr="00C12C67">
                <w:rPr>
                  <w:rFonts w:ascii="ＭＳ ゴシック" w:eastAsia="ＭＳ ゴシック" w:hAnsi="ＭＳ ゴシック"/>
                  <w:sz w:val="18"/>
                  <w:szCs w:val="18"/>
                  <w:rPrChange w:id="3852" w:author="Sano Yuma" w:date="2023-02-17T21:01:00Z">
                    <w:rPr>
                      <w:szCs w:val="21"/>
                    </w:rPr>
                  </w:rPrChange>
                </w:rPr>
                <w:t>c2Data = json.load(c2File)</w:t>
              </w:r>
            </w:ins>
          </w:p>
          <w:p w14:paraId="0A3715AE" w14:textId="77777777" w:rsidR="00C12C67" w:rsidRPr="00C12C67" w:rsidRDefault="00C12C67">
            <w:pPr>
              <w:spacing w:line="240" w:lineRule="exact"/>
              <w:rPr>
                <w:ins w:id="3853" w:author="Sano Yuma" w:date="2023-02-17T21:01:00Z"/>
                <w:rFonts w:ascii="ＭＳ ゴシック" w:eastAsia="ＭＳ ゴシック" w:hAnsi="ＭＳ ゴシック"/>
                <w:sz w:val="18"/>
                <w:szCs w:val="18"/>
                <w:rPrChange w:id="3854" w:author="Sano Yuma" w:date="2023-02-17T21:01:00Z">
                  <w:rPr>
                    <w:ins w:id="3855" w:author="Sano Yuma" w:date="2023-02-17T21:01:00Z"/>
                    <w:szCs w:val="21"/>
                  </w:rPr>
                </w:rPrChange>
              </w:rPr>
              <w:pPrChange w:id="3856" w:author="Sano Yuma" w:date="2023-02-17T21:01:00Z">
                <w:pPr>
                  <w:spacing w:line="360" w:lineRule="auto"/>
                </w:pPr>
              </w:pPrChange>
            </w:pPr>
          </w:p>
          <w:p w14:paraId="7E476942" w14:textId="1A604D99" w:rsidR="00C12C67" w:rsidRPr="00C12C67" w:rsidRDefault="006D596D">
            <w:pPr>
              <w:spacing w:line="240" w:lineRule="exact"/>
              <w:rPr>
                <w:ins w:id="3857" w:author="Sano Yuma" w:date="2023-02-17T21:01:00Z"/>
                <w:rFonts w:ascii="ＭＳ ゴシック" w:eastAsia="ＭＳ ゴシック" w:hAnsi="ＭＳ ゴシック"/>
                <w:sz w:val="18"/>
                <w:szCs w:val="18"/>
                <w:rPrChange w:id="3858" w:author="Sano Yuma" w:date="2023-02-17T21:01:00Z">
                  <w:rPr>
                    <w:ins w:id="3859" w:author="Sano Yuma" w:date="2023-02-17T21:01:00Z"/>
                    <w:szCs w:val="21"/>
                  </w:rPr>
                </w:rPrChange>
              </w:rPr>
              <w:pPrChange w:id="3860" w:author="Sano Yuma" w:date="2023-02-17T21:01:00Z">
                <w:pPr>
                  <w:spacing w:line="360" w:lineRule="auto"/>
                </w:pPr>
              </w:pPrChange>
            </w:pPr>
            <w:ins w:id="3861" w:author="Sano Yuma" w:date="2023-02-17T21:39:00Z">
              <w:r>
                <w:rPr>
                  <w:rFonts w:ascii="ＭＳ ゴシック" w:eastAsia="ＭＳ ゴシック" w:hAnsi="ＭＳ ゴシック"/>
                  <w:sz w:val="18"/>
                  <w:szCs w:val="18"/>
                </w:rPr>
                <w:t xml:space="preserve">    </w:t>
              </w:r>
            </w:ins>
            <w:ins w:id="3862" w:author="Sano Yuma" w:date="2023-02-17T21:01:00Z">
              <w:r w:rsidR="00C12C67" w:rsidRPr="00C12C67">
                <w:rPr>
                  <w:rFonts w:ascii="ＭＳ ゴシック" w:eastAsia="ＭＳ ゴシック" w:hAnsi="ＭＳ ゴシック"/>
                  <w:sz w:val="18"/>
                  <w:szCs w:val="18"/>
                  <w:rPrChange w:id="3863" w:author="Sano Yuma" w:date="2023-02-17T21:01:00Z">
                    <w:rPr>
                      <w:szCs w:val="21"/>
                    </w:rPr>
                  </w:rPrChange>
                </w:rPr>
                <w:t>coordData = {}</w:t>
              </w:r>
            </w:ins>
          </w:p>
          <w:p w14:paraId="149DF9E5" w14:textId="51429DB2" w:rsidR="00C12C67" w:rsidRPr="00C12C67" w:rsidRDefault="006D596D">
            <w:pPr>
              <w:spacing w:line="240" w:lineRule="exact"/>
              <w:rPr>
                <w:ins w:id="3864" w:author="Sano Yuma" w:date="2023-02-17T21:01:00Z"/>
                <w:rFonts w:ascii="ＭＳ ゴシック" w:eastAsia="ＭＳ ゴシック" w:hAnsi="ＭＳ ゴシック"/>
                <w:sz w:val="18"/>
                <w:szCs w:val="18"/>
                <w:rPrChange w:id="3865" w:author="Sano Yuma" w:date="2023-02-17T21:01:00Z">
                  <w:rPr>
                    <w:ins w:id="3866" w:author="Sano Yuma" w:date="2023-02-17T21:01:00Z"/>
                    <w:szCs w:val="21"/>
                  </w:rPr>
                </w:rPrChange>
              </w:rPr>
              <w:pPrChange w:id="3867" w:author="Sano Yuma" w:date="2023-02-17T21:01:00Z">
                <w:pPr>
                  <w:spacing w:line="360" w:lineRule="auto"/>
                </w:pPr>
              </w:pPrChange>
            </w:pPr>
            <w:ins w:id="3868" w:author="Sano Yuma" w:date="2023-02-17T21:39:00Z">
              <w:r>
                <w:rPr>
                  <w:rFonts w:ascii="ＭＳ ゴシック" w:eastAsia="ＭＳ ゴシック" w:hAnsi="ＭＳ ゴシック"/>
                  <w:sz w:val="18"/>
                  <w:szCs w:val="18"/>
                </w:rPr>
                <w:t xml:space="preserve">    </w:t>
              </w:r>
            </w:ins>
          </w:p>
          <w:p w14:paraId="0B8895D8" w14:textId="44CEC22F" w:rsidR="00C12C67" w:rsidRPr="00C12C67" w:rsidRDefault="006D596D">
            <w:pPr>
              <w:spacing w:line="240" w:lineRule="exact"/>
              <w:rPr>
                <w:ins w:id="3869" w:author="Sano Yuma" w:date="2023-02-17T21:01:00Z"/>
                <w:rFonts w:ascii="ＭＳ ゴシック" w:eastAsia="ＭＳ ゴシック" w:hAnsi="ＭＳ ゴシック"/>
                <w:sz w:val="18"/>
                <w:szCs w:val="18"/>
                <w:rPrChange w:id="3870" w:author="Sano Yuma" w:date="2023-02-17T21:01:00Z">
                  <w:rPr>
                    <w:ins w:id="3871" w:author="Sano Yuma" w:date="2023-02-17T21:01:00Z"/>
                    <w:szCs w:val="21"/>
                  </w:rPr>
                </w:rPrChange>
              </w:rPr>
              <w:pPrChange w:id="3872" w:author="Sano Yuma" w:date="2023-02-17T21:01:00Z">
                <w:pPr>
                  <w:spacing w:line="360" w:lineRule="auto"/>
                </w:pPr>
              </w:pPrChange>
            </w:pPr>
            <w:ins w:id="3873" w:author="Sano Yuma" w:date="2023-02-17T21:39:00Z">
              <w:r>
                <w:rPr>
                  <w:rFonts w:ascii="ＭＳ ゴシック" w:eastAsia="ＭＳ ゴシック" w:hAnsi="ＭＳ ゴシック"/>
                  <w:sz w:val="18"/>
                  <w:szCs w:val="18"/>
                </w:rPr>
                <w:t xml:space="preserve">    </w:t>
              </w:r>
            </w:ins>
            <w:ins w:id="3874" w:author="Sano Yuma" w:date="2023-02-17T21:01:00Z">
              <w:r w:rsidR="00C12C67" w:rsidRPr="00C12C67">
                <w:rPr>
                  <w:rFonts w:ascii="ＭＳ ゴシック" w:eastAsia="ＭＳ ゴシック" w:hAnsi="ＭＳ ゴシック"/>
                  <w:sz w:val="18"/>
                  <w:szCs w:val="18"/>
                  <w:rPrChange w:id="3875" w:author="Sano Yuma" w:date="2023-02-17T21:01:00Z">
                    <w:rPr>
                      <w:szCs w:val="21"/>
                    </w:rPr>
                  </w:rPrChange>
                </w:rPr>
                <w:t>for playerId in c1Data:</w:t>
              </w:r>
            </w:ins>
          </w:p>
          <w:p w14:paraId="11E9362B" w14:textId="0B45FB56" w:rsidR="00C12C67" w:rsidRPr="00C12C67" w:rsidRDefault="006D596D">
            <w:pPr>
              <w:spacing w:line="240" w:lineRule="exact"/>
              <w:rPr>
                <w:ins w:id="3876" w:author="Sano Yuma" w:date="2023-02-17T21:01:00Z"/>
                <w:rFonts w:ascii="ＭＳ ゴシック" w:eastAsia="ＭＳ ゴシック" w:hAnsi="ＭＳ ゴシック"/>
                <w:sz w:val="18"/>
                <w:szCs w:val="18"/>
                <w:rPrChange w:id="3877" w:author="Sano Yuma" w:date="2023-02-17T21:01:00Z">
                  <w:rPr>
                    <w:ins w:id="3878" w:author="Sano Yuma" w:date="2023-02-17T21:01:00Z"/>
                    <w:szCs w:val="21"/>
                  </w:rPr>
                </w:rPrChange>
              </w:rPr>
              <w:pPrChange w:id="3879" w:author="Sano Yuma" w:date="2023-02-17T21:01:00Z">
                <w:pPr>
                  <w:spacing w:line="360" w:lineRule="auto"/>
                </w:pPr>
              </w:pPrChange>
            </w:pPr>
            <w:ins w:id="3880" w:author="Sano Yuma" w:date="2023-02-17T21:39:00Z">
              <w:r>
                <w:rPr>
                  <w:rFonts w:ascii="ＭＳ ゴシック" w:eastAsia="ＭＳ ゴシック" w:hAnsi="ＭＳ ゴシック"/>
                  <w:sz w:val="18"/>
                  <w:szCs w:val="18"/>
                </w:rPr>
                <w:t xml:space="preserve">        </w:t>
              </w:r>
            </w:ins>
            <w:ins w:id="3881" w:author="Sano Yuma" w:date="2023-02-17T21:01:00Z">
              <w:r w:rsidR="00C12C67" w:rsidRPr="00C12C67">
                <w:rPr>
                  <w:rFonts w:ascii="ＭＳ ゴシック" w:eastAsia="ＭＳ ゴシック" w:hAnsi="ＭＳ ゴシック"/>
                  <w:sz w:val="18"/>
                  <w:szCs w:val="18"/>
                  <w:rPrChange w:id="3882" w:author="Sano Yuma" w:date="2023-02-17T21:01:00Z">
                    <w:rPr>
                      <w:szCs w:val="21"/>
                    </w:rPr>
                  </w:rPrChange>
                </w:rPr>
                <w:t>if playerId in correspondData:</w:t>
              </w:r>
            </w:ins>
          </w:p>
          <w:p w14:paraId="3ACFDA07" w14:textId="2086EBC7" w:rsidR="00C12C67" w:rsidRPr="00C12C67" w:rsidRDefault="006D596D">
            <w:pPr>
              <w:spacing w:line="240" w:lineRule="exact"/>
              <w:rPr>
                <w:ins w:id="3883" w:author="Sano Yuma" w:date="2023-02-17T21:01:00Z"/>
                <w:rFonts w:ascii="ＭＳ ゴシック" w:eastAsia="ＭＳ ゴシック" w:hAnsi="ＭＳ ゴシック"/>
                <w:sz w:val="18"/>
                <w:szCs w:val="18"/>
                <w:rPrChange w:id="3884" w:author="Sano Yuma" w:date="2023-02-17T21:01:00Z">
                  <w:rPr>
                    <w:ins w:id="3885" w:author="Sano Yuma" w:date="2023-02-17T21:01:00Z"/>
                    <w:szCs w:val="21"/>
                  </w:rPr>
                </w:rPrChange>
              </w:rPr>
              <w:pPrChange w:id="3886" w:author="Sano Yuma" w:date="2023-02-17T21:01:00Z">
                <w:pPr>
                  <w:spacing w:line="360" w:lineRule="auto"/>
                </w:pPr>
              </w:pPrChange>
            </w:pPr>
            <w:ins w:id="3887" w:author="Sano Yuma" w:date="2023-02-17T21:39:00Z">
              <w:r>
                <w:rPr>
                  <w:rFonts w:ascii="ＭＳ ゴシック" w:eastAsia="ＭＳ ゴシック" w:hAnsi="ＭＳ ゴシック"/>
                  <w:sz w:val="18"/>
                  <w:szCs w:val="18"/>
                </w:rPr>
                <w:t xml:space="preserve">            </w:t>
              </w:r>
            </w:ins>
            <w:ins w:id="3888" w:author="Sano Yuma" w:date="2023-02-17T21:01:00Z">
              <w:r w:rsidR="00C12C67" w:rsidRPr="00C12C67">
                <w:rPr>
                  <w:rFonts w:ascii="ＭＳ ゴシック" w:eastAsia="ＭＳ ゴシック" w:hAnsi="ＭＳ ゴシック"/>
                  <w:sz w:val="18"/>
                  <w:szCs w:val="18"/>
                  <w:rPrChange w:id="3889" w:author="Sano Yuma" w:date="2023-02-17T21:01:00Z">
                    <w:rPr>
                      <w:szCs w:val="21"/>
                    </w:rPr>
                  </w:rPrChange>
                </w:rPr>
                <w:t>correspondId = correspondData[playerId]</w:t>
              </w:r>
            </w:ins>
          </w:p>
          <w:p w14:paraId="52EC002E" w14:textId="42E5AE0F" w:rsidR="00C12C67" w:rsidRPr="00C12C67" w:rsidRDefault="006D596D">
            <w:pPr>
              <w:spacing w:line="240" w:lineRule="exact"/>
              <w:rPr>
                <w:ins w:id="3890" w:author="Sano Yuma" w:date="2023-02-17T21:01:00Z"/>
                <w:rFonts w:ascii="ＭＳ ゴシック" w:eastAsia="ＭＳ ゴシック" w:hAnsi="ＭＳ ゴシック"/>
                <w:sz w:val="18"/>
                <w:szCs w:val="18"/>
                <w:rPrChange w:id="3891" w:author="Sano Yuma" w:date="2023-02-17T21:01:00Z">
                  <w:rPr>
                    <w:ins w:id="3892" w:author="Sano Yuma" w:date="2023-02-17T21:01:00Z"/>
                    <w:szCs w:val="21"/>
                  </w:rPr>
                </w:rPrChange>
              </w:rPr>
              <w:pPrChange w:id="3893" w:author="Sano Yuma" w:date="2023-02-17T21:01:00Z">
                <w:pPr>
                  <w:spacing w:line="360" w:lineRule="auto"/>
                </w:pPr>
              </w:pPrChange>
            </w:pPr>
            <w:ins w:id="3894" w:author="Sano Yuma" w:date="2023-02-17T21:39:00Z">
              <w:r>
                <w:rPr>
                  <w:rFonts w:ascii="ＭＳ ゴシック" w:eastAsia="ＭＳ ゴシック" w:hAnsi="ＭＳ ゴシック"/>
                  <w:sz w:val="18"/>
                  <w:szCs w:val="18"/>
                </w:rPr>
                <w:t xml:space="preserve">        </w:t>
              </w:r>
            </w:ins>
            <w:ins w:id="3895" w:author="Sano Yuma" w:date="2023-02-17T21:01:00Z">
              <w:r w:rsidR="00C12C67" w:rsidRPr="00C12C67">
                <w:rPr>
                  <w:rFonts w:ascii="ＭＳ ゴシック" w:eastAsia="ＭＳ ゴシック" w:hAnsi="ＭＳ ゴシック"/>
                  <w:sz w:val="18"/>
                  <w:szCs w:val="18"/>
                  <w:rPrChange w:id="3896" w:author="Sano Yuma" w:date="2023-02-17T21:01:00Z">
                    <w:rPr>
                      <w:szCs w:val="21"/>
                    </w:rPr>
                  </w:rPrChange>
                </w:rPr>
                <w:t>else:</w:t>
              </w:r>
            </w:ins>
          </w:p>
          <w:p w14:paraId="42CFC30C" w14:textId="17666E74" w:rsidR="00C12C67" w:rsidRPr="00C12C67" w:rsidRDefault="006D596D">
            <w:pPr>
              <w:spacing w:line="240" w:lineRule="exact"/>
              <w:rPr>
                <w:ins w:id="3897" w:author="Sano Yuma" w:date="2023-02-17T21:01:00Z"/>
                <w:rFonts w:ascii="ＭＳ ゴシック" w:eastAsia="ＭＳ ゴシック" w:hAnsi="ＭＳ ゴシック"/>
                <w:sz w:val="18"/>
                <w:szCs w:val="18"/>
                <w:rPrChange w:id="3898" w:author="Sano Yuma" w:date="2023-02-17T21:01:00Z">
                  <w:rPr>
                    <w:ins w:id="3899" w:author="Sano Yuma" w:date="2023-02-17T21:01:00Z"/>
                    <w:szCs w:val="21"/>
                  </w:rPr>
                </w:rPrChange>
              </w:rPr>
              <w:pPrChange w:id="3900" w:author="Sano Yuma" w:date="2023-02-17T21:01:00Z">
                <w:pPr>
                  <w:spacing w:line="360" w:lineRule="auto"/>
                </w:pPr>
              </w:pPrChange>
            </w:pPr>
            <w:ins w:id="3901" w:author="Sano Yuma" w:date="2023-02-17T21:39:00Z">
              <w:r>
                <w:rPr>
                  <w:rFonts w:ascii="ＭＳ ゴシック" w:eastAsia="ＭＳ ゴシック" w:hAnsi="ＭＳ ゴシック"/>
                  <w:sz w:val="18"/>
                  <w:szCs w:val="18"/>
                </w:rPr>
                <w:t xml:space="preserve">            </w:t>
              </w:r>
            </w:ins>
            <w:ins w:id="3902" w:author="Sano Yuma" w:date="2023-02-17T21:01:00Z">
              <w:r w:rsidR="00C12C67" w:rsidRPr="00C12C67">
                <w:rPr>
                  <w:rFonts w:ascii="ＭＳ ゴシック" w:eastAsia="ＭＳ ゴシック" w:hAnsi="ＭＳ ゴシック"/>
                  <w:sz w:val="18"/>
                  <w:szCs w:val="18"/>
                  <w:rPrChange w:id="3903" w:author="Sano Yuma" w:date="2023-02-17T21:01:00Z">
                    <w:rPr>
                      <w:szCs w:val="21"/>
                    </w:rPr>
                  </w:rPrChange>
                </w:rPr>
                <w:t>continue</w:t>
              </w:r>
            </w:ins>
          </w:p>
          <w:p w14:paraId="377A7123" w14:textId="212CF3CA" w:rsidR="00C12C67" w:rsidRPr="00C12C67" w:rsidRDefault="006D596D">
            <w:pPr>
              <w:spacing w:line="240" w:lineRule="exact"/>
              <w:rPr>
                <w:ins w:id="3904" w:author="Sano Yuma" w:date="2023-02-17T21:01:00Z"/>
                <w:rFonts w:ascii="ＭＳ ゴシック" w:eastAsia="ＭＳ ゴシック" w:hAnsi="ＭＳ ゴシック"/>
                <w:sz w:val="18"/>
                <w:szCs w:val="18"/>
                <w:rPrChange w:id="3905" w:author="Sano Yuma" w:date="2023-02-17T21:01:00Z">
                  <w:rPr>
                    <w:ins w:id="3906" w:author="Sano Yuma" w:date="2023-02-17T21:01:00Z"/>
                    <w:szCs w:val="21"/>
                  </w:rPr>
                </w:rPrChange>
              </w:rPr>
              <w:pPrChange w:id="3907" w:author="Sano Yuma" w:date="2023-02-17T21:01:00Z">
                <w:pPr>
                  <w:spacing w:line="360" w:lineRule="auto"/>
                </w:pPr>
              </w:pPrChange>
            </w:pPr>
            <w:ins w:id="3908" w:author="Sano Yuma" w:date="2023-02-17T21:39:00Z">
              <w:r>
                <w:rPr>
                  <w:rFonts w:ascii="ＭＳ ゴシック" w:eastAsia="ＭＳ ゴシック" w:hAnsi="ＭＳ ゴシック"/>
                  <w:sz w:val="18"/>
                  <w:szCs w:val="18"/>
                </w:rPr>
                <w:t xml:space="preserve">        </w:t>
              </w:r>
            </w:ins>
          </w:p>
          <w:p w14:paraId="6F531405" w14:textId="114ACF1C" w:rsidR="00C12C67" w:rsidRPr="00C12C67" w:rsidRDefault="006D596D">
            <w:pPr>
              <w:spacing w:line="240" w:lineRule="exact"/>
              <w:rPr>
                <w:ins w:id="3909" w:author="Sano Yuma" w:date="2023-02-17T21:01:00Z"/>
                <w:rFonts w:ascii="ＭＳ ゴシック" w:eastAsia="ＭＳ ゴシック" w:hAnsi="ＭＳ ゴシック"/>
                <w:sz w:val="18"/>
                <w:szCs w:val="18"/>
                <w:rPrChange w:id="3910" w:author="Sano Yuma" w:date="2023-02-17T21:01:00Z">
                  <w:rPr>
                    <w:ins w:id="3911" w:author="Sano Yuma" w:date="2023-02-17T21:01:00Z"/>
                    <w:szCs w:val="21"/>
                  </w:rPr>
                </w:rPrChange>
              </w:rPr>
              <w:pPrChange w:id="3912" w:author="Sano Yuma" w:date="2023-02-17T21:01:00Z">
                <w:pPr>
                  <w:spacing w:line="360" w:lineRule="auto"/>
                </w:pPr>
              </w:pPrChange>
            </w:pPr>
            <w:ins w:id="3913" w:author="Sano Yuma" w:date="2023-02-17T21:39:00Z">
              <w:r>
                <w:rPr>
                  <w:rFonts w:ascii="ＭＳ ゴシック" w:eastAsia="ＭＳ ゴシック" w:hAnsi="ＭＳ ゴシック"/>
                  <w:sz w:val="18"/>
                  <w:szCs w:val="18"/>
                </w:rPr>
                <w:t xml:space="preserve">        </w:t>
              </w:r>
            </w:ins>
            <w:ins w:id="3914" w:author="Sano Yuma" w:date="2023-02-17T21:01:00Z">
              <w:r w:rsidR="00C12C67" w:rsidRPr="00C12C67">
                <w:rPr>
                  <w:rFonts w:ascii="ＭＳ ゴシック" w:eastAsia="ＭＳ ゴシック" w:hAnsi="ＭＳ ゴシック"/>
                  <w:sz w:val="18"/>
                  <w:szCs w:val="18"/>
                  <w:rPrChange w:id="3915" w:author="Sano Yuma" w:date="2023-02-17T21:01:00Z">
                    <w:rPr>
                      <w:szCs w:val="21"/>
                    </w:rPr>
                  </w:rPrChange>
                </w:rPr>
                <w:t>if not correspondId in c2Data:</w:t>
              </w:r>
            </w:ins>
          </w:p>
          <w:p w14:paraId="6133E885" w14:textId="3F380ACD" w:rsidR="00C12C67" w:rsidRPr="00C12C67" w:rsidRDefault="006D596D">
            <w:pPr>
              <w:spacing w:line="240" w:lineRule="exact"/>
              <w:rPr>
                <w:ins w:id="3916" w:author="Sano Yuma" w:date="2023-02-17T21:01:00Z"/>
                <w:rFonts w:ascii="ＭＳ ゴシック" w:eastAsia="ＭＳ ゴシック" w:hAnsi="ＭＳ ゴシック"/>
                <w:sz w:val="18"/>
                <w:szCs w:val="18"/>
                <w:rPrChange w:id="3917" w:author="Sano Yuma" w:date="2023-02-17T21:01:00Z">
                  <w:rPr>
                    <w:ins w:id="3918" w:author="Sano Yuma" w:date="2023-02-17T21:01:00Z"/>
                    <w:szCs w:val="21"/>
                  </w:rPr>
                </w:rPrChange>
              </w:rPr>
              <w:pPrChange w:id="3919" w:author="Sano Yuma" w:date="2023-02-17T21:01:00Z">
                <w:pPr>
                  <w:spacing w:line="360" w:lineRule="auto"/>
                </w:pPr>
              </w:pPrChange>
            </w:pPr>
            <w:ins w:id="3920" w:author="Sano Yuma" w:date="2023-02-17T21:39:00Z">
              <w:r>
                <w:rPr>
                  <w:rFonts w:ascii="ＭＳ ゴシック" w:eastAsia="ＭＳ ゴシック" w:hAnsi="ＭＳ ゴシック"/>
                  <w:sz w:val="18"/>
                  <w:szCs w:val="18"/>
                </w:rPr>
                <w:t xml:space="preserve">            </w:t>
              </w:r>
            </w:ins>
            <w:ins w:id="3921" w:author="Sano Yuma" w:date="2023-02-17T21:01:00Z">
              <w:r w:rsidR="00C12C67" w:rsidRPr="00C12C67">
                <w:rPr>
                  <w:rFonts w:ascii="ＭＳ ゴシック" w:eastAsia="ＭＳ ゴシック" w:hAnsi="ＭＳ ゴシック"/>
                  <w:sz w:val="18"/>
                  <w:szCs w:val="18"/>
                  <w:rPrChange w:id="3922" w:author="Sano Yuma" w:date="2023-02-17T21:01:00Z">
                    <w:rPr>
                      <w:szCs w:val="21"/>
                    </w:rPr>
                  </w:rPrChange>
                </w:rPr>
                <w:t>continue</w:t>
              </w:r>
            </w:ins>
          </w:p>
          <w:p w14:paraId="1F6C14F4" w14:textId="0B364D51" w:rsidR="00C12C67" w:rsidRPr="00C12C67" w:rsidRDefault="006D596D">
            <w:pPr>
              <w:spacing w:line="240" w:lineRule="exact"/>
              <w:rPr>
                <w:ins w:id="3923" w:author="Sano Yuma" w:date="2023-02-17T21:01:00Z"/>
                <w:rFonts w:ascii="ＭＳ ゴシック" w:eastAsia="ＭＳ ゴシック" w:hAnsi="ＭＳ ゴシック"/>
                <w:sz w:val="18"/>
                <w:szCs w:val="18"/>
                <w:rPrChange w:id="3924" w:author="Sano Yuma" w:date="2023-02-17T21:01:00Z">
                  <w:rPr>
                    <w:ins w:id="3925" w:author="Sano Yuma" w:date="2023-02-17T21:01:00Z"/>
                    <w:szCs w:val="21"/>
                  </w:rPr>
                </w:rPrChange>
              </w:rPr>
              <w:pPrChange w:id="3926" w:author="Sano Yuma" w:date="2023-02-17T21:01:00Z">
                <w:pPr>
                  <w:spacing w:line="360" w:lineRule="auto"/>
                </w:pPr>
              </w:pPrChange>
            </w:pPr>
            <w:ins w:id="3927" w:author="Sano Yuma" w:date="2023-02-17T21:39:00Z">
              <w:r>
                <w:rPr>
                  <w:rFonts w:ascii="ＭＳ ゴシック" w:eastAsia="ＭＳ ゴシック" w:hAnsi="ＭＳ ゴシック"/>
                  <w:sz w:val="18"/>
                  <w:szCs w:val="18"/>
                </w:rPr>
                <w:t xml:space="preserve">        </w:t>
              </w:r>
            </w:ins>
          </w:p>
          <w:p w14:paraId="106C97EE" w14:textId="7E3C20E7" w:rsidR="00C12C67" w:rsidRPr="00C12C67" w:rsidRDefault="006D596D">
            <w:pPr>
              <w:spacing w:line="240" w:lineRule="exact"/>
              <w:rPr>
                <w:ins w:id="3928" w:author="Sano Yuma" w:date="2023-02-17T21:01:00Z"/>
                <w:rFonts w:ascii="ＭＳ ゴシック" w:eastAsia="ＭＳ ゴシック" w:hAnsi="ＭＳ ゴシック"/>
                <w:sz w:val="18"/>
                <w:szCs w:val="18"/>
                <w:rPrChange w:id="3929" w:author="Sano Yuma" w:date="2023-02-17T21:01:00Z">
                  <w:rPr>
                    <w:ins w:id="3930" w:author="Sano Yuma" w:date="2023-02-17T21:01:00Z"/>
                    <w:szCs w:val="21"/>
                  </w:rPr>
                </w:rPrChange>
              </w:rPr>
              <w:pPrChange w:id="3931" w:author="Sano Yuma" w:date="2023-02-17T21:01:00Z">
                <w:pPr>
                  <w:spacing w:line="360" w:lineRule="auto"/>
                </w:pPr>
              </w:pPrChange>
            </w:pPr>
            <w:ins w:id="3932" w:author="Sano Yuma" w:date="2023-02-17T21:39:00Z">
              <w:r>
                <w:rPr>
                  <w:rFonts w:ascii="ＭＳ ゴシック" w:eastAsia="ＭＳ ゴシック" w:hAnsi="ＭＳ ゴシック"/>
                  <w:sz w:val="18"/>
                  <w:szCs w:val="18"/>
                </w:rPr>
                <w:t xml:space="preserve">        </w:t>
              </w:r>
            </w:ins>
            <w:ins w:id="3933" w:author="Sano Yuma" w:date="2023-02-17T21:01:00Z">
              <w:r w:rsidR="00C12C67" w:rsidRPr="00C12C67">
                <w:rPr>
                  <w:rFonts w:ascii="ＭＳ ゴシック" w:eastAsia="ＭＳ ゴシック" w:hAnsi="ＭＳ ゴシック"/>
                  <w:sz w:val="18"/>
                  <w:szCs w:val="18"/>
                  <w:rPrChange w:id="3934" w:author="Sano Yuma" w:date="2023-02-17T21:01:00Z">
                    <w:rPr>
                      <w:szCs w:val="21"/>
                    </w:rPr>
                  </w:rPrChange>
                </w:rPr>
                <w:t>c1Coord = np.array(c1Data[playerId],</w:t>
              </w:r>
            </w:ins>
            <w:ins w:id="3935" w:author="Sano Yuma" w:date="2023-02-17T21:40:00Z">
              <w:r>
                <w:rPr>
                  <w:rFonts w:ascii="ＭＳ ゴシック" w:eastAsia="ＭＳ ゴシック" w:hAnsi="ＭＳ ゴシック"/>
                  <w:sz w:val="18"/>
                  <w:szCs w:val="18"/>
                </w:rPr>
                <w:t xml:space="preserve">     </w:t>
              </w:r>
            </w:ins>
            <w:ins w:id="3936" w:author="Sano Yuma" w:date="2023-02-17T21:01:00Z">
              <w:r w:rsidR="00C12C67" w:rsidRPr="00C12C67">
                <w:rPr>
                  <w:rFonts w:ascii="ＭＳ ゴシック" w:eastAsia="ＭＳ ゴシック" w:hAnsi="ＭＳ ゴシック"/>
                  <w:sz w:val="18"/>
                  <w:szCs w:val="18"/>
                  <w:rPrChange w:id="3937" w:author="Sano Yuma" w:date="2023-02-17T21:01:00Z">
                    <w:rPr>
                      <w:szCs w:val="21"/>
                    </w:rPr>
                  </w:rPrChange>
                </w:rPr>
                <w:t>dtype = np.float32)</w:t>
              </w:r>
            </w:ins>
          </w:p>
          <w:p w14:paraId="310D3D49" w14:textId="5FA3F423" w:rsidR="00C12C67" w:rsidRPr="00C12C67" w:rsidRDefault="006D596D">
            <w:pPr>
              <w:spacing w:line="240" w:lineRule="exact"/>
              <w:rPr>
                <w:ins w:id="3938" w:author="Sano Yuma" w:date="2023-02-17T21:01:00Z"/>
                <w:rFonts w:ascii="ＭＳ ゴシック" w:eastAsia="ＭＳ ゴシック" w:hAnsi="ＭＳ ゴシック"/>
                <w:sz w:val="18"/>
                <w:szCs w:val="18"/>
                <w:rPrChange w:id="3939" w:author="Sano Yuma" w:date="2023-02-17T21:01:00Z">
                  <w:rPr>
                    <w:ins w:id="3940" w:author="Sano Yuma" w:date="2023-02-17T21:01:00Z"/>
                    <w:szCs w:val="21"/>
                  </w:rPr>
                </w:rPrChange>
              </w:rPr>
              <w:pPrChange w:id="3941" w:author="Sano Yuma" w:date="2023-02-17T21:01:00Z">
                <w:pPr>
                  <w:spacing w:line="360" w:lineRule="auto"/>
                </w:pPr>
              </w:pPrChange>
            </w:pPr>
            <w:ins w:id="3942" w:author="Sano Yuma" w:date="2023-02-17T21:40:00Z">
              <w:r>
                <w:rPr>
                  <w:rFonts w:ascii="ＭＳ ゴシック" w:eastAsia="ＭＳ ゴシック" w:hAnsi="ＭＳ ゴシック"/>
                  <w:sz w:val="18"/>
                  <w:szCs w:val="18"/>
                </w:rPr>
                <w:t xml:space="preserve">        </w:t>
              </w:r>
            </w:ins>
            <w:ins w:id="3943" w:author="Sano Yuma" w:date="2023-02-17T21:01:00Z">
              <w:r w:rsidR="00C12C67" w:rsidRPr="00C12C67">
                <w:rPr>
                  <w:rFonts w:ascii="ＭＳ ゴシック" w:eastAsia="ＭＳ ゴシック" w:hAnsi="ＭＳ ゴシック"/>
                  <w:sz w:val="18"/>
                  <w:szCs w:val="18"/>
                  <w:rPrChange w:id="3944" w:author="Sano Yuma" w:date="2023-02-17T21:01:00Z">
                    <w:rPr>
                      <w:szCs w:val="21"/>
                    </w:rPr>
                  </w:rPrChange>
                </w:rPr>
                <w:t>c2Coord = np.array(c2Data[correspondId], dtype = np.float32)</w:t>
              </w:r>
            </w:ins>
          </w:p>
          <w:p w14:paraId="63F4D95B" w14:textId="21967428" w:rsidR="00C12C67" w:rsidRPr="00C12C67" w:rsidRDefault="006D596D">
            <w:pPr>
              <w:spacing w:line="240" w:lineRule="exact"/>
              <w:rPr>
                <w:ins w:id="3945" w:author="Sano Yuma" w:date="2023-02-17T21:01:00Z"/>
                <w:rFonts w:ascii="ＭＳ ゴシック" w:eastAsia="ＭＳ ゴシック" w:hAnsi="ＭＳ ゴシック"/>
                <w:sz w:val="18"/>
                <w:szCs w:val="18"/>
                <w:rPrChange w:id="3946" w:author="Sano Yuma" w:date="2023-02-17T21:01:00Z">
                  <w:rPr>
                    <w:ins w:id="3947" w:author="Sano Yuma" w:date="2023-02-17T21:01:00Z"/>
                    <w:szCs w:val="21"/>
                  </w:rPr>
                </w:rPrChange>
              </w:rPr>
              <w:pPrChange w:id="3948" w:author="Sano Yuma" w:date="2023-02-17T21:01:00Z">
                <w:pPr>
                  <w:spacing w:line="360" w:lineRule="auto"/>
                </w:pPr>
              </w:pPrChange>
            </w:pPr>
            <w:ins w:id="3949" w:author="Sano Yuma" w:date="2023-02-17T21:40:00Z">
              <w:r>
                <w:rPr>
                  <w:rFonts w:ascii="ＭＳ ゴシック" w:eastAsia="ＭＳ ゴシック" w:hAnsi="ＭＳ ゴシック"/>
                  <w:sz w:val="18"/>
                  <w:szCs w:val="18"/>
                </w:rPr>
                <w:t xml:space="preserve">        </w:t>
              </w:r>
            </w:ins>
          </w:p>
          <w:p w14:paraId="43436EF8" w14:textId="1F632705" w:rsidR="00C12C67" w:rsidRPr="00C12C67" w:rsidRDefault="006D596D">
            <w:pPr>
              <w:spacing w:line="240" w:lineRule="exact"/>
              <w:rPr>
                <w:ins w:id="3950" w:author="Sano Yuma" w:date="2023-02-17T21:01:00Z"/>
                <w:rFonts w:ascii="ＭＳ ゴシック" w:eastAsia="ＭＳ ゴシック" w:hAnsi="ＭＳ ゴシック"/>
                <w:sz w:val="18"/>
                <w:szCs w:val="18"/>
                <w:rPrChange w:id="3951" w:author="Sano Yuma" w:date="2023-02-17T21:01:00Z">
                  <w:rPr>
                    <w:ins w:id="3952" w:author="Sano Yuma" w:date="2023-02-17T21:01:00Z"/>
                    <w:szCs w:val="21"/>
                  </w:rPr>
                </w:rPrChange>
              </w:rPr>
              <w:pPrChange w:id="3953" w:author="Sano Yuma" w:date="2023-02-17T21:01:00Z">
                <w:pPr>
                  <w:spacing w:line="360" w:lineRule="auto"/>
                </w:pPr>
              </w:pPrChange>
            </w:pPr>
            <w:ins w:id="3954" w:author="Sano Yuma" w:date="2023-02-17T21:40:00Z">
              <w:r>
                <w:rPr>
                  <w:rFonts w:ascii="ＭＳ ゴシック" w:eastAsia="ＭＳ ゴシック" w:hAnsi="ＭＳ ゴシック"/>
                  <w:sz w:val="18"/>
                  <w:szCs w:val="18"/>
                </w:rPr>
                <w:t xml:space="preserve">        </w:t>
              </w:r>
            </w:ins>
            <w:ins w:id="3955" w:author="Sano Yuma" w:date="2023-02-17T21:01:00Z">
              <w:r w:rsidR="00C12C67" w:rsidRPr="00C12C67">
                <w:rPr>
                  <w:rFonts w:ascii="ＭＳ ゴシック" w:eastAsia="ＭＳ ゴシック" w:hAnsi="ＭＳ ゴシック"/>
                  <w:sz w:val="18"/>
                  <w:szCs w:val="18"/>
                  <w:rPrChange w:id="3956" w:author="Sano Yuma" w:date="2023-02-17T21:01:00Z">
                    <w:rPr>
                      <w:szCs w:val="21"/>
                    </w:rPr>
                  </w:rPrChange>
                </w:rPr>
                <w:t>vec_c1 = getHeadingVector(c1Coord, cMat_c1, rotMat_c1)</w:t>
              </w:r>
            </w:ins>
          </w:p>
          <w:p w14:paraId="0D05040D" w14:textId="43A77ABB" w:rsidR="00C12C67" w:rsidRPr="00C12C67" w:rsidRDefault="006D596D">
            <w:pPr>
              <w:spacing w:line="240" w:lineRule="exact"/>
              <w:rPr>
                <w:ins w:id="3957" w:author="Sano Yuma" w:date="2023-02-17T21:01:00Z"/>
                <w:rFonts w:ascii="ＭＳ ゴシック" w:eastAsia="ＭＳ ゴシック" w:hAnsi="ＭＳ ゴシック"/>
                <w:sz w:val="18"/>
                <w:szCs w:val="18"/>
                <w:rPrChange w:id="3958" w:author="Sano Yuma" w:date="2023-02-17T21:01:00Z">
                  <w:rPr>
                    <w:ins w:id="3959" w:author="Sano Yuma" w:date="2023-02-17T21:01:00Z"/>
                    <w:szCs w:val="21"/>
                  </w:rPr>
                </w:rPrChange>
              </w:rPr>
              <w:pPrChange w:id="3960" w:author="Sano Yuma" w:date="2023-02-17T21:01:00Z">
                <w:pPr>
                  <w:spacing w:line="360" w:lineRule="auto"/>
                </w:pPr>
              </w:pPrChange>
            </w:pPr>
            <w:ins w:id="3961" w:author="Sano Yuma" w:date="2023-02-17T21:40:00Z">
              <w:r>
                <w:rPr>
                  <w:rFonts w:ascii="ＭＳ ゴシック" w:eastAsia="ＭＳ ゴシック" w:hAnsi="ＭＳ ゴシック"/>
                  <w:sz w:val="18"/>
                  <w:szCs w:val="18"/>
                </w:rPr>
                <w:t xml:space="preserve">        </w:t>
              </w:r>
            </w:ins>
            <w:ins w:id="3962" w:author="Sano Yuma" w:date="2023-02-17T21:01:00Z">
              <w:r w:rsidR="00C12C67" w:rsidRPr="00C12C67">
                <w:rPr>
                  <w:rFonts w:ascii="ＭＳ ゴシック" w:eastAsia="ＭＳ ゴシック" w:hAnsi="ＭＳ ゴシック"/>
                  <w:sz w:val="18"/>
                  <w:szCs w:val="18"/>
                  <w:rPrChange w:id="3963" w:author="Sano Yuma" w:date="2023-02-17T21:01:00Z">
                    <w:rPr>
                      <w:szCs w:val="21"/>
                    </w:rPr>
                  </w:rPrChange>
                </w:rPr>
                <w:t>vec_c2 = getHeadingVector(c2Coord, cMat_c2, rotMat_c2)</w:t>
              </w:r>
            </w:ins>
          </w:p>
          <w:p w14:paraId="1479260A" w14:textId="2326E3EF" w:rsidR="00C12C67" w:rsidRPr="00C12C67" w:rsidRDefault="006D596D">
            <w:pPr>
              <w:spacing w:line="240" w:lineRule="exact"/>
              <w:rPr>
                <w:ins w:id="3964" w:author="Sano Yuma" w:date="2023-02-17T21:01:00Z"/>
                <w:rFonts w:ascii="ＭＳ ゴシック" w:eastAsia="ＭＳ ゴシック" w:hAnsi="ＭＳ ゴシック"/>
                <w:sz w:val="18"/>
                <w:szCs w:val="18"/>
                <w:rPrChange w:id="3965" w:author="Sano Yuma" w:date="2023-02-17T21:01:00Z">
                  <w:rPr>
                    <w:ins w:id="3966" w:author="Sano Yuma" w:date="2023-02-17T21:01:00Z"/>
                    <w:szCs w:val="21"/>
                  </w:rPr>
                </w:rPrChange>
              </w:rPr>
              <w:pPrChange w:id="3967" w:author="Sano Yuma" w:date="2023-02-17T21:01:00Z">
                <w:pPr>
                  <w:spacing w:line="360" w:lineRule="auto"/>
                </w:pPr>
              </w:pPrChange>
            </w:pPr>
            <w:ins w:id="3968" w:author="Sano Yuma" w:date="2023-02-17T21:40:00Z">
              <w:r>
                <w:rPr>
                  <w:rFonts w:ascii="ＭＳ ゴシック" w:eastAsia="ＭＳ ゴシック" w:hAnsi="ＭＳ ゴシック"/>
                  <w:sz w:val="18"/>
                  <w:szCs w:val="18"/>
                </w:rPr>
                <w:t xml:space="preserve">        </w:t>
              </w:r>
            </w:ins>
          </w:p>
          <w:p w14:paraId="06B513C5" w14:textId="17234A83" w:rsidR="00C12C67" w:rsidRPr="00C12C67" w:rsidRDefault="006D596D">
            <w:pPr>
              <w:spacing w:line="240" w:lineRule="exact"/>
              <w:rPr>
                <w:ins w:id="3969" w:author="Sano Yuma" w:date="2023-02-17T21:01:00Z"/>
                <w:rFonts w:ascii="ＭＳ ゴシック" w:eastAsia="ＭＳ ゴシック" w:hAnsi="ＭＳ ゴシック"/>
                <w:sz w:val="18"/>
                <w:szCs w:val="18"/>
                <w:rPrChange w:id="3970" w:author="Sano Yuma" w:date="2023-02-17T21:01:00Z">
                  <w:rPr>
                    <w:ins w:id="3971" w:author="Sano Yuma" w:date="2023-02-17T21:01:00Z"/>
                    <w:szCs w:val="21"/>
                  </w:rPr>
                </w:rPrChange>
              </w:rPr>
              <w:pPrChange w:id="3972" w:author="Sano Yuma" w:date="2023-02-17T21:01:00Z">
                <w:pPr>
                  <w:spacing w:line="360" w:lineRule="auto"/>
                </w:pPr>
              </w:pPrChange>
            </w:pPr>
            <w:ins w:id="3973" w:author="Sano Yuma" w:date="2023-02-17T21:40:00Z">
              <w:r>
                <w:rPr>
                  <w:rFonts w:ascii="ＭＳ ゴシック" w:eastAsia="ＭＳ ゴシック" w:hAnsi="ＭＳ ゴシック"/>
                  <w:sz w:val="18"/>
                  <w:szCs w:val="18"/>
                </w:rPr>
                <w:t xml:space="preserve">        </w:t>
              </w:r>
            </w:ins>
            <w:ins w:id="3974" w:author="Sano Yuma" w:date="2023-02-17T21:01:00Z">
              <w:r w:rsidR="00C12C67" w:rsidRPr="00C12C67">
                <w:rPr>
                  <w:rFonts w:ascii="ＭＳ ゴシック" w:eastAsia="ＭＳ ゴシック" w:hAnsi="ＭＳ ゴシック"/>
                  <w:sz w:val="18"/>
                  <w:szCs w:val="18"/>
                  <w:rPrChange w:id="3975" w:author="Sano Yuma" w:date="2023-02-17T21:01:00Z">
                    <w:rPr>
                      <w:szCs w:val="21"/>
                    </w:rPr>
                  </w:rPrChange>
                </w:rPr>
                <w:t>worldCoord = compute3dCoord(transVec_c1, vec_c1, transVec_c2, vec_c2)</w:t>
              </w:r>
            </w:ins>
          </w:p>
          <w:p w14:paraId="6BC420A4" w14:textId="6A5A8FA7" w:rsidR="00C12C67" w:rsidRPr="00C12C67" w:rsidRDefault="006D596D">
            <w:pPr>
              <w:spacing w:line="240" w:lineRule="exact"/>
              <w:rPr>
                <w:ins w:id="3976" w:author="Sano Yuma" w:date="2023-02-17T21:01:00Z"/>
                <w:rFonts w:ascii="ＭＳ ゴシック" w:eastAsia="ＭＳ ゴシック" w:hAnsi="ＭＳ ゴシック"/>
                <w:sz w:val="18"/>
                <w:szCs w:val="18"/>
                <w:rPrChange w:id="3977" w:author="Sano Yuma" w:date="2023-02-17T21:01:00Z">
                  <w:rPr>
                    <w:ins w:id="3978" w:author="Sano Yuma" w:date="2023-02-17T21:01:00Z"/>
                    <w:szCs w:val="21"/>
                  </w:rPr>
                </w:rPrChange>
              </w:rPr>
              <w:pPrChange w:id="3979" w:author="Sano Yuma" w:date="2023-02-17T21:01:00Z">
                <w:pPr>
                  <w:spacing w:line="360" w:lineRule="auto"/>
                </w:pPr>
              </w:pPrChange>
            </w:pPr>
            <w:ins w:id="3980" w:author="Sano Yuma" w:date="2023-02-17T21:40:00Z">
              <w:r>
                <w:rPr>
                  <w:rFonts w:ascii="ＭＳ ゴシック" w:eastAsia="ＭＳ ゴシック" w:hAnsi="ＭＳ ゴシック"/>
                  <w:sz w:val="18"/>
                  <w:szCs w:val="18"/>
                </w:rPr>
                <w:t xml:space="preserve">        </w:t>
              </w:r>
            </w:ins>
          </w:p>
          <w:p w14:paraId="5E2516A2" w14:textId="15735688" w:rsidR="00C12C67" w:rsidRPr="00C12C67" w:rsidRDefault="006D596D">
            <w:pPr>
              <w:spacing w:line="240" w:lineRule="exact"/>
              <w:rPr>
                <w:ins w:id="3981" w:author="Sano Yuma" w:date="2023-02-17T21:01:00Z"/>
                <w:rFonts w:ascii="ＭＳ ゴシック" w:eastAsia="ＭＳ ゴシック" w:hAnsi="ＭＳ ゴシック"/>
                <w:sz w:val="18"/>
                <w:szCs w:val="18"/>
                <w:rPrChange w:id="3982" w:author="Sano Yuma" w:date="2023-02-17T21:01:00Z">
                  <w:rPr>
                    <w:ins w:id="3983" w:author="Sano Yuma" w:date="2023-02-17T21:01:00Z"/>
                    <w:szCs w:val="21"/>
                  </w:rPr>
                </w:rPrChange>
              </w:rPr>
              <w:pPrChange w:id="3984" w:author="Sano Yuma" w:date="2023-02-17T21:01:00Z">
                <w:pPr>
                  <w:spacing w:line="360" w:lineRule="auto"/>
                </w:pPr>
              </w:pPrChange>
            </w:pPr>
            <w:ins w:id="3985" w:author="Sano Yuma" w:date="2023-02-17T21:40:00Z">
              <w:r>
                <w:rPr>
                  <w:rFonts w:ascii="ＭＳ ゴシック" w:eastAsia="ＭＳ ゴシック" w:hAnsi="ＭＳ ゴシック"/>
                  <w:sz w:val="18"/>
                  <w:szCs w:val="18"/>
                </w:rPr>
                <w:t xml:space="preserve">        </w:t>
              </w:r>
            </w:ins>
            <w:ins w:id="3986" w:author="Sano Yuma" w:date="2023-02-17T21:01:00Z">
              <w:r w:rsidR="00C12C67" w:rsidRPr="00C12C67">
                <w:rPr>
                  <w:rFonts w:ascii="ＭＳ ゴシック" w:eastAsia="ＭＳ ゴシック" w:hAnsi="ＭＳ ゴシック"/>
                  <w:sz w:val="18"/>
                  <w:szCs w:val="18"/>
                  <w:rPrChange w:id="3987" w:author="Sano Yuma" w:date="2023-02-17T21:01:00Z">
                    <w:rPr>
                      <w:szCs w:val="21"/>
                    </w:rPr>
                  </w:rPrChange>
                </w:rPr>
                <w:t>coordData[playerId] = worldCoord.tolist()</w:t>
              </w:r>
            </w:ins>
          </w:p>
          <w:p w14:paraId="4FE223C9" w14:textId="77777777" w:rsidR="00C12C67" w:rsidRPr="00C12C67" w:rsidRDefault="00C12C67">
            <w:pPr>
              <w:spacing w:line="240" w:lineRule="exact"/>
              <w:rPr>
                <w:ins w:id="3988" w:author="Sano Yuma" w:date="2023-02-17T21:01:00Z"/>
                <w:rFonts w:ascii="ＭＳ ゴシック" w:eastAsia="ＭＳ ゴシック" w:hAnsi="ＭＳ ゴシック"/>
                <w:sz w:val="18"/>
                <w:szCs w:val="18"/>
                <w:rPrChange w:id="3989" w:author="Sano Yuma" w:date="2023-02-17T21:01:00Z">
                  <w:rPr>
                    <w:ins w:id="3990" w:author="Sano Yuma" w:date="2023-02-17T21:01:00Z"/>
                    <w:szCs w:val="21"/>
                  </w:rPr>
                </w:rPrChange>
              </w:rPr>
              <w:pPrChange w:id="3991" w:author="Sano Yuma" w:date="2023-02-17T21:01:00Z">
                <w:pPr>
                  <w:spacing w:line="360" w:lineRule="auto"/>
                </w:pPr>
              </w:pPrChange>
            </w:pPr>
          </w:p>
          <w:p w14:paraId="3183B52E" w14:textId="7FDE41EB" w:rsidR="00C12C67" w:rsidRPr="00C12C67" w:rsidRDefault="006D596D">
            <w:pPr>
              <w:spacing w:line="240" w:lineRule="exact"/>
              <w:rPr>
                <w:ins w:id="3992" w:author="Sano Yuma" w:date="2023-02-17T21:01:00Z"/>
                <w:rFonts w:ascii="ＭＳ ゴシック" w:eastAsia="ＭＳ ゴシック" w:hAnsi="ＭＳ ゴシック"/>
                <w:sz w:val="18"/>
                <w:szCs w:val="18"/>
                <w:rPrChange w:id="3993" w:author="Sano Yuma" w:date="2023-02-17T21:01:00Z">
                  <w:rPr>
                    <w:ins w:id="3994" w:author="Sano Yuma" w:date="2023-02-17T21:01:00Z"/>
                    <w:szCs w:val="21"/>
                  </w:rPr>
                </w:rPrChange>
              </w:rPr>
              <w:pPrChange w:id="3995" w:author="Sano Yuma" w:date="2023-02-17T21:01:00Z">
                <w:pPr>
                  <w:spacing w:line="360" w:lineRule="auto"/>
                </w:pPr>
              </w:pPrChange>
            </w:pPr>
            <w:ins w:id="3996" w:author="Sano Yuma" w:date="2023-02-17T21:40:00Z">
              <w:r>
                <w:rPr>
                  <w:rFonts w:ascii="ＭＳ ゴシック" w:eastAsia="ＭＳ ゴシック" w:hAnsi="ＭＳ ゴシック"/>
                  <w:sz w:val="18"/>
                  <w:szCs w:val="18"/>
                </w:rPr>
                <w:t xml:space="preserve">    </w:t>
              </w:r>
            </w:ins>
            <w:ins w:id="3997" w:author="Sano Yuma" w:date="2023-02-17T21:01:00Z">
              <w:r w:rsidR="00C12C67" w:rsidRPr="00C12C67">
                <w:rPr>
                  <w:rFonts w:ascii="ＭＳ ゴシック" w:eastAsia="ＭＳ ゴシック" w:hAnsi="ＭＳ ゴシック"/>
                  <w:sz w:val="18"/>
                  <w:szCs w:val="18"/>
                  <w:rPrChange w:id="3998" w:author="Sano Yuma" w:date="2023-02-17T21:01:00Z">
                    <w:rPr>
                      <w:szCs w:val="21"/>
                    </w:rPr>
                  </w:rPrChange>
                </w:rPr>
                <w:t>newJsonName = "{}.json".format(str(i).zfill(digit))</w:t>
              </w:r>
            </w:ins>
          </w:p>
          <w:p w14:paraId="24CA736A" w14:textId="77777777" w:rsidR="00C12C67" w:rsidRPr="00C12C67" w:rsidRDefault="00C12C67">
            <w:pPr>
              <w:spacing w:line="240" w:lineRule="exact"/>
              <w:rPr>
                <w:ins w:id="3999" w:author="Sano Yuma" w:date="2023-02-17T21:01:00Z"/>
                <w:rFonts w:ascii="ＭＳ ゴシック" w:eastAsia="ＭＳ ゴシック" w:hAnsi="ＭＳ ゴシック"/>
                <w:sz w:val="18"/>
                <w:szCs w:val="18"/>
                <w:rPrChange w:id="4000" w:author="Sano Yuma" w:date="2023-02-17T21:01:00Z">
                  <w:rPr>
                    <w:ins w:id="4001" w:author="Sano Yuma" w:date="2023-02-17T21:01:00Z"/>
                    <w:szCs w:val="21"/>
                  </w:rPr>
                </w:rPrChange>
              </w:rPr>
              <w:pPrChange w:id="4002" w:author="Sano Yuma" w:date="2023-02-17T21:01:00Z">
                <w:pPr>
                  <w:spacing w:line="360" w:lineRule="auto"/>
                </w:pPr>
              </w:pPrChange>
            </w:pPr>
          </w:p>
          <w:p w14:paraId="05BA6AD9" w14:textId="3BC2848A" w:rsidR="00C12C67" w:rsidRPr="00C12C67" w:rsidRDefault="006D596D">
            <w:pPr>
              <w:spacing w:line="240" w:lineRule="exact"/>
              <w:rPr>
                <w:ins w:id="4003" w:author="Sano Yuma" w:date="2023-02-17T21:01:00Z"/>
                <w:rFonts w:ascii="ＭＳ ゴシック" w:eastAsia="ＭＳ ゴシック" w:hAnsi="ＭＳ ゴシック"/>
                <w:sz w:val="18"/>
                <w:szCs w:val="18"/>
                <w:rPrChange w:id="4004" w:author="Sano Yuma" w:date="2023-02-17T21:01:00Z">
                  <w:rPr>
                    <w:ins w:id="4005" w:author="Sano Yuma" w:date="2023-02-17T21:01:00Z"/>
                    <w:szCs w:val="21"/>
                  </w:rPr>
                </w:rPrChange>
              </w:rPr>
              <w:pPrChange w:id="4006" w:author="Sano Yuma" w:date="2023-02-17T21:01:00Z">
                <w:pPr>
                  <w:spacing w:line="360" w:lineRule="auto"/>
                </w:pPr>
              </w:pPrChange>
            </w:pPr>
            <w:ins w:id="4007" w:author="Sano Yuma" w:date="2023-02-17T21:40:00Z">
              <w:r>
                <w:rPr>
                  <w:rFonts w:ascii="ＭＳ ゴシック" w:eastAsia="ＭＳ ゴシック" w:hAnsi="ＭＳ ゴシック"/>
                  <w:sz w:val="18"/>
                  <w:szCs w:val="18"/>
                </w:rPr>
                <w:t xml:space="preserve">    </w:t>
              </w:r>
            </w:ins>
            <w:ins w:id="4008" w:author="Sano Yuma" w:date="2023-02-17T21:01:00Z">
              <w:r w:rsidR="00C12C67" w:rsidRPr="00C12C67">
                <w:rPr>
                  <w:rFonts w:ascii="ＭＳ ゴシック" w:eastAsia="ＭＳ ゴシック" w:hAnsi="ＭＳ ゴシック"/>
                  <w:sz w:val="18"/>
                  <w:szCs w:val="18"/>
                  <w:rPrChange w:id="4009" w:author="Sano Yuma" w:date="2023-02-17T21:01:00Z">
                    <w:rPr>
                      <w:szCs w:val="21"/>
                    </w:rPr>
                  </w:rPrChange>
                </w:rPr>
                <w:t>with open("output/{}".format(newJsonName), "w") as f:</w:t>
              </w:r>
            </w:ins>
          </w:p>
          <w:p w14:paraId="5BA1C94B" w14:textId="0445B13C" w:rsidR="00C12C67" w:rsidRPr="00C12C67" w:rsidRDefault="006D596D">
            <w:pPr>
              <w:spacing w:line="240" w:lineRule="exact"/>
              <w:rPr>
                <w:ins w:id="4010" w:author="Sano Yuma" w:date="2023-02-17T21:01:00Z"/>
                <w:rFonts w:ascii="ＭＳ ゴシック" w:eastAsia="ＭＳ ゴシック" w:hAnsi="ＭＳ ゴシック"/>
                <w:sz w:val="18"/>
                <w:szCs w:val="18"/>
                <w:rPrChange w:id="4011" w:author="Sano Yuma" w:date="2023-02-17T21:01:00Z">
                  <w:rPr>
                    <w:ins w:id="4012" w:author="Sano Yuma" w:date="2023-02-17T21:01:00Z"/>
                    <w:szCs w:val="21"/>
                  </w:rPr>
                </w:rPrChange>
              </w:rPr>
              <w:pPrChange w:id="4013" w:author="Sano Yuma" w:date="2023-02-17T21:01:00Z">
                <w:pPr>
                  <w:spacing w:line="360" w:lineRule="auto"/>
                </w:pPr>
              </w:pPrChange>
            </w:pPr>
            <w:ins w:id="4014" w:author="Sano Yuma" w:date="2023-02-17T21:40:00Z">
              <w:r>
                <w:rPr>
                  <w:rFonts w:ascii="ＭＳ ゴシック" w:eastAsia="ＭＳ ゴシック" w:hAnsi="ＭＳ ゴシック"/>
                  <w:sz w:val="18"/>
                  <w:szCs w:val="18"/>
                </w:rPr>
                <w:t xml:space="preserve">        </w:t>
              </w:r>
            </w:ins>
            <w:ins w:id="4015" w:author="Sano Yuma" w:date="2023-02-17T21:01:00Z">
              <w:r w:rsidR="00C12C67" w:rsidRPr="00C12C67">
                <w:rPr>
                  <w:rFonts w:ascii="ＭＳ ゴシック" w:eastAsia="ＭＳ ゴシック" w:hAnsi="ＭＳ ゴシック"/>
                  <w:sz w:val="18"/>
                  <w:szCs w:val="18"/>
                  <w:rPrChange w:id="4016" w:author="Sano Yuma" w:date="2023-02-17T21:01:00Z">
                    <w:rPr>
                      <w:szCs w:val="21"/>
                    </w:rPr>
                  </w:rPrChange>
                </w:rPr>
                <w:t>json.dump(coordData, f, indent=4)</w:t>
              </w:r>
            </w:ins>
          </w:p>
          <w:p w14:paraId="68B42081" w14:textId="77777777" w:rsidR="00C12C67" w:rsidRPr="00C12C67" w:rsidRDefault="00C12C67">
            <w:pPr>
              <w:spacing w:line="240" w:lineRule="exact"/>
              <w:rPr>
                <w:ins w:id="4017" w:author="Sano Yuma" w:date="2023-02-17T21:01:00Z"/>
                <w:rFonts w:ascii="ＭＳ ゴシック" w:eastAsia="ＭＳ ゴシック" w:hAnsi="ＭＳ ゴシック"/>
                <w:sz w:val="18"/>
                <w:szCs w:val="18"/>
                <w:rPrChange w:id="4018" w:author="Sano Yuma" w:date="2023-02-17T21:01:00Z">
                  <w:rPr>
                    <w:ins w:id="4019" w:author="Sano Yuma" w:date="2023-02-17T21:01:00Z"/>
                    <w:szCs w:val="21"/>
                  </w:rPr>
                </w:rPrChange>
              </w:rPr>
              <w:pPrChange w:id="4020" w:author="Sano Yuma" w:date="2023-02-17T21:01:00Z">
                <w:pPr>
                  <w:spacing w:line="360" w:lineRule="auto"/>
                </w:pPr>
              </w:pPrChange>
            </w:pPr>
          </w:p>
          <w:p w14:paraId="614FE208" w14:textId="0BD8FD1C" w:rsidR="00C12C67" w:rsidRPr="00C12C67" w:rsidRDefault="006D596D">
            <w:pPr>
              <w:spacing w:line="240" w:lineRule="exact"/>
              <w:rPr>
                <w:ins w:id="4021" w:author="Sano Yuma" w:date="2023-02-17T21:01:00Z"/>
                <w:rFonts w:ascii="ＭＳ ゴシック" w:eastAsia="ＭＳ ゴシック" w:hAnsi="ＭＳ ゴシック"/>
                <w:sz w:val="18"/>
                <w:szCs w:val="18"/>
                <w:rPrChange w:id="4022" w:author="Sano Yuma" w:date="2023-02-17T21:01:00Z">
                  <w:rPr>
                    <w:ins w:id="4023" w:author="Sano Yuma" w:date="2023-02-17T21:01:00Z"/>
                    <w:szCs w:val="21"/>
                  </w:rPr>
                </w:rPrChange>
              </w:rPr>
              <w:pPrChange w:id="4024" w:author="Sano Yuma" w:date="2023-02-17T21:01:00Z">
                <w:pPr>
                  <w:spacing w:line="360" w:lineRule="auto"/>
                </w:pPr>
              </w:pPrChange>
            </w:pPr>
            <w:ins w:id="4025" w:author="Sano Yuma" w:date="2023-02-17T21:40:00Z">
              <w:r>
                <w:rPr>
                  <w:rFonts w:ascii="ＭＳ ゴシック" w:eastAsia="ＭＳ ゴシック" w:hAnsi="ＭＳ ゴシック"/>
                  <w:sz w:val="18"/>
                  <w:szCs w:val="18"/>
                </w:rPr>
                <w:lastRenderedPageBreak/>
                <w:t xml:space="preserve">    </w:t>
              </w:r>
            </w:ins>
            <w:ins w:id="4026" w:author="Sano Yuma" w:date="2023-02-17T21:01:00Z">
              <w:r w:rsidR="00C12C67" w:rsidRPr="00C12C67">
                <w:rPr>
                  <w:rFonts w:ascii="ＭＳ ゴシック" w:eastAsia="ＭＳ ゴシック" w:hAnsi="ＭＳ ゴシック"/>
                  <w:sz w:val="18"/>
                  <w:szCs w:val="18"/>
                  <w:rPrChange w:id="4027" w:author="Sano Yuma" w:date="2023-02-17T21:01:00Z">
                    <w:rPr>
                      <w:szCs w:val="21"/>
                    </w:rPr>
                  </w:rPrChange>
                </w:rPr>
                <w:t>print("write data in {}".format(newJsonName))</w:t>
              </w:r>
            </w:ins>
          </w:p>
          <w:p w14:paraId="509F3FB2" w14:textId="77777777" w:rsidR="00C12C67" w:rsidRPr="00C12C67" w:rsidRDefault="00C12C67">
            <w:pPr>
              <w:spacing w:line="240" w:lineRule="exact"/>
              <w:rPr>
                <w:ins w:id="4028" w:author="Sano Yuma" w:date="2023-02-17T21:01:00Z"/>
                <w:rFonts w:ascii="ＭＳ ゴシック" w:eastAsia="ＭＳ ゴシック" w:hAnsi="ＭＳ ゴシック"/>
                <w:sz w:val="18"/>
                <w:szCs w:val="18"/>
                <w:rPrChange w:id="4029" w:author="Sano Yuma" w:date="2023-02-17T21:01:00Z">
                  <w:rPr>
                    <w:ins w:id="4030" w:author="Sano Yuma" w:date="2023-02-17T21:01:00Z"/>
                    <w:szCs w:val="21"/>
                  </w:rPr>
                </w:rPrChange>
              </w:rPr>
              <w:pPrChange w:id="4031" w:author="Sano Yuma" w:date="2023-02-17T21:01:00Z">
                <w:pPr>
                  <w:spacing w:line="360" w:lineRule="auto"/>
                </w:pPr>
              </w:pPrChange>
            </w:pPr>
          </w:p>
          <w:p w14:paraId="085B73FF" w14:textId="24F08125" w:rsidR="00C12C67" w:rsidRPr="00C12C67" w:rsidRDefault="006D596D">
            <w:pPr>
              <w:spacing w:line="240" w:lineRule="exact"/>
              <w:rPr>
                <w:ins w:id="4032" w:author="Sano Yuma" w:date="2023-02-17T21:01:00Z"/>
                <w:rFonts w:ascii="ＭＳ ゴシック" w:eastAsia="ＭＳ ゴシック" w:hAnsi="ＭＳ ゴシック"/>
                <w:sz w:val="18"/>
                <w:szCs w:val="18"/>
                <w:rPrChange w:id="4033" w:author="Sano Yuma" w:date="2023-02-17T21:01:00Z">
                  <w:rPr>
                    <w:ins w:id="4034" w:author="Sano Yuma" w:date="2023-02-17T21:01:00Z"/>
                    <w:szCs w:val="21"/>
                  </w:rPr>
                </w:rPrChange>
              </w:rPr>
              <w:pPrChange w:id="4035" w:author="Sano Yuma" w:date="2023-02-17T21:01:00Z">
                <w:pPr>
                  <w:spacing w:line="360" w:lineRule="auto"/>
                </w:pPr>
              </w:pPrChange>
            </w:pPr>
            <w:ins w:id="4036" w:author="Sano Yuma" w:date="2023-02-17T21:40:00Z">
              <w:r>
                <w:rPr>
                  <w:rFonts w:ascii="ＭＳ ゴシック" w:eastAsia="ＭＳ ゴシック" w:hAnsi="ＭＳ ゴシック"/>
                  <w:sz w:val="18"/>
                  <w:szCs w:val="18"/>
                </w:rPr>
                <w:t xml:space="preserve">    </w:t>
              </w:r>
            </w:ins>
            <w:ins w:id="4037" w:author="Sano Yuma" w:date="2023-02-17T21:01:00Z">
              <w:r w:rsidR="00C12C67" w:rsidRPr="00C12C67">
                <w:rPr>
                  <w:rFonts w:ascii="ＭＳ ゴシック" w:eastAsia="ＭＳ ゴシック" w:hAnsi="ＭＳ ゴシック"/>
                  <w:sz w:val="18"/>
                  <w:szCs w:val="18"/>
                  <w:rPrChange w:id="4038" w:author="Sano Yuma" w:date="2023-02-17T21:01:00Z">
                    <w:rPr>
                      <w:szCs w:val="21"/>
                    </w:rPr>
                  </w:rPrChange>
                </w:rPr>
                <w:t>c1File.close()</w:t>
              </w:r>
            </w:ins>
          </w:p>
          <w:p w14:paraId="377DB96E" w14:textId="4F675627" w:rsidR="00C12C67" w:rsidRPr="00C12C67" w:rsidRDefault="006D596D">
            <w:pPr>
              <w:spacing w:line="240" w:lineRule="exact"/>
              <w:rPr>
                <w:ins w:id="4039" w:author="Sano Yuma" w:date="2023-02-17T21:01:00Z"/>
                <w:rFonts w:ascii="ＭＳ ゴシック" w:eastAsia="ＭＳ ゴシック" w:hAnsi="ＭＳ ゴシック"/>
                <w:sz w:val="18"/>
                <w:szCs w:val="18"/>
                <w:rPrChange w:id="4040" w:author="Sano Yuma" w:date="2023-02-17T21:01:00Z">
                  <w:rPr>
                    <w:ins w:id="4041" w:author="Sano Yuma" w:date="2023-02-17T21:01:00Z"/>
                    <w:szCs w:val="21"/>
                  </w:rPr>
                </w:rPrChange>
              </w:rPr>
              <w:pPrChange w:id="4042" w:author="Sano Yuma" w:date="2023-02-17T21:01:00Z">
                <w:pPr>
                  <w:spacing w:line="360" w:lineRule="auto"/>
                </w:pPr>
              </w:pPrChange>
            </w:pPr>
            <w:ins w:id="4043" w:author="Sano Yuma" w:date="2023-02-17T21:40:00Z">
              <w:r>
                <w:rPr>
                  <w:rFonts w:ascii="ＭＳ ゴシック" w:eastAsia="ＭＳ ゴシック" w:hAnsi="ＭＳ ゴシック"/>
                  <w:sz w:val="18"/>
                  <w:szCs w:val="18"/>
                </w:rPr>
                <w:t xml:space="preserve">    </w:t>
              </w:r>
            </w:ins>
            <w:ins w:id="4044" w:author="Sano Yuma" w:date="2023-02-17T21:01:00Z">
              <w:r w:rsidR="00C12C67" w:rsidRPr="00C12C67">
                <w:rPr>
                  <w:rFonts w:ascii="ＭＳ ゴシック" w:eastAsia="ＭＳ ゴシック" w:hAnsi="ＭＳ ゴシック"/>
                  <w:sz w:val="18"/>
                  <w:szCs w:val="18"/>
                  <w:rPrChange w:id="4045" w:author="Sano Yuma" w:date="2023-02-17T21:01:00Z">
                    <w:rPr>
                      <w:szCs w:val="21"/>
                    </w:rPr>
                  </w:rPrChange>
                </w:rPr>
                <w:t>c2File.close()</w:t>
              </w:r>
            </w:ins>
          </w:p>
          <w:p w14:paraId="6D3F88D9" w14:textId="77777777" w:rsidR="00C12C67" w:rsidRPr="00C12C67" w:rsidRDefault="00C12C67">
            <w:pPr>
              <w:spacing w:line="240" w:lineRule="exact"/>
              <w:rPr>
                <w:ins w:id="4046" w:author="Sano Yuma" w:date="2023-02-17T21:01:00Z"/>
                <w:rFonts w:ascii="ＭＳ ゴシック" w:eastAsia="ＭＳ ゴシック" w:hAnsi="ＭＳ ゴシック"/>
                <w:sz w:val="18"/>
                <w:szCs w:val="18"/>
                <w:rPrChange w:id="4047" w:author="Sano Yuma" w:date="2023-02-17T21:01:00Z">
                  <w:rPr>
                    <w:ins w:id="4048" w:author="Sano Yuma" w:date="2023-02-17T21:01:00Z"/>
                    <w:szCs w:val="21"/>
                  </w:rPr>
                </w:rPrChange>
              </w:rPr>
              <w:pPrChange w:id="4049" w:author="Sano Yuma" w:date="2023-02-17T21:01:00Z">
                <w:pPr>
                  <w:spacing w:line="360" w:lineRule="auto"/>
                </w:pPr>
              </w:pPrChange>
            </w:pPr>
          </w:p>
          <w:p w14:paraId="42ABA173" w14:textId="3971EF82" w:rsidR="00C12C67" w:rsidRPr="00C12C67" w:rsidRDefault="00C12C67">
            <w:pPr>
              <w:spacing w:line="240" w:lineRule="exact"/>
              <w:rPr>
                <w:ins w:id="4050" w:author="Sano Yuma" w:date="2023-02-17T21:00:00Z"/>
                <w:rFonts w:ascii="ＭＳ ゴシック" w:eastAsia="ＭＳ ゴシック" w:hAnsi="ＭＳ ゴシック"/>
                <w:sz w:val="18"/>
                <w:szCs w:val="18"/>
                <w:rPrChange w:id="4051" w:author="Sano Yuma" w:date="2023-02-17T21:01:00Z">
                  <w:rPr>
                    <w:ins w:id="4052" w:author="Sano Yuma" w:date="2023-02-17T21:00:00Z"/>
                    <w:szCs w:val="21"/>
                  </w:rPr>
                </w:rPrChange>
              </w:rPr>
              <w:pPrChange w:id="4053" w:author="Sano Yuma" w:date="2023-02-17T21:01:00Z">
                <w:pPr>
                  <w:spacing w:line="360" w:lineRule="auto"/>
                </w:pPr>
              </w:pPrChange>
            </w:pPr>
            <w:ins w:id="4054" w:author="Sano Yuma" w:date="2023-02-17T21:01:00Z">
              <w:r w:rsidRPr="00C12C67">
                <w:rPr>
                  <w:rFonts w:ascii="ＭＳ ゴシック" w:eastAsia="ＭＳ ゴシック" w:hAnsi="ＭＳ ゴシック"/>
                  <w:sz w:val="18"/>
                  <w:szCs w:val="18"/>
                  <w:rPrChange w:id="4055" w:author="Sano Yuma" w:date="2023-02-17T21:01:00Z">
                    <w:rPr>
                      <w:szCs w:val="21"/>
                    </w:rPr>
                  </w:rPrChange>
                </w:rPr>
                <w:t>correspondFile.close()</w:t>
              </w:r>
            </w:ins>
          </w:p>
        </w:tc>
      </w:tr>
    </w:tbl>
    <w:p w14:paraId="3B73550B" w14:textId="77777777" w:rsidR="007362C6" w:rsidRPr="007362C6" w:rsidRDefault="007362C6" w:rsidP="00C12C67">
      <w:pPr>
        <w:rPr>
          <w:ins w:id="4056" w:author="Sano Yuma" w:date="2023-02-17T21:15:00Z"/>
          <w:rFonts w:eastAsiaTheme="minorHAnsi"/>
          <w:rPrChange w:id="4057" w:author="Sano Yuma" w:date="2023-02-17T21:15:00Z">
            <w:rPr>
              <w:ins w:id="4058" w:author="Sano Yuma" w:date="2023-02-17T21:15:00Z"/>
              <w:rFonts w:eastAsiaTheme="minorHAnsi"/>
              <w:sz w:val="24"/>
              <w:szCs w:val="28"/>
            </w:rPr>
          </w:rPrChange>
        </w:rPr>
      </w:pPr>
    </w:p>
    <w:p w14:paraId="22B23337" w14:textId="0A9A18E1" w:rsidR="00C12C67" w:rsidRDefault="00C12C67">
      <w:pPr>
        <w:pStyle w:val="2"/>
        <w:rPr>
          <w:ins w:id="4059" w:author="Sano Yuma" w:date="2023-02-23T15:55:00Z"/>
          <w:rFonts w:asciiTheme="minorHAnsi" w:eastAsiaTheme="minorHAnsi" w:hAnsiTheme="minorHAnsi"/>
          <w:sz w:val="24"/>
          <w:szCs w:val="28"/>
        </w:rPr>
      </w:pPr>
      <w:bookmarkStart w:id="4060" w:name="_Toc127563148"/>
      <w:ins w:id="4061" w:author="Sano Yuma" w:date="2023-02-17T21:02:00Z">
        <w:r w:rsidRPr="00ED6878">
          <w:rPr>
            <w:rFonts w:asciiTheme="minorHAnsi" w:eastAsiaTheme="minorHAnsi" w:hAnsiTheme="minorHAnsi"/>
            <w:sz w:val="24"/>
            <w:szCs w:val="28"/>
          </w:rPr>
          <w:t>A.3</w:t>
        </w:r>
        <w:r w:rsidRPr="00ED6878">
          <w:rPr>
            <w:rFonts w:asciiTheme="minorHAnsi" w:eastAsiaTheme="minorHAnsi" w:hAnsiTheme="minorHAnsi" w:hint="eastAsia"/>
            <w:sz w:val="24"/>
            <w:szCs w:val="28"/>
          </w:rPr>
          <w:t xml:space="preserve">　推定結果の</w:t>
        </w:r>
      </w:ins>
      <w:ins w:id="4062" w:author="Sano Yuma" w:date="2023-02-17T21:03:00Z">
        <w:r w:rsidRPr="00ED6878">
          <w:rPr>
            <w:rFonts w:asciiTheme="minorHAnsi" w:eastAsiaTheme="minorHAnsi" w:hAnsiTheme="minorHAnsi" w:hint="eastAsia"/>
            <w:sz w:val="24"/>
            <w:szCs w:val="28"/>
          </w:rPr>
          <w:t>フレーム画像化</w:t>
        </w:r>
      </w:ins>
      <w:bookmarkEnd w:id="4060"/>
    </w:p>
    <w:p w14:paraId="54B931E6" w14:textId="7B507900" w:rsidR="00ED6878" w:rsidRPr="00ED6878" w:rsidRDefault="00ED6878" w:rsidP="00ED6878">
      <w:pPr>
        <w:rPr>
          <w:ins w:id="4063" w:author="Sano Yuma" w:date="2023-02-17T21:02:00Z"/>
          <w:rFonts w:hint="eastAsia"/>
          <w:rPrChange w:id="4064" w:author="Sano Yuma" w:date="2023-02-23T15:55:00Z">
            <w:rPr>
              <w:ins w:id="4065" w:author="Sano Yuma" w:date="2023-02-17T21:02:00Z"/>
              <w:rFonts w:eastAsiaTheme="minorHAnsi"/>
              <w:sz w:val="24"/>
              <w:szCs w:val="28"/>
            </w:rPr>
          </w:rPrChange>
        </w:rPr>
      </w:pPr>
      <w:ins w:id="4066" w:author="Sano Yuma" w:date="2023-02-23T15:55:00Z">
        <w:r>
          <w:rPr>
            <w:rFonts w:hint="eastAsia"/>
          </w:rPr>
          <w:t xml:space="preserve">　リスト3</w:t>
        </w:r>
        <w:r>
          <w:t>.1</w:t>
        </w:r>
        <w:r>
          <w:rPr>
            <w:rFonts w:hint="eastAsia"/>
          </w:rPr>
          <w:t>は、</w:t>
        </w:r>
      </w:ins>
      <w:ins w:id="4067" w:author="Sano Yuma" w:date="2023-02-23T15:57:00Z">
        <w:r w:rsidR="00FD22B6">
          <w:rPr>
            <w:rFonts w:hint="eastAsia"/>
          </w:rPr>
          <w:t>推定した選手の3次元座標のうち、x</w:t>
        </w:r>
        <w:r w:rsidR="00FD22B6">
          <w:t>, y</w:t>
        </w:r>
        <w:r w:rsidR="00FD22B6">
          <w:rPr>
            <w:rFonts w:hint="eastAsia"/>
          </w:rPr>
          <w:t>座標</w:t>
        </w:r>
      </w:ins>
      <w:ins w:id="4068" w:author="Sano Yuma" w:date="2023-02-23T15:58:00Z">
        <w:r w:rsidR="00DD252B">
          <w:rPr>
            <w:rFonts w:hint="eastAsia"/>
          </w:rPr>
          <w:t>の地点に選手</w:t>
        </w:r>
        <w:r w:rsidR="00DD252B">
          <w:t>ID</w:t>
        </w:r>
        <w:r w:rsidR="00DD252B">
          <w:rPr>
            <w:rFonts w:hint="eastAsia"/>
          </w:rPr>
          <w:t>を描画した画像を生成するプログラムである。</w:t>
        </w:r>
      </w:ins>
    </w:p>
    <w:p w14:paraId="0E6C0877" w14:textId="663F9F6D" w:rsidR="00C12C67" w:rsidRDefault="00C12C67">
      <w:pPr>
        <w:spacing w:line="360" w:lineRule="auto"/>
        <w:jc w:val="center"/>
        <w:rPr>
          <w:ins w:id="4069" w:author="Sano Yuma" w:date="2023-02-17T21:03:00Z"/>
          <w:szCs w:val="21"/>
        </w:rPr>
        <w:pPrChange w:id="4070" w:author="Sano Yuma" w:date="2023-02-17T21:05:00Z">
          <w:pPr>
            <w:spacing w:line="360" w:lineRule="auto"/>
          </w:pPr>
        </w:pPrChange>
      </w:pPr>
      <w:ins w:id="4071" w:author="Sano Yuma" w:date="2023-02-17T21:03:00Z">
        <w:r>
          <w:rPr>
            <w:rFonts w:hint="eastAsia"/>
            <w:szCs w:val="21"/>
          </w:rPr>
          <w:t>リスト3</w:t>
        </w:r>
        <w:r>
          <w:rPr>
            <w:szCs w:val="21"/>
          </w:rPr>
          <w:t>.1</w:t>
        </w:r>
        <w:r>
          <w:rPr>
            <w:rFonts w:hint="eastAsia"/>
            <w:szCs w:val="21"/>
          </w:rPr>
          <w:t xml:space="preserve">　m</w:t>
        </w:r>
        <w:r>
          <w:rPr>
            <w:szCs w:val="21"/>
          </w:rPr>
          <w:t>ain.py</w:t>
        </w:r>
      </w:ins>
    </w:p>
    <w:tbl>
      <w:tblPr>
        <w:tblStyle w:val="af4"/>
        <w:tblW w:w="0" w:type="auto"/>
        <w:tblLook w:val="04A0" w:firstRow="1" w:lastRow="0" w:firstColumn="1" w:lastColumn="0" w:noHBand="0" w:noVBand="1"/>
      </w:tblPr>
      <w:tblGrid>
        <w:gridCol w:w="8494"/>
      </w:tblGrid>
      <w:tr w:rsidR="00C12C67" w14:paraId="21CA1D5E" w14:textId="77777777" w:rsidTr="00C12C67">
        <w:trPr>
          <w:ins w:id="4072" w:author="Sano Yuma" w:date="2023-02-17T21:03:00Z"/>
        </w:trPr>
        <w:tc>
          <w:tcPr>
            <w:tcW w:w="8494" w:type="dxa"/>
          </w:tcPr>
          <w:p w14:paraId="2EF52904" w14:textId="77777777" w:rsidR="00C12C67" w:rsidRPr="00C12C67" w:rsidRDefault="00C12C67">
            <w:pPr>
              <w:spacing w:line="240" w:lineRule="exact"/>
              <w:rPr>
                <w:ins w:id="4073" w:author="Sano Yuma" w:date="2023-02-17T21:03:00Z"/>
                <w:rFonts w:ascii="ＭＳ ゴシック" w:eastAsia="ＭＳ ゴシック" w:hAnsi="ＭＳ ゴシック"/>
                <w:sz w:val="18"/>
                <w:szCs w:val="18"/>
                <w:rPrChange w:id="4074" w:author="Sano Yuma" w:date="2023-02-17T21:03:00Z">
                  <w:rPr>
                    <w:ins w:id="4075" w:author="Sano Yuma" w:date="2023-02-17T21:03:00Z"/>
                    <w:szCs w:val="21"/>
                  </w:rPr>
                </w:rPrChange>
              </w:rPr>
              <w:pPrChange w:id="4076" w:author="Sano Yuma" w:date="2023-02-17T21:03:00Z">
                <w:pPr>
                  <w:spacing w:line="360" w:lineRule="auto"/>
                </w:pPr>
              </w:pPrChange>
            </w:pPr>
            <w:ins w:id="4077" w:author="Sano Yuma" w:date="2023-02-17T21:03:00Z">
              <w:r w:rsidRPr="00C12C67">
                <w:rPr>
                  <w:rFonts w:ascii="ＭＳ ゴシック" w:eastAsia="ＭＳ ゴシック" w:hAnsi="ＭＳ ゴシック"/>
                  <w:sz w:val="18"/>
                  <w:szCs w:val="18"/>
                  <w:rPrChange w:id="4078" w:author="Sano Yuma" w:date="2023-02-17T21:03:00Z">
                    <w:rPr>
                      <w:szCs w:val="21"/>
                    </w:rPr>
                  </w:rPrChange>
                </w:rPr>
                <w:t>import matplotlib.pyplot as plt</w:t>
              </w:r>
            </w:ins>
          </w:p>
          <w:p w14:paraId="0E33523A" w14:textId="77777777" w:rsidR="00C12C67" w:rsidRPr="00C12C67" w:rsidRDefault="00C12C67">
            <w:pPr>
              <w:spacing w:line="240" w:lineRule="exact"/>
              <w:rPr>
                <w:ins w:id="4079" w:author="Sano Yuma" w:date="2023-02-17T21:03:00Z"/>
                <w:rFonts w:ascii="ＭＳ ゴシック" w:eastAsia="ＭＳ ゴシック" w:hAnsi="ＭＳ ゴシック"/>
                <w:sz w:val="18"/>
                <w:szCs w:val="18"/>
                <w:rPrChange w:id="4080" w:author="Sano Yuma" w:date="2023-02-17T21:03:00Z">
                  <w:rPr>
                    <w:ins w:id="4081" w:author="Sano Yuma" w:date="2023-02-17T21:03:00Z"/>
                    <w:szCs w:val="21"/>
                  </w:rPr>
                </w:rPrChange>
              </w:rPr>
              <w:pPrChange w:id="4082" w:author="Sano Yuma" w:date="2023-02-17T21:03:00Z">
                <w:pPr>
                  <w:spacing w:line="360" w:lineRule="auto"/>
                </w:pPr>
              </w:pPrChange>
            </w:pPr>
            <w:ins w:id="4083" w:author="Sano Yuma" w:date="2023-02-17T21:03:00Z">
              <w:r w:rsidRPr="00C12C67">
                <w:rPr>
                  <w:rFonts w:ascii="ＭＳ ゴシック" w:eastAsia="ＭＳ ゴシック" w:hAnsi="ＭＳ ゴシック"/>
                  <w:sz w:val="18"/>
                  <w:szCs w:val="18"/>
                  <w:rPrChange w:id="4084" w:author="Sano Yuma" w:date="2023-02-17T21:03:00Z">
                    <w:rPr>
                      <w:szCs w:val="21"/>
                    </w:rPr>
                  </w:rPrChange>
                </w:rPr>
                <w:t>import matplotlib.patches as patches</w:t>
              </w:r>
            </w:ins>
          </w:p>
          <w:p w14:paraId="61E63164" w14:textId="77777777" w:rsidR="00C12C67" w:rsidRPr="00C12C67" w:rsidRDefault="00C12C67">
            <w:pPr>
              <w:spacing w:line="240" w:lineRule="exact"/>
              <w:rPr>
                <w:ins w:id="4085" w:author="Sano Yuma" w:date="2023-02-17T21:03:00Z"/>
                <w:rFonts w:ascii="ＭＳ ゴシック" w:eastAsia="ＭＳ ゴシック" w:hAnsi="ＭＳ ゴシック"/>
                <w:sz w:val="18"/>
                <w:szCs w:val="18"/>
                <w:rPrChange w:id="4086" w:author="Sano Yuma" w:date="2023-02-17T21:03:00Z">
                  <w:rPr>
                    <w:ins w:id="4087" w:author="Sano Yuma" w:date="2023-02-17T21:03:00Z"/>
                    <w:szCs w:val="21"/>
                  </w:rPr>
                </w:rPrChange>
              </w:rPr>
              <w:pPrChange w:id="4088" w:author="Sano Yuma" w:date="2023-02-17T21:03:00Z">
                <w:pPr>
                  <w:spacing w:line="360" w:lineRule="auto"/>
                </w:pPr>
              </w:pPrChange>
            </w:pPr>
            <w:ins w:id="4089" w:author="Sano Yuma" w:date="2023-02-17T21:03:00Z">
              <w:r w:rsidRPr="00C12C67">
                <w:rPr>
                  <w:rFonts w:ascii="ＭＳ ゴシック" w:eastAsia="ＭＳ ゴシック" w:hAnsi="ＭＳ ゴシック"/>
                  <w:sz w:val="18"/>
                  <w:szCs w:val="18"/>
                  <w:rPrChange w:id="4090" w:author="Sano Yuma" w:date="2023-02-17T21:03:00Z">
                    <w:rPr>
                      <w:szCs w:val="21"/>
                    </w:rPr>
                  </w:rPrChange>
                </w:rPr>
                <w:t>import os</w:t>
              </w:r>
            </w:ins>
          </w:p>
          <w:p w14:paraId="5701BD9E" w14:textId="77777777" w:rsidR="00C12C67" w:rsidRPr="00C12C67" w:rsidRDefault="00C12C67">
            <w:pPr>
              <w:spacing w:line="240" w:lineRule="exact"/>
              <w:rPr>
                <w:ins w:id="4091" w:author="Sano Yuma" w:date="2023-02-17T21:03:00Z"/>
                <w:rFonts w:ascii="ＭＳ ゴシック" w:eastAsia="ＭＳ ゴシック" w:hAnsi="ＭＳ ゴシック"/>
                <w:sz w:val="18"/>
                <w:szCs w:val="18"/>
                <w:rPrChange w:id="4092" w:author="Sano Yuma" w:date="2023-02-17T21:03:00Z">
                  <w:rPr>
                    <w:ins w:id="4093" w:author="Sano Yuma" w:date="2023-02-17T21:03:00Z"/>
                    <w:szCs w:val="21"/>
                  </w:rPr>
                </w:rPrChange>
              </w:rPr>
              <w:pPrChange w:id="4094" w:author="Sano Yuma" w:date="2023-02-17T21:03:00Z">
                <w:pPr>
                  <w:spacing w:line="360" w:lineRule="auto"/>
                </w:pPr>
              </w:pPrChange>
            </w:pPr>
            <w:ins w:id="4095" w:author="Sano Yuma" w:date="2023-02-17T21:03:00Z">
              <w:r w:rsidRPr="00C12C67">
                <w:rPr>
                  <w:rFonts w:ascii="ＭＳ ゴシック" w:eastAsia="ＭＳ ゴシック" w:hAnsi="ＭＳ ゴシック"/>
                  <w:sz w:val="18"/>
                  <w:szCs w:val="18"/>
                  <w:rPrChange w:id="4096" w:author="Sano Yuma" w:date="2023-02-17T21:03:00Z">
                    <w:rPr>
                      <w:szCs w:val="21"/>
                    </w:rPr>
                  </w:rPrChange>
                </w:rPr>
                <w:t>import json</w:t>
              </w:r>
            </w:ins>
          </w:p>
          <w:p w14:paraId="78D42CA3" w14:textId="77777777" w:rsidR="00C12C67" w:rsidRPr="00C12C67" w:rsidRDefault="00C12C67">
            <w:pPr>
              <w:spacing w:line="240" w:lineRule="exact"/>
              <w:rPr>
                <w:ins w:id="4097" w:author="Sano Yuma" w:date="2023-02-17T21:03:00Z"/>
                <w:rFonts w:ascii="ＭＳ ゴシック" w:eastAsia="ＭＳ ゴシック" w:hAnsi="ＭＳ ゴシック"/>
                <w:sz w:val="18"/>
                <w:szCs w:val="18"/>
                <w:rPrChange w:id="4098" w:author="Sano Yuma" w:date="2023-02-17T21:03:00Z">
                  <w:rPr>
                    <w:ins w:id="4099" w:author="Sano Yuma" w:date="2023-02-17T21:03:00Z"/>
                    <w:szCs w:val="21"/>
                  </w:rPr>
                </w:rPrChange>
              </w:rPr>
              <w:pPrChange w:id="4100" w:author="Sano Yuma" w:date="2023-02-17T21:03:00Z">
                <w:pPr>
                  <w:spacing w:line="360" w:lineRule="auto"/>
                </w:pPr>
              </w:pPrChange>
            </w:pPr>
            <w:ins w:id="4101" w:author="Sano Yuma" w:date="2023-02-17T21:03:00Z">
              <w:r w:rsidRPr="00C12C67">
                <w:rPr>
                  <w:rFonts w:ascii="ＭＳ ゴシック" w:eastAsia="ＭＳ ゴシック" w:hAnsi="ＭＳ ゴシック"/>
                  <w:sz w:val="18"/>
                  <w:szCs w:val="18"/>
                  <w:rPrChange w:id="4102" w:author="Sano Yuma" w:date="2023-02-17T21:03:00Z">
                    <w:rPr>
                      <w:szCs w:val="21"/>
                    </w:rPr>
                  </w:rPrChange>
                </w:rPr>
                <w:t>import glob</w:t>
              </w:r>
            </w:ins>
          </w:p>
          <w:p w14:paraId="7EC16C09" w14:textId="77777777" w:rsidR="00C12C67" w:rsidRPr="00C12C67" w:rsidRDefault="00C12C67">
            <w:pPr>
              <w:spacing w:line="240" w:lineRule="exact"/>
              <w:rPr>
                <w:ins w:id="4103" w:author="Sano Yuma" w:date="2023-02-17T21:03:00Z"/>
                <w:rFonts w:ascii="ＭＳ ゴシック" w:eastAsia="ＭＳ ゴシック" w:hAnsi="ＭＳ ゴシック"/>
                <w:sz w:val="18"/>
                <w:szCs w:val="18"/>
                <w:rPrChange w:id="4104" w:author="Sano Yuma" w:date="2023-02-17T21:03:00Z">
                  <w:rPr>
                    <w:ins w:id="4105" w:author="Sano Yuma" w:date="2023-02-17T21:03:00Z"/>
                    <w:szCs w:val="21"/>
                  </w:rPr>
                </w:rPrChange>
              </w:rPr>
              <w:pPrChange w:id="4106" w:author="Sano Yuma" w:date="2023-02-17T21:03:00Z">
                <w:pPr>
                  <w:spacing w:line="360" w:lineRule="auto"/>
                </w:pPr>
              </w:pPrChange>
            </w:pPr>
          </w:p>
          <w:p w14:paraId="5D5A9B2A" w14:textId="77777777" w:rsidR="00C12C67" w:rsidRPr="00C12C67" w:rsidRDefault="00C12C67">
            <w:pPr>
              <w:spacing w:line="240" w:lineRule="exact"/>
              <w:rPr>
                <w:ins w:id="4107" w:author="Sano Yuma" w:date="2023-02-17T21:03:00Z"/>
                <w:rFonts w:ascii="ＭＳ ゴシック" w:eastAsia="ＭＳ ゴシック" w:hAnsi="ＭＳ ゴシック"/>
                <w:sz w:val="18"/>
                <w:szCs w:val="18"/>
                <w:rPrChange w:id="4108" w:author="Sano Yuma" w:date="2023-02-17T21:03:00Z">
                  <w:rPr>
                    <w:ins w:id="4109" w:author="Sano Yuma" w:date="2023-02-17T21:03:00Z"/>
                    <w:szCs w:val="21"/>
                  </w:rPr>
                </w:rPrChange>
              </w:rPr>
              <w:pPrChange w:id="4110" w:author="Sano Yuma" w:date="2023-02-17T21:03:00Z">
                <w:pPr>
                  <w:spacing w:line="360" w:lineRule="auto"/>
                </w:pPr>
              </w:pPrChange>
            </w:pPr>
            <w:ins w:id="4111" w:author="Sano Yuma" w:date="2023-02-17T21:03:00Z">
              <w:r w:rsidRPr="00C12C67">
                <w:rPr>
                  <w:rFonts w:ascii="ＭＳ ゴシック" w:eastAsia="ＭＳ ゴシック" w:hAnsi="ＭＳ ゴシック"/>
                  <w:sz w:val="18"/>
                  <w:szCs w:val="18"/>
                  <w:rPrChange w:id="4112" w:author="Sano Yuma" w:date="2023-02-17T21:03:00Z">
                    <w:rPr>
                      <w:szCs w:val="21"/>
                    </w:rPr>
                  </w:rPrChange>
                </w:rPr>
                <w:t>jsonList = glob.glob("input_data/*.json")</w:t>
              </w:r>
            </w:ins>
          </w:p>
          <w:p w14:paraId="77FF8ADF" w14:textId="77777777" w:rsidR="00C12C67" w:rsidRPr="00C12C67" w:rsidRDefault="00C12C67">
            <w:pPr>
              <w:spacing w:line="240" w:lineRule="exact"/>
              <w:rPr>
                <w:ins w:id="4113" w:author="Sano Yuma" w:date="2023-02-17T21:03:00Z"/>
                <w:rFonts w:ascii="ＭＳ ゴシック" w:eastAsia="ＭＳ ゴシック" w:hAnsi="ＭＳ ゴシック"/>
                <w:sz w:val="18"/>
                <w:szCs w:val="18"/>
                <w:rPrChange w:id="4114" w:author="Sano Yuma" w:date="2023-02-17T21:03:00Z">
                  <w:rPr>
                    <w:ins w:id="4115" w:author="Sano Yuma" w:date="2023-02-17T21:03:00Z"/>
                    <w:szCs w:val="21"/>
                  </w:rPr>
                </w:rPrChange>
              </w:rPr>
              <w:pPrChange w:id="4116" w:author="Sano Yuma" w:date="2023-02-17T21:03:00Z">
                <w:pPr>
                  <w:spacing w:line="360" w:lineRule="auto"/>
                </w:pPr>
              </w:pPrChange>
            </w:pPr>
            <w:ins w:id="4117" w:author="Sano Yuma" w:date="2023-02-17T21:03:00Z">
              <w:r w:rsidRPr="00C12C67">
                <w:rPr>
                  <w:rFonts w:ascii="ＭＳ ゴシック" w:eastAsia="ＭＳ ゴシック" w:hAnsi="ＭＳ ゴシック"/>
                  <w:sz w:val="18"/>
                  <w:szCs w:val="18"/>
                  <w:rPrChange w:id="4118" w:author="Sano Yuma" w:date="2023-02-17T21:03:00Z">
                    <w:rPr>
                      <w:szCs w:val="21"/>
                    </w:rPr>
                  </w:rPrChange>
                </w:rPr>
                <w:t>count = 0</w:t>
              </w:r>
            </w:ins>
          </w:p>
          <w:p w14:paraId="217F8D71" w14:textId="77777777" w:rsidR="00C12C67" w:rsidRPr="00C12C67" w:rsidRDefault="00C12C67">
            <w:pPr>
              <w:spacing w:line="240" w:lineRule="exact"/>
              <w:rPr>
                <w:ins w:id="4119" w:author="Sano Yuma" w:date="2023-02-17T21:03:00Z"/>
                <w:rFonts w:ascii="ＭＳ ゴシック" w:eastAsia="ＭＳ ゴシック" w:hAnsi="ＭＳ ゴシック"/>
                <w:sz w:val="18"/>
                <w:szCs w:val="18"/>
                <w:rPrChange w:id="4120" w:author="Sano Yuma" w:date="2023-02-17T21:03:00Z">
                  <w:rPr>
                    <w:ins w:id="4121" w:author="Sano Yuma" w:date="2023-02-17T21:03:00Z"/>
                    <w:szCs w:val="21"/>
                  </w:rPr>
                </w:rPrChange>
              </w:rPr>
              <w:pPrChange w:id="4122" w:author="Sano Yuma" w:date="2023-02-17T21:03:00Z">
                <w:pPr>
                  <w:spacing w:line="360" w:lineRule="auto"/>
                </w:pPr>
              </w:pPrChange>
            </w:pPr>
          </w:p>
          <w:p w14:paraId="3561E86A" w14:textId="77777777" w:rsidR="00C12C67" w:rsidRPr="00C12C67" w:rsidRDefault="00C12C67">
            <w:pPr>
              <w:spacing w:line="240" w:lineRule="exact"/>
              <w:rPr>
                <w:ins w:id="4123" w:author="Sano Yuma" w:date="2023-02-17T21:03:00Z"/>
                <w:rFonts w:ascii="ＭＳ ゴシック" w:eastAsia="ＭＳ ゴシック" w:hAnsi="ＭＳ ゴシック"/>
                <w:sz w:val="18"/>
                <w:szCs w:val="18"/>
                <w:rPrChange w:id="4124" w:author="Sano Yuma" w:date="2023-02-17T21:03:00Z">
                  <w:rPr>
                    <w:ins w:id="4125" w:author="Sano Yuma" w:date="2023-02-17T21:03:00Z"/>
                    <w:szCs w:val="21"/>
                  </w:rPr>
                </w:rPrChange>
              </w:rPr>
              <w:pPrChange w:id="4126" w:author="Sano Yuma" w:date="2023-02-17T21:03:00Z">
                <w:pPr>
                  <w:spacing w:line="360" w:lineRule="auto"/>
                </w:pPr>
              </w:pPrChange>
            </w:pPr>
            <w:ins w:id="4127" w:author="Sano Yuma" w:date="2023-02-17T21:03:00Z">
              <w:r w:rsidRPr="00C12C67">
                <w:rPr>
                  <w:rFonts w:ascii="ＭＳ ゴシック" w:eastAsia="ＭＳ ゴシック" w:hAnsi="ＭＳ ゴシック"/>
                  <w:sz w:val="18"/>
                  <w:szCs w:val="18"/>
                  <w:rPrChange w:id="4128" w:author="Sano Yuma" w:date="2023-02-17T21:03:00Z">
                    <w:rPr>
                      <w:szCs w:val="21"/>
                    </w:rPr>
                  </w:rPrChange>
                </w:rPr>
                <w:t>digit = len(str(len(jsonList)))</w:t>
              </w:r>
            </w:ins>
          </w:p>
          <w:p w14:paraId="081E0579" w14:textId="77777777" w:rsidR="00C12C67" w:rsidRPr="00C12C67" w:rsidRDefault="00C12C67">
            <w:pPr>
              <w:spacing w:line="240" w:lineRule="exact"/>
              <w:rPr>
                <w:ins w:id="4129" w:author="Sano Yuma" w:date="2023-02-17T21:03:00Z"/>
                <w:rFonts w:ascii="ＭＳ ゴシック" w:eastAsia="ＭＳ ゴシック" w:hAnsi="ＭＳ ゴシック"/>
                <w:sz w:val="18"/>
                <w:szCs w:val="18"/>
                <w:rPrChange w:id="4130" w:author="Sano Yuma" w:date="2023-02-17T21:03:00Z">
                  <w:rPr>
                    <w:ins w:id="4131" w:author="Sano Yuma" w:date="2023-02-17T21:03:00Z"/>
                    <w:szCs w:val="21"/>
                  </w:rPr>
                </w:rPrChange>
              </w:rPr>
              <w:pPrChange w:id="4132" w:author="Sano Yuma" w:date="2023-02-17T21:03:00Z">
                <w:pPr>
                  <w:spacing w:line="360" w:lineRule="auto"/>
                </w:pPr>
              </w:pPrChange>
            </w:pPr>
          </w:p>
          <w:p w14:paraId="02C4BA11" w14:textId="77777777" w:rsidR="00C12C67" w:rsidRPr="00C12C67" w:rsidRDefault="00C12C67">
            <w:pPr>
              <w:spacing w:line="240" w:lineRule="exact"/>
              <w:rPr>
                <w:ins w:id="4133" w:author="Sano Yuma" w:date="2023-02-17T21:03:00Z"/>
                <w:rFonts w:ascii="ＭＳ ゴシック" w:eastAsia="ＭＳ ゴシック" w:hAnsi="ＭＳ ゴシック"/>
                <w:sz w:val="18"/>
                <w:szCs w:val="18"/>
                <w:rPrChange w:id="4134" w:author="Sano Yuma" w:date="2023-02-17T21:03:00Z">
                  <w:rPr>
                    <w:ins w:id="4135" w:author="Sano Yuma" w:date="2023-02-17T21:03:00Z"/>
                    <w:szCs w:val="21"/>
                  </w:rPr>
                </w:rPrChange>
              </w:rPr>
              <w:pPrChange w:id="4136" w:author="Sano Yuma" w:date="2023-02-17T21:03:00Z">
                <w:pPr>
                  <w:spacing w:line="360" w:lineRule="auto"/>
                </w:pPr>
              </w:pPrChange>
            </w:pPr>
            <w:ins w:id="4137" w:author="Sano Yuma" w:date="2023-02-17T21:03:00Z">
              <w:r w:rsidRPr="00C12C67">
                <w:rPr>
                  <w:rFonts w:ascii="ＭＳ ゴシック" w:eastAsia="ＭＳ ゴシック" w:hAnsi="ＭＳ ゴシック"/>
                  <w:sz w:val="18"/>
                  <w:szCs w:val="18"/>
                  <w:rPrChange w:id="4138" w:author="Sano Yuma" w:date="2023-02-17T21:03:00Z">
                    <w:rPr>
                      <w:szCs w:val="21"/>
                    </w:rPr>
                  </w:rPrChange>
                </w:rPr>
                <w:t>fig = plt.figure(figsize=(19.2,10.8))</w:t>
              </w:r>
            </w:ins>
          </w:p>
          <w:p w14:paraId="5022E01D" w14:textId="34338B54" w:rsidR="00C12C67" w:rsidRPr="00C12C67" w:rsidRDefault="00C12C67">
            <w:pPr>
              <w:spacing w:line="240" w:lineRule="exact"/>
              <w:rPr>
                <w:ins w:id="4139" w:author="Sano Yuma" w:date="2023-02-17T21:03:00Z"/>
                <w:rFonts w:ascii="ＭＳ ゴシック" w:eastAsia="ＭＳ ゴシック" w:hAnsi="ＭＳ ゴシック"/>
                <w:sz w:val="18"/>
                <w:szCs w:val="18"/>
                <w:rPrChange w:id="4140" w:author="Sano Yuma" w:date="2023-02-17T21:03:00Z">
                  <w:rPr>
                    <w:ins w:id="4141" w:author="Sano Yuma" w:date="2023-02-17T21:03:00Z"/>
                    <w:szCs w:val="21"/>
                  </w:rPr>
                </w:rPrChange>
              </w:rPr>
              <w:pPrChange w:id="4142" w:author="Sano Yuma" w:date="2023-02-17T21:03:00Z">
                <w:pPr>
                  <w:spacing w:line="360" w:lineRule="auto"/>
                </w:pPr>
              </w:pPrChange>
            </w:pPr>
            <w:ins w:id="4143" w:author="Sano Yuma" w:date="2023-02-17T21:03:00Z">
              <w:r w:rsidRPr="00C12C67">
                <w:rPr>
                  <w:rFonts w:ascii="ＭＳ ゴシック" w:eastAsia="ＭＳ ゴシック" w:hAnsi="ＭＳ ゴシック"/>
                  <w:sz w:val="18"/>
                  <w:szCs w:val="18"/>
                  <w:rPrChange w:id="4144" w:author="Sano Yuma" w:date="2023-02-17T21:03:00Z">
                    <w:rPr>
                      <w:szCs w:val="21"/>
                    </w:rPr>
                  </w:rPrChange>
                </w:rPr>
                <w:t>ax</w:t>
              </w:r>
            </w:ins>
            <w:ins w:id="4145" w:author="Sano Yuma" w:date="2023-02-17T21:40:00Z">
              <w:r w:rsidR="000636E6">
                <w:rPr>
                  <w:rFonts w:ascii="ＭＳ ゴシック" w:eastAsia="ＭＳ ゴシック" w:hAnsi="ＭＳ ゴシック"/>
                  <w:sz w:val="18"/>
                  <w:szCs w:val="18"/>
                </w:rPr>
                <w:t xml:space="preserve">    </w:t>
              </w:r>
            </w:ins>
            <w:ins w:id="4146" w:author="Sano Yuma" w:date="2023-02-17T21:03:00Z">
              <w:r w:rsidRPr="00C12C67">
                <w:rPr>
                  <w:rFonts w:ascii="ＭＳ ゴシック" w:eastAsia="ＭＳ ゴシック" w:hAnsi="ＭＳ ゴシック"/>
                  <w:sz w:val="18"/>
                  <w:szCs w:val="18"/>
                  <w:rPrChange w:id="4147" w:author="Sano Yuma" w:date="2023-02-17T21:03:00Z">
                    <w:rPr>
                      <w:szCs w:val="21"/>
                    </w:rPr>
                  </w:rPrChange>
                </w:rPr>
                <w:t>= plt.axes()</w:t>
              </w:r>
            </w:ins>
          </w:p>
          <w:p w14:paraId="64FC8C61" w14:textId="77777777" w:rsidR="00C12C67" w:rsidRPr="00C12C67" w:rsidRDefault="00C12C67">
            <w:pPr>
              <w:spacing w:line="240" w:lineRule="exact"/>
              <w:rPr>
                <w:ins w:id="4148" w:author="Sano Yuma" w:date="2023-02-17T21:03:00Z"/>
                <w:rFonts w:ascii="ＭＳ ゴシック" w:eastAsia="ＭＳ ゴシック" w:hAnsi="ＭＳ ゴシック"/>
                <w:sz w:val="18"/>
                <w:szCs w:val="18"/>
                <w:rPrChange w:id="4149" w:author="Sano Yuma" w:date="2023-02-17T21:03:00Z">
                  <w:rPr>
                    <w:ins w:id="4150" w:author="Sano Yuma" w:date="2023-02-17T21:03:00Z"/>
                    <w:szCs w:val="21"/>
                  </w:rPr>
                </w:rPrChange>
              </w:rPr>
              <w:pPrChange w:id="4151" w:author="Sano Yuma" w:date="2023-02-17T21:03:00Z">
                <w:pPr>
                  <w:spacing w:line="360" w:lineRule="auto"/>
                </w:pPr>
              </w:pPrChange>
            </w:pPr>
          </w:p>
          <w:p w14:paraId="3CA9508A" w14:textId="77777777" w:rsidR="000636E6" w:rsidRDefault="00C12C67" w:rsidP="00C12C67">
            <w:pPr>
              <w:spacing w:line="240" w:lineRule="exact"/>
              <w:rPr>
                <w:ins w:id="4152" w:author="Sano Yuma" w:date="2023-02-17T21:41:00Z"/>
                <w:rFonts w:ascii="ＭＳ ゴシック" w:eastAsia="ＭＳ ゴシック" w:hAnsi="ＭＳ ゴシック"/>
                <w:sz w:val="18"/>
                <w:szCs w:val="18"/>
              </w:rPr>
            </w:pPr>
            <w:ins w:id="4153" w:author="Sano Yuma" w:date="2023-02-17T21:03:00Z">
              <w:r w:rsidRPr="00C12C67">
                <w:rPr>
                  <w:rFonts w:ascii="ＭＳ ゴシック" w:eastAsia="ＭＳ ゴシック" w:hAnsi="ＭＳ ゴシック"/>
                  <w:sz w:val="18"/>
                  <w:szCs w:val="18"/>
                  <w:rPrChange w:id="4154" w:author="Sano Yuma" w:date="2023-02-17T21:03:00Z">
                    <w:rPr>
                      <w:szCs w:val="21"/>
                    </w:rPr>
                  </w:rPrChange>
                </w:rPr>
                <w:t>court1 = patches.Rectangle(</w:t>
              </w:r>
            </w:ins>
          </w:p>
          <w:p w14:paraId="37E82935" w14:textId="77777777" w:rsidR="000636E6" w:rsidRDefault="00C12C67" w:rsidP="000636E6">
            <w:pPr>
              <w:spacing w:line="240" w:lineRule="exact"/>
              <w:ind w:firstLineChars="200" w:firstLine="360"/>
              <w:rPr>
                <w:ins w:id="4155" w:author="Sano Yuma" w:date="2023-02-17T21:41:00Z"/>
                <w:rFonts w:ascii="ＭＳ ゴシック" w:eastAsia="ＭＳ ゴシック" w:hAnsi="ＭＳ ゴシック"/>
                <w:sz w:val="18"/>
                <w:szCs w:val="18"/>
              </w:rPr>
            </w:pPr>
            <w:ins w:id="4156" w:author="Sano Yuma" w:date="2023-02-17T21:03:00Z">
              <w:r w:rsidRPr="00C12C67">
                <w:rPr>
                  <w:rFonts w:ascii="ＭＳ ゴシック" w:eastAsia="ＭＳ ゴシック" w:hAnsi="ＭＳ ゴシック"/>
                  <w:sz w:val="18"/>
                  <w:szCs w:val="18"/>
                  <w:rPrChange w:id="4157" w:author="Sano Yuma" w:date="2023-02-17T21:03:00Z">
                    <w:rPr>
                      <w:szCs w:val="21"/>
                    </w:rPr>
                  </w:rPrChange>
                </w:rPr>
                <w:t xml:space="preserve">xy=(0, 0), width = 6000, height=9000, facecolor="white", edgecolor="black", </w:t>
              </w:r>
            </w:ins>
          </w:p>
          <w:p w14:paraId="469A2D94" w14:textId="77777777" w:rsidR="000636E6" w:rsidRDefault="00C12C67" w:rsidP="000636E6">
            <w:pPr>
              <w:spacing w:line="240" w:lineRule="exact"/>
              <w:ind w:firstLineChars="200" w:firstLine="360"/>
              <w:rPr>
                <w:ins w:id="4158" w:author="Sano Yuma" w:date="2023-02-17T21:41:00Z"/>
                <w:rFonts w:ascii="ＭＳ ゴシック" w:eastAsia="ＭＳ ゴシック" w:hAnsi="ＭＳ ゴシック"/>
                <w:sz w:val="18"/>
                <w:szCs w:val="18"/>
              </w:rPr>
            </w:pPr>
            <w:ins w:id="4159" w:author="Sano Yuma" w:date="2023-02-17T21:03:00Z">
              <w:r w:rsidRPr="00C12C67">
                <w:rPr>
                  <w:rFonts w:ascii="ＭＳ ゴシック" w:eastAsia="ＭＳ ゴシック" w:hAnsi="ＭＳ ゴシック"/>
                  <w:sz w:val="18"/>
                  <w:szCs w:val="18"/>
                  <w:rPrChange w:id="4160" w:author="Sano Yuma" w:date="2023-02-17T21:03:00Z">
                    <w:rPr>
                      <w:szCs w:val="21"/>
                    </w:rPr>
                  </w:rPrChange>
                </w:rPr>
                <w:t>fill=True, linewidth = 10</w:t>
              </w:r>
            </w:ins>
          </w:p>
          <w:p w14:paraId="47A25FE5" w14:textId="3DD8F0C9" w:rsidR="00C12C67" w:rsidRPr="00C12C67" w:rsidRDefault="00C12C67">
            <w:pPr>
              <w:spacing w:line="240" w:lineRule="exact"/>
              <w:rPr>
                <w:ins w:id="4161" w:author="Sano Yuma" w:date="2023-02-17T21:03:00Z"/>
                <w:rFonts w:ascii="ＭＳ ゴシック" w:eastAsia="ＭＳ ゴシック" w:hAnsi="ＭＳ ゴシック"/>
                <w:sz w:val="18"/>
                <w:szCs w:val="18"/>
                <w:rPrChange w:id="4162" w:author="Sano Yuma" w:date="2023-02-17T21:03:00Z">
                  <w:rPr>
                    <w:ins w:id="4163" w:author="Sano Yuma" w:date="2023-02-17T21:03:00Z"/>
                    <w:szCs w:val="21"/>
                  </w:rPr>
                </w:rPrChange>
              </w:rPr>
              <w:pPrChange w:id="4164" w:author="Sano Yuma" w:date="2023-02-17T21:41:00Z">
                <w:pPr>
                  <w:spacing w:line="360" w:lineRule="auto"/>
                </w:pPr>
              </w:pPrChange>
            </w:pPr>
            <w:ins w:id="4165" w:author="Sano Yuma" w:date="2023-02-17T21:03:00Z">
              <w:r w:rsidRPr="00C12C67">
                <w:rPr>
                  <w:rFonts w:ascii="ＭＳ ゴシック" w:eastAsia="ＭＳ ゴシック" w:hAnsi="ＭＳ ゴシック"/>
                  <w:sz w:val="18"/>
                  <w:szCs w:val="18"/>
                  <w:rPrChange w:id="4166" w:author="Sano Yuma" w:date="2023-02-17T21:03:00Z">
                    <w:rPr>
                      <w:szCs w:val="21"/>
                    </w:rPr>
                  </w:rPrChange>
                </w:rPr>
                <w:t>)</w:t>
              </w:r>
            </w:ins>
          </w:p>
          <w:p w14:paraId="3066F48F" w14:textId="77777777" w:rsidR="000636E6" w:rsidRDefault="00C12C67" w:rsidP="00C12C67">
            <w:pPr>
              <w:spacing w:line="240" w:lineRule="exact"/>
              <w:rPr>
                <w:ins w:id="4167" w:author="Sano Yuma" w:date="2023-02-17T21:41:00Z"/>
                <w:rFonts w:ascii="ＭＳ ゴシック" w:eastAsia="ＭＳ ゴシック" w:hAnsi="ＭＳ ゴシック"/>
                <w:sz w:val="18"/>
                <w:szCs w:val="18"/>
              </w:rPr>
            </w:pPr>
            <w:ins w:id="4168" w:author="Sano Yuma" w:date="2023-02-17T21:03:00Z">
              <w:r w:rsidRPr="00C12C67">
                <w:rPr>
                  <w:rFonts w:ascii="ＭＳ ゴシック" w:eastAsia="ＭＳ ゴシック" w:hAnsi="ＭＳ ゴシック"/>
                  <w:sz w:val="18"/>
                  <w:szCs w:val="18"/>
                  <w:rPrChange w:id="4169" w:author="Sano Yuma" w:date="2023-02-17T21:03:00Z">
                    <w:rPr>
                      <w:szCs w:val="21"/>
                    </w:rPr>
                  </w:rPrChange>
                </w:rPr>
                <w:t>court2 = patches.Rectangle(</w:t>
              </w:r>
            </w:ins>
          </w:p>
          <w:p w14:paraId="4BF4261F" w14:textId="77777777" w:rsidR="000636E6" w:rsidRDefault="00C12C67" w:rsidP="000636E6">
            <w:pPr>
              <w:spacing w:line="240" w:lineRule="exact"/>
              <w:ind w:firstLineChars="200" w:firstLine="360"/>
              <w:rPr>
                <w:ins w:id="4170" w:author="Sano Yuma" w:date="2023-02-17T21:41:00Z"/>
                <w:rFonts w:ascii="ＭＳ ゴシック" w:eastAsia="ＭＳ ゴシック" w:hAnsi="ＭＳ ゴシック"/>
                <w:sz w:val="18"/>
                <w:szCs w:val="18"/>
              </w:rPr>
            </w:pPr>
            <w:ins w:id="4171" w:author="Sano Yuma" w:date="2023-02-17T21:03:00Z">
              <w:r w:rsidRPr="00C12C67">
                <w:rPr>
                  <w:rFonts w:ascii="ＭＳ ゴシック" w:eastAsia="ＭＳ ゴシック" w:hAnsi="ＭＳ ゴシック"/>
                  <w:sz w:val="18"/>
                  <w:szCs w:val="18"/>
                  <w:rPrChange w:id="4172" w:author="Sano Yuma" w:date="2023-02-17T21:03:00Z">
                    <w:rPr>
                      <w:szCs w:val="21"/>
                    </w:rPr>
                  </w:rPrChange>
                </w:rPr>
                <w:t xml:space="preserve">xy=(6000, 0), width = 3000, height=9000, facecolor="white", edgecolor="black", </w:t>
              </w:r>
            </w:ins>
          </w:p>
          <w:p w14:paraId="62B4BACE" w14:textId="77777777" w:rsidR="000636E6" w:rsidRDefault="00C12C67" w:rsidP="000636E6">
            <w:pPr>
              <w:spacing w:line="240" w:lineRule="exact"/>
              <w:ind w:firstLineChars="200" w:firstLine="360"/>
              <w:rPr>
                <w:ins w:id="4173" w:author="Sano Yuma" w:date="2023-02-17T21:41:00Z"/>
                <w:rFonts w:ascii="ＭＳ ゴシック" w:eastAsia="ＭＳ ゴシック" w:hAnsi="ＭＳ ゴシック"/>
                <w:sz w:val="18"/>
                <w:szCs w:val="18"/>
              </w:rPr>
            </w:pPr>
            <w:ins w:id="4174" w:author="Sano Yuma" w:date="2023-02-17T21:03:00Z">
              <w:r w:rsidRPr="00C12C67">
                <w:rPr>
                  <w:rFonts w:ascii="ＭＳ ゴシック" w:eastAsia="ＭＳ ゴシック" w:hAnsi="ＭＳ ゴシック"/>
                  <w:sz w:val="18"/>
                  <w:szCs w:val="18"/>
                  <w:rPrChange w:id="4175" w:author="Sano Yuma" w:date="2023-02-17T21:03:00Z">
                    <w:rPr>
                      <w:szCs w:val="21"/>
                    </w:rPr>
                  </w:rPrChange>
                </w:rPr>
                <w:t>fill=True, linewidth = 10</w:t>
              </w:r>
            </w:ins>
          </w:p>
          <w:p w14:paraId="3B45BB4B" w14:textId="08453952" w:rsidR="00C12C67" w:rsidRPr="00C12C67" w:rsidRDefault="00C12C67">
            <w:pPr>
              <w:spacing w:line="240" w:lineRule="exact"/>
              <w:rPr>
                <w:ins w:id="4176" w:author="Sano Yuma" w:date="2023-02-17T21:03:00Z"/>
                <w:rFonts w:ascii="ＭＳ ゴシック" w:eastAsia="ＭＳ ゴシック" w:hAnsi="ＭＳ ゴシック"/>
                <w:sz w:val="18"/>
                <w:szCs w:val="18"/>
                <w:rPrChange w:id="4177" w:author="Sano Yuma" w:date="2023-02-17T21:03:00Z">
                  <w:rPr>
                    <w:ins w:id="4178" w:author="Sano Yuma" w:date="2023-02-17T21:03:00Z"/>
                    <w:szCs w:val="21"/>
                  </w:rPr>
                </w:rPrChange>
              </w:rPr>
              <w:pPrChange w:id="4179" w:author="Sano Yuma" w:date="2023-02-17T21:41:00Z">
                <w:pPr>
                  <w:spacing w:line="360" w:lineRule="auto"/>
                </w:pPr>
              </w:pPrChange>
            </w:pPr>
            <w:ins w:id="4180" w:author="Sano Yuma" w:date="2023-02-17T21:03:00Z">
              <w:r w:rsidRPr="00C12C67">
                <w:rPr>
                  <w:rFonts w:ascii="ＭＳ ゴシック" w:eastAsia="ＭＳ ゴシック" w:hAnsi="ＭＳ ゴシック"/>
                  <w:sz w:val="18"/>
                  <w:szCs w:val="18"/>
                  <w:rPrChange w:id="4181" w:author="Sano Yuma" w:date="2023-02-17T21:03:00Z">
                    <w:rPr>
                      <w:szCs w:val="21"/>
                    </w:rPr>
                  </w:rPrChange>
                </w:rPr>
                <w:t>)</w:t>
              </w:r>
            </w:ins>
          </w:p>
          <w:p w14:paraId="7CE25F88" w14:textId="77777777" w:rsidR="000636E6" w:rsidRDefault="00C12C67" w:rsidP="00C12C67">
            <w:pPr>
              <w:spacing w:line="240" w:lineRule="exact"/>
              <w:rPr>
                <w:ins w:id="4182" w:author="Sano Yuma" w:date="2023-02-17T21:41:00Z"/>
                <w:rFonts w:ascii="ＭＳ ゴシック" w:eastAsia="ＭＳ ゴシック" w:hAnsi="ＭＳ ゴシック"/>
                <w:sz w:val="18"/>
                <w:szCs w:val="18"/>
              </w:rPr>
            </w:pPr>
            <w:ins w:id="4183" w:author="Sano Yuma" w:date="2023-02-17T21:03:00Z">
              <w:r w:rsidRPr="00C12C67">
                <w:rPr>
                  <w:rFonts w:ascii="ＭＳ ゴシック" w:eastAsia="ＭＳ ゴシック" w:hAnsi="ＭＳ ゴシック"/>
                  <w:sz w:val="18"/>
                  <w:szCs w:val="18"/>
                  <w:rPrChange w:id="4184" w:author="Sano Yuma" w:date="2023-02-17T21:03:00Z">
                    <w:rPr>
                      <w:szCs w:val="21"/>
                    </w:rPr>
                  </w:rPrChange>
                </w:rPr>
                <w:t>court3 = patches.Rectangle(</w:t>
              </w:r>
            </w:ins>
          </w:p>
          <w:p w14:paraId="720204A6" w14:textId="77777777" w:rsidR="000636E6" w:rsidRDefault="00C12C67" w:rsidP="000636E6">
            <w:pPr>
              <w:spacing w:line="240" w:lineRule="exact"/>
              <w:ind w:firstLineChars="200" w:firstLine="360"/>
              <w:rPr>
                <w:ins w:id="4185" w:author="Sano Yuma" w:date="2023-02-17T21:41:00Z"/>
                <w:rFonts w:ascii="ＭＳ ゴシック" w:eastAsia="ＭＳ ゴシック" w:hAnsi="ＭＳ ゴシック"/>
                <w:sz w:val="18"/>
                <w:szCs w:val="18"/>
              </w:rPr>
            </w:pPr>
            <w:ins w:id="4186" w:author="Sano Yuma" w:date="2023-02-17T21:03:00Z">
              <w:r w:rsidRPr="00C12C67">
                <w:rPr>
                  <w:rFonts w:ascii="ＭＳ ゴシック" w:eastAsia="ＭＳ ゴシック" w:hAnsi="ＭＳ ゴシック"/>
                  <w:sz w:val="18"/>
                  <w:szCs w:val="18"/>
                  <w:rPrChange w:id="4187" w:author="Sano Yuma" w:date="2023-02-17T21:03:00Z">
                    <w:rPr>
                      <w:szCs w:val="21"/>
                    </w:rPr>
                  </w:rPrChange>
                </w:rPr>
                <w:t xml:space="preserve">xy=(9000, 0), width = 3000, height=9000, facecolor="white", edgecolor="black", </w:t>
              </w:r>
            </w:ins>
          </w:p>
          <w:p w14:paraId="4FDA15AC" w14:textId="77777777" w:rsidR="000636E6" w:rsidRDefault="00C12C67" w:rsidP="000636E6">
            <w:pPr>
              <w:spacing w:line="240" w:lineRule="exact"/>
              <w:ind w:firstLineChars="200" w:firstLine="360"/>
              <w:rPr>
                <w:ins w:id="4188" w:author="Sano Yuma" w:date="2023-02-17T21:41:00Z"/>
                <w:rFonts w:ascii="ＭＳ ゴシック" w:eastAsia="ＭＳ ゴシック" w:hAnsi="ＭＳ ゴシック"/>
                <w:sz w:val="18"/>
                <w:szCs w:val="18"/>
              </w:rPr>
            </w:pPr>
            <w:ins w:id="4189" w:author="Sano Yuma" w:date="2023-02-17T21:03:00Z">
              <w:r w:rsidRPr="00C12C67">
                <w:rPr>
                  <w:rFonts w:ascii="ＭＳ ゴシック" w:eastAsia="ＭＳ ゴシック" w:hAnsi="ＭＳ ゴシック"/>
                  <w:sz w:val="18"/>
                  <w:szCs w:val="18"/>
                  <w:rPrChange w:id="4190" w:author="Sano Yuma" w:date="2023-02-17T21:03:00Z">
                    <w:rPr>
                      <w:szCs w:val="21"/>
                    </w:rPr>
                  </w:rPrChange>
                </w:rPr>
                <w:t>fill=True, linewidth = 10</w:t>
              </w:r>
            </w:ins>
          </w:p>
          <w:p w14:paraId="7D2F03AF" w14:textId="67EB7AFC" w:rsidR="00C12C67" w:rsidRPr="00C12C67" w:rsidRDefault="00C12C67">
            <w:pPr>
              <w:spacing w:line="240" w:lineRule="exact"/>
              <w:rPr>
                <w:ins w:id="4191" w:author="Sano Yuma" w:date="2023-02-17T21:03:00Z"/>
                <w:rFonts w:ascii="ＭＳ ゴシック" w:eastAsia="ＭＳ ゴシック" w:hAnsi="ＭＳ ゴシック"/>
                <w:sz w:val="18"/>
                <w:szCs w:val="18"/>
                <w:rPrChange w:id="4192" w:author="Sano Yuma" w:date="2023-02-17T21:03:00Z">
                  <w:rPr>
                    <w:ins w:id="4193" w:author="Sano Yuma" w:date="2023-02-17T21:03:00Z"/>
                    <w:szCs w:val="21"/>
                  </w:rPr>
                </w:rPrChange>
              </w:rPr>
              <w:pPrChange w:id="4194" w:author="Sano Yuma" w:date="2023-02-17T21:41:00Z">
                <w:pPr>
                  <w:spacing w:line="360" w:lineRule="auto"/>
                </w:pPr>
              </w:pPrChange>
            </w:pPr>
            <w:ins w:id="4195" w:author="Sano Yuma" w:date="2023-02-17T21:03:00Z">
              <w:r w:rsidRPr="00C12C67">
                <w:rPr>
                  <w:rFonts w:ascii="ＭＳ ゴシック" w:eastAsia="ＭＳ ゴシック" w:hAnsi="ＭＳ ゴシック"/>
                  <w:sz w:val="18"/>
                  <w:szCs w:val="18"/>
                  <w:rPrChange w:id="4196" w:author="Sano Yuma" w:date="2023-02-17T21:03:00Z">
                    <w:rPr>
                      <w:szCs w:val="21"/>
                    </w:rPr>
                  </w:rPrChange>
                </w:rPr>
                <w:t>)</w:t>
              </w:r>
            </w:ins>
          </w:p>
          <w:p w14:paraId="6185A4B1" w14:textId="77777777" w:rsidR="000636E6" w:rsidRDefault="00C12C67" w:rsidP="00C12C67">
            <w:pPr>
              <w:spacing w:line="240" w:lineRule="exact"/>
              <w:rPr>
                <w:ins w:id="4197" w:author="Sano Yuma" w:date="2023-02-17T21:41:00Z"/>
                <w:rFonts w:ascii="ＭＳ ゴシック" w:eastAsia="ＭＳ ゴシック" w:hAnsi="ＭＳ ゴシック"/>
                <w:sz w:val="18"/>
                <w:szCs w:val="18"/>
              </w:rPr>
            </w:pPr>
            <w:ins w:id="4198" w:author="Sano Yuma" w:date="2023-02-17T21:03:00Z">
              <w:r w:rsidRPr="00C12C67">
                <w:rPr>
                  <w:rFonts w:ascii="ＭＳ ゴシック" w:eastAsia="ＭＳ ゴシック" w:hAnsi="ＭＳ ゴシック"/>
                  <w:sz w:val="18"/>
                  <w:szCs w:val="18"/>
                  <w:rPrChange w:id="4199" w:author="Sano Yuma" w:date="2023-02-17T21:03:00Z">
                    <w:rPr>
                      <w:szCs w:val="21"/>
                    </w:rPr>
                  </w:rPrChange>
                </w:rPr>
                <w:t>court4 = patches.Rectangle(</w:t>
              </w:r>
            </w:ins>
          </w:p>
          <w:p w14:paraId="604C3BE8" w14:textId="77777777" w:rsidR="000636E6" w:rsidRDefault="00C12C67" w:rsidP="000636E6">
            <w:pPr>
              <w:spacing w:line="240" w:lineRule="exact"/>
              <w:ind w:firstLineChars="200" w:firstLine="360"/>
              <w:rPr>
                <w:ins w:id="4200" w:author="Sano Yuma" w:date="2023-02-17T21:42:00Z"/>
                <w:rFonts w:ascii="ＭＳ ゴシック" w:eastAsia="ＭＳ ゴシック" w:hAnsi="ＭＳ ゴシック"/>
                <w:sz w:val="18"/>
                <w:szCs w:val="18"/>
              </w:rPr>
            </w:pPr>
            <w:ins w:id="4201" w:author="Sano Yuma" w:date="2023-02-17T21:03:00Z">
              <w:r w:rsidRPr="00C12C67">
                <w:rPr>
                  <w:rFonts w:ascii="ＭＳ ゴシック" w:eastAsia="ＭＳ ゴシック" w:hAnsi="ＭＳ ゴシック"/>
                  <w:sz w:val="18"/>
                  <w:szCs w:val="18"/>
                  <w:rPrChange w:id="4202" w:author="Sano Yuma" w:date="2023-02-17T21:03:00Z">
                    <w:rPr>
                      <w:szCs w:val="21"/>
                    </w:rPr>
                  </w:rPrChange>
                </w:rPr>
                <w:t>xy=(12000, 0), width = 6000, height=9000, facecolor="white", edgecolor="black",</w:t>
              </w:r>
            </w:ins>
          </w:p>
          <w:p w14:paraId="2A769686" w14:textId="77777777" w:rsidR="000636E6" w:rsidRDefault="00C12C67" w:rsidP="000636E6">
            <w:pPr>
              <w:spacing w:line="240" w:lineRule="exact"/>
              <w:ind w:firstLineChars="200" w:firstLine="360"/>
              <w:rPr>
                <w:ins w:id="4203" w:author="Sano Yuma" w:date="2023-02-17T21:42:00Z"/>
                <w:rFonts w:ascii="ＭＳ ゴシック" w:eastAsia="ＭＳ ゴシック" w:hAnsi="ＭＳ ゴシック"/>
                <w:sz w:val="18"/>
                <w:szCs w:val="18"/>
              </w:rPr>
            </w:pPr>
            <w:ins w:id="4204" w:author="Sano Yuma" w:date="2023-02-17T21:03:00Z">
              <w:r w:rsidRPr="00C12C67">
                <w:rPr>
                  <w:rFonts w:ascii="ＭＳ ゴシック" w:eastAsia="ＭＳ ゴシック" w:hAnsi="ＭＳ ゴシック"/>
                  <w:sz w:val="18"/>
                  <w:szCs w:val="18"/>
                  <w:rPrChange w:id="4205" w:author="Sano Yuma" w:date="2023-02-17T21:03:00Z">
                    <w:rPr>
                      <w:szCs w:val="21"/>
                    </w:rPr>
                  </w:rPrChange>
                </w:rPr>
                <w:t xml:space="preserve"> fill=True, linewidth = 10</w:t>
              </w:r>
            </w:ins>
          </w:p>
          <w:p w14:paraId="0FAD4FCE" w14:textId="74D5003A" w:rsidR="00C12C67" w:rsidRPr="00C12C67" w:rsidRDefault="00C12C67">
            <w:pPr>
              <w:spacing w:line="240" w:lineRule="exact"/>
              <w:rPr>
                <w:ins w:id="4206" w:author="Sano Yuma" w:date="2023-02-17T21:03:00Z"/>
                <w:rFonts w:ascii="ＭＳ ゴシック" w:eastAsia="ＭＳ ゴシック" w:hAnsi="ＭＳ ゴシック"/>
                <w:sz w:val="18"/>
                <w:szCs w:val="18"/>
                <w:rPrChange w:id="4207" w:author="Sano Yuma" w:date="2023-02-17T21:03:00Z">
                  <w:rPr>
                    <w:ins w:id="4208" w:author="Sano Yuma" w:date="2023-02-17T21:03:00Z"/>
                    <w:szCs w:val="21"/>
                  </w:rPr>
                </w:rPrChange>
              </w:rPr>
              <w:pPrChange w:id="4209" w:author="Sano Yuma" w:date="2023-02-17T21:42:00Z">
                <w:pPr>
                  <w:spacing w:line="360" w:lineRule="auto"/>
                </w:pPr>
              </w:pPrChange>
            </w:pPr>
            <w:ins w:id="4210" w:author="Sano Yuma" w:date="2023-02-17T21:03:00Z">
              <w:r w:rsidRPr="00C12C67">
                <w:rPr>
                  <w:rFonts w:ascii="ＭＳ ゴシック" w:eastAsia="ＭＳ ゴシック" w:hAnsi="ＭＳ ゴシック"/>
                  <w:sz w:val="18"/>
                  <w:szCs w:val="18"/>
                  <w:rPrChange w:id="4211" w:author="Sano Yuma" w:date="2023-02-17T21:03:00Z">
                    <w:rPr>
                      <w:szCs w:val="21"/>
                    </w:rPr>
                  </w:rPrChange>
                </w:rPr>
                <w:t>)</w:t>
              </w:r>
            </w:ins>
          </w:p>
          <w:p w14:paraId="06DB55CD" w14:textId="77777777" w:rsidR="00C12C67" w:rsidRPr="00C12C67" w:rsidRDefault="00C12C67">
            <w:pPr>
              <w:spacing w:line="240" w:lineRule="exact"/>
              <w:rPr>
                <w:ins w:id="4212" w:author="Sano Yuma" w:date="2023-02-17T21:03:00Z"/>
                <w:rFonts w:ascii="ＭＳ ゴシック" w:eastAsia="ＭＳ ゴシック" w:hAnsi="ＭＳ ゴシック"/>
                <w:sz w:val="18"/>
                <w:szCs w:val="18"/>
                <w:rPrChange w:id="4213" w:author="Sano Yuma" w:date="2023-02-17T21:03:00Z">
                  <w:rPr>
                    <w:ins w:id="4214" w:author="Sano Yuma" w:date="2023-02-17T21:03:00Z"/>
                    <w:szCs w:val="21"/>
                  </w:rPr>
                </w:rPrChange>
              </w:rPr>
              <w:pPrChange w:id="4215" w:author="Sano Yuma" w:date="2023-02-17T21:03:00Z">
                <w:pPr>
                  <w:spacing w:line="360" w:lineRule="auto"/>
                </w:pPr>
              </w:pPrChange>
            </w:pPr>
          </w:p>
          <w:p w14:paraId="27774349" w14:textId="77777777" w:rsidR="00C12C67" w:rsidRPr="00C12C67" w:rsidRDefault="00C12C67">
            <w:pPr>
              <w:spacing w:line="240" w:lineRule="exact"/>
              <w:rPr>
                <w:ins w:id="4216" w:author="Sano Yuma" w:date="2023-02-17T21:03:00Z"/>
                <w:rFonts w:ascii="ＭＳ ゴシック" w:eastAsia="ＭＳ ゴシック" w:hAnsi="ＭＳ ゴシック"/>
                <w:sz w:val="18"/>
                <w:szCs w:val="18"/>
                <w:rPrChange w:id="4217" w:author="Sano Yuma" w:date="2023-02-17T21:03:00Z">
                  <w:rPr>
                    <w:ins w:id="4218" w:author="Sano Yuma" w:date="2023-02-17T21:03:00Z"/>
                    <w:szCs w:val="21"/>
                  </w:rPr>
                </w:rPrChange>
              </w:rPr>
              <w:pPrChange w:id="4219" w:author="Sano Yuma" w:date="2023-02-17T21:03:00Z">
                <w:pPr>
                  <w:spacing w:line="360" w:lineRule="auto"/>
                </w:pPr>
              </w:pPrChange>
            </w:pPr>
            <w:ins w:id="4220" w:author="Sano Yuma" w:date="2023-02-17T21:03:00Z">
              <w:r w:rsidRPr="00C12C67">
                <w:rPr>
                  <w:rFonts w:ascii="ＭＳ ゴシック" w:eastAsia="ＭＳ ゴシック" w:hAnsi="ＭＳ ゴシック"/>
                  <w:sz w:val="18"/>
                  <w:szCs w:val="18"/>
                  <w:rPrChange w:id="4221" w:author="Sano Yuma" w:date="2023-02-17T21:03:00Z">
                    <w:rPr>
                      <w:szCs w:val="21"/>
                    </w:rPr>
                  </w:rPrChange>
                </w:rPr>
                <w:t>outDir = "output"</w:t>
              </w:r>
            </w:ins>
          </w:p>
          <w:p w14:paraId="255D08A2" w14:textId="77777777" w:rsidR="00C12C67" w:rsidRPr="00C12C67" w:rsidRDefault="00C12C67">
            <w:pPr>
              <w:spacing w:line="240" w:lineRule="exact"/>
              <w:rPr>
                <w:ins w:id="4222" w:author="Sano Yuma" w:date="2023-02-17T21:03:00Z"/>
                <w:rFonts w:ascii="ＭＳ ゴシック" w:eastAsia="ＭＳ ゴシック" w:hAnsi="ＭＳ ゴシック"/>
                <w:sz w:val="18"/>
                <w:szCs w:val="18"/>
                <w:rPrChange w:id="4223" w:author="Sano Yuma" w:date="2023-02-17T21:03:00Z">
                  <w:rPr>
                    <w:ins w:id="4224" w:author="Sano Yuma" w:date="2023-02-17T21:03:00Z"/>
                    <w:szCs w:val="21"/>
                  </w:rPr>
                </w:rPrChange>
              </w:rPr>
              <w:pPrChange w:id="4225" w:author="Sano Yuma" w:date="2023-02-17T21:03:00Z">
                <w:pPr>
                  <w:spacing w:line="360" w:lineRule="auto"/>
                </w:pPr>
              </w:pPrChange>
            </w:pPr>
            <w:ins w:id="4226" w:author="Sano Yuma" w:date="2023-02-17T21:03:00Z">
              <w:r w:rsidRPr="00C12C67">
                <w:rPr>
                  <w:rFonts w:ascii="ＭＳ ゴシック" w:eastAsia="ＭＳ ゴシック" w:hAnsi="ＭＳ ゴシック"/>
                  <w:sz w:val="18"/>
                  <w:szCs w:val="18"/>
                  <w:rPrChange w:id="4227" w:author="Sano Yuma" w:date="2023-02-17T21:03:00Z">
                    <w:rPr>
                      <w:szCs w:val="21"/>
                    </w:rPr>
                  </w:rPrChange>
                </w:rPr>
                <w:t>os.makedirs(outDir, exist_ok=True)</w:t>
              </w:r>
            </w:ins>
          </w:p>
          <w:p w14:paraId="7D2102C5" w14:textId="77777777" w:rsidR="00C12C67" w:rsidRPr="00C12C67" w:rsidRDefault="00C12C67">
            <w:pPr>
              <w:spacing w:line="240" w:lineRule="exact"/>
              <w:rPr>
                <w:ins w:id="4228" w:author="Sano Yuma" w:date="2023-02-17T21:03:00Z"/>
                <w:rFonts w:ascii="ＭＳ ゴシック" w:eastAsia="ＭＳ ゴシック" w:hAnsi="ＭＳ ゴシック"/>
                <w:sz w:val="18"/>
                <w:szCs w:val="18"/>
                <w:rPrChange w:id="4229" w:author="Sano Yuma" w:date="2023-02-17T21:03:00Z">
                  <w:rPr>
                    <w:ins w:id="4230" w:author="Sano Yuma" w:date="2023-02-17T21:03:00Z"/>
                    <w:szCs w:val="21"/>
                  </w:rPr>
                </w:rPrChange>
              </w:rPr>
              <w:pPrChange w:id="4231" w:author="Sano Yuma" w:date="2023-02-17T21:03:00Z">
                <w:pPr>
                  <w:spacing w:line="360" w:lineRule="auto"/>
                </w:pPr>
              </w:pPrChange>
            </w:pPr>
          </w:p>
          <w:p w14:paraId="76742A30" w14:textId="77777777" w:rsidR="00C12C67" w:rsidRPr="00C12C67" w:rsidRDefault="00C12C67">
            <w:pPr>
              <w:spacing w:line="240" w:lineRule="exact"/>
              <w:rPr>
                <w:ins w:id="4232" w:author="Sano Yuma" w:date="2023-02-17T21:03:00Z"/>
                <w:rFonts w:ascii="ＭＳ ゴシック" w:eastAsia="ＭＳ ゴシック" w:hAnsi="ＭＳ ゴシック"/>
                <w:sz w:val="18"/>
                <w:szCs w:val="18"/>
                <w:rPrChange w:id="4233" w:author="Sano Yuma" w:date="2023-02-17T21:03:00Z">
                  <w:rPr>
                    <w:ins w:id="4234" w:author="Sano Yuma" w:date="2023-02-17T21:03:00Z"/>
                    <w:szCs w:val="21"/>
                  </w:rPr>
                </w:rPrChange>
              </w:rPr>
              <w:pPrChange w:id="4235" w:author="Sano Yuma" w:date="2023-02-17T21:03:00Z">
                <w:pPr>
                  <w:spacing w:line="360" w:lineRule="auto"/>
                </w:pPr>
              </w:pPrChange>
            </w:pPr>
            <w:ins w:id="4236" w:author="Sano Yuma" w:date="2023-02-17T21:03:00Z">
              <w:r w:rsidRPr="00C12C67">
                <w:rPr>
                  <w:rFonts w:ascii="ＭＳ ゴシック" w:eastAsia="ＭＳ ゴシック" w:hAnsi="ＭＳ ゴシック"/>
                  <w:sz w:val="18"/>
                  <w:szCs w:val="18"/>
                  <w:rPrChange w:id="4237" w:author="Sano Yuma" w:date="2023-02-17T21:03:00Z">
                    <w:rPr>
                      <w:szCs w:val="21"/>
                    </w:rPr>
                  </w:rPrChange>
                </w:rPr>
                <w:t>textsize = 45</w:t>
              </w:r>
            </w:ins>
          </w:p>
          <w:p w14:paraId="61835F8F" w14:textId="77777777" w:rsidR="00C12C67" w:rsidRPr="00C12C67" w:rsidRDefault="00C12C67">
            <w:pPr>
              <w:spacing w:line="240" w:lineRule="exact"/>
              <w:rPr>
                <w:ins w:id="4238" w:author="Sano Yuma" w:date="2023-02-17T21:03:00Z"/>
                <w:rFonts w:ascii="ＭＳ ゴシック" w:eastAsia="ＭＳ ゴシック" w:hAnsi="ＭＳ ゴシック"/>
                <w:sz w:val="18"/>
                <w:szCs w:val="18"/>
                <w:rPrChange w:id="4239" w:author="Sano Yuma" w:date="2023-02-17T21:03:00Z">
                  <w:rPr>
                    <w:ins w:id="4240" w:author="Sano Yuma" w:date="2023-02-17T21:03:00Z"/>
                    <w:szCs w:val="21"/>
                  </w:rPr>
                </w:rPrChange>
              </w:rPr>
              <w:pPrChange w:id="4241" w:author="Sano Yuma" w:date="2023-02-17T21:03:00Z">
                <w:pPr>
                  <w:spacing w:line="360" w:lineRule="auto"/>
                </w:pPr>
              </w:pPrChange>
            </w:pPr>
          </w:p>
          <w:p w14:paraId="07F5CEFD" w14:textId="77777777" w:rsidR="00C12C67" w:rsidRPr="00C12C67" w:rsidRDefault="00C12C67">
            <w:pPr>
              <w:spacing w:line="240" w:lineRule="exact"/>
              <w:rPr>
                <w:ins w:id="4242" w:author="Sano Yuma" w:date="2023-02-17T21:03:00Z"/>
                <w:rFonts w:ascii="ＭＳ ゴシック" w:eastAsia="ＭＳ ゴシック" w:hAnsi="ＭＳ ゴシック"/>
                <w:sz w:val="18"/>
                <w:szCs w:val="18"/>
                <w:rPrChange w:id="4243" w:author="Sano Yuma" w:date="2023-02-17T21:03:00Z">
                  <w:rPr>
                    <w:ins w:id="4244" w:author="Sano Yuma" w:date="2023-02-17T21:03:00Z"/>
                    <w:szCs w:val="21"/>
                  </w:rPr>
                </w:rPrChange>
              </w:rPr>
              <w:pPrChange w:id="4245" w:author="Sano Yuma" w:date="2023-02-17T21:03:00Z">
                <w:pPr>
                  <w:spacing w:line="360" w:lineRule="auto"/>
                </w:pPr>
              </w:pPrChange>
            </w:pPr>
            <w:ins w:id="4246" w:author="Sano Yuma" w:date="2023-02-17T21:03:00Z">
              <w:r w:rsidRPr="00C12C67">
                <w:rPr>
                  <w:rFonts w:ascii="ＭＳ ゴシック" w:eastAsia="ＭＳ ゴシック" w:hAnsi="ＭＳ ゴシック"/>
                  <w:sz w:val="18"/>
                  <w:szCs w:val="18"/>
                  <w:rPrChange w:id="4247" w:author="Sano Yuma" w:date="2023-02-17T21:03:00Z">
                    <w:rPr>
                      <w:szCs w:val="21"/>
                    </w:rPr>
                  </w:rPrChange>
                </w:rPr>
                <w:t>for file in jsonList:</w:t>
              </w:r>
            </w:ins>
          </w:p>
          <w:p w14:paraId="7C1271CF" w14:textId="7793D8CC" w:rsidR="00C12C67" w:rsidRPr="00C12C67" w:rsidRDefault="000636E6">
            <w:pPr>
              <w:spacing w:line="240" w:lineRule="exact"/>
              <w:rPr>
                <w:ins w:id="4248" w:author="Sano Yuma" w:date="2023-02-17T21:03:00Z"/>
                <w:rFonts w:ascii="ＭＳ ゴシック" w:eastAsia="ＭＳ ゴシック" w:hAnsi="ＭＳ ゴシック"/>
                <w:sz w:val="18"/>
                <w:szCs w:val="18"/>
                <w:rPrChange w:id="4249" w:author="Sano Yuma" w:date="2023-02-17T21:03:00Z">
                  <w:rPr>
                    <w:ins w:id="4250" w:author="Sano Yuma" w:date="2023-02-17T21:03:00Z"/>
                    <w:szCs w:val="21"/>
                  </w:rPr>
                </w:rPrChange>
              </w:rPr>
              <w:pPrChange w:id="4251" w:author="Sano Yuma" w:date="2023-02-17T21:03:00Z">
                <w:pPr>
                  <w:spacing w:line="360" w:lineRule="auto"/>
                </w:pPr>
              </w:pPrChange>
            </w:pPr>
            <w:ins w:id="4252" w:author="Sano Yuma" w:date="2023-02-17T21:40:00Z">
              <w:r>
                <w:rPr>
                  <w:rFonts w:ascii="ＭＳ ゴシック" w:eastAsia="ＭＳ ゴシック" w:hAnsi="ＭＳ ゴシック"/>
                  <w:sz w:val="18"/>
                  <w:szCs w:val="18"/>
                </w:rPr>
                <w:t xml:space="preserve">    </w:t>
              </w:r>
            </w:ins>
            <w:ins w:id="4253" w:author="Sano Yuma" w:date="2023-02-17T21:03:00Z">
              <w:r w:rsidR="00C12C67" w:rsidRPr="00C12C67">
                <w:rPr>
                  <w:rFonts w:ascii="ＭＳ ゴシック" w:eastAsia="ＭＳ ゴシック" w:hAnsi="ＭＳ ゴシック"/>
                  <w:sz w:val="18"/>
                  <w:szCs w:val="18"/>
                  <w:rPrChange w:id="4254" w:author="Sano Yuma" w:date="2023-02-17T21:03:00Z">
                    <w:rPr>
                      <w:szCs w:val="21"/>
                    </w:rPr>
                  </w:rPrChange>
                </w:rPr>
                <w:t>plt.xlim(0, 18000)</w:t>
              </w:r>
            </w:ins>
          </w:p>
          <w:p w14:paraId="6AA5115A" w14:textId="241CA5B0" w:rsidR="00C12C67" w:rsidRPr="00C12C67" w:rsidRDefault="000636E6">
            <w:pPr>
              <w:spacing w:line="240" w:lineRule="exact"/>
              <w:rPr>
                <w:ins w:id="4255" w:author="Sano Yuma" w:date="2023-02-17T21:03:00Z"/>
                <w:rFonts w:ascii="ＭＳ ゴシック" w:eastAsia="ＭＳ ゴシック" w:hAnsi="ＭＳ ゴシック"/>
                <w:sz w:val="18"/>
                <w:szCs w:val="18"/>
                <w:rPrChange w:id="4256" w:author="Sano Yuma" w:date="2023-02-17T21:03:00Z">
                  <w:rPr>
                    <w:ins w:id="4257" w:author="Sano Yuma" w:date="2023-02-17T21:03:00Z"/>
                    <w:szCs w:val="21"/>
                  </w:rPr>
                </w:rPrChange>
              </w:rPr>
              <w:pPrChange w:id="4258" w:author="Sano Yuma" w:date="2023-02-17T21:03:00Z">
                <w:pPr>
                  <w:spacing w:line="360" w:lineRule="auto"/>
                </w:pPr>
              </w:pPrChange>
            </w:pPr>
            <w:ins w:id="4259" w:author="Sano Yuma" w:date="2023-02-17T21:40:00Z">
              <w:r>
                <w:rPr>
                  <w:rFonts w:ascii="ＭＳ ゴシック" w:eastAsia="ＭＳ ゴシック" w:hAnsi="ＭＳ ゴシック"/>
                  <w:sz w:val="18"/>
                  <w:szCs w:val="18"/>
                </w:rPr>
                <w:lastRenderedPageBreak/>
                <w:t xml:space="preserve">    </w:t>
              </w:r>
            </w:ins>
            <w:ins w:id="4260" w:author="Sano Yuma" w:date="2023-02-17T21:03:00Z">
              <w:r w:rsidR="00C12C67" w:rsidRPr="00C12C67">
                <w:rPr>
                  <w:rFonts w:ascii="ＭＳ ゴシック" w:eastAsia="ＭＳ ゴシック" w:hAnsi="ＭＳ ゴシック"/>
                  <w:sz w:val="18"/>
                  <w:szCs w:val="18"/>
                  <w:rPrChange w:id="4261" w:author="Sano Yuma" w:date="2023-02-17T21:03:00Z">
                    <w:rPr>
                      <w:szCs w:val="21"/>
                    </w:rPr>
                  </w:rPrChange>
                </w:rPr>
                <w:t>plt.ylim(0, 9000)</w:t>
              </w:r>
            </w:ins>
          </w:p>
          <w:p w14:paraId="59978CF9" w14:textId="77777777" w:rsidR="00C12C67" w:rsidRPr="00C12C67" w:rsidRDefault="00C12C67">
            <w:pPr>
              <w:spacing w:line="240" w:lineRule="exact"/>
              <w:rPr>
                <w:ins w:id="4262" w:author="Sano Yuma" w:date="2023-02-17T21:03:00Z"/>
                <w:rFonts w:ascii="ＭＳ ゴシック" w:eastAsia="ＭＳ ゴシック" w:hAnsi="ＭＳ ゴシック"/>
                <w:sz w:val="18"/>
                <w:szCs w:val="18"/>
                <w:rPrChange w:id="4263" w:author="Sano Yuma" w:date="2023-02-17T21:03:00Z">
                  <w:rPr>
                    <w:ins w:id="4264" w:author="Sano Yuma" w:date="2023-02-17T21:03:00Z"/>
                    <w:szCs w:val="21"/>
                  </w:rPr>
                </w:rPrChange>
              </w:rPr>
              <w:pPrChange w:id="4265" w:author="Sano Yuma" w:date="2023-02-17T21:03:00Z">
                <w:pPr>
                  <w:spacing w:line="360" w:lineRule="auto"/>
                </w:pPr>
              </w:pPrChange>
            </w:pPr>
          </w:p>
          <w:p w14:paraId="26082026" w14:textId="65CD2A5C" w:rsidR="00C12C67" w:rsidRPr="00C12C67" w:rsidRDefault="000636E6">
            <w:pPr>
              <w:spacing w:line="240" w:lineRule="exact"/>
              <w:rPr>
                <w:ins w:id="4266" w:author="Sano Yuma" w:date="2023-02-17T21:03:00Z"/>
                <w:rFonts w:ascii="ＭＳ ゴシック" w:eastAsia="ＭＳ ゴシック" w:hAnsi="ＭＳ ゴシック"/>
                <w:sz w:val="18"/>
                <w:szCs w:val="18"/>
                <w:rPrChange w:id="4267" w:author="Sano Yuma" w:date="2023-02-17T21:03:00Z">
                  <w:rPr>
                    <w:ins w:id="4268" w:author="Sano Yuma" w:date="2023-02-17T21:03:00Z"/>
                    <w:szCs w:val="21"/>
                  </w:rPr>
                </w:rPrChange>
              </w:rPr>
              <w:pPrChange w:id="4269" w:author="Sano Yuma" w:date="2023-02-17T21:03:00Z">
                <w:pPr>
                  <w:spacing w:line="360" w:lineRule="auto"/>
                </w:pPr>
              </w:pPrChange>
            </w:pPr>
            <w:ins w:id="4270" w:author="Sano Yuma" w:date="2023-02-17T21:40:00Z">
              <w:r>
                <w:rPr>
                  <w:rFonts w:ascii="ＭＳ ゴシック" w:eastAsia="ＭＳ ゴシック" w:hAnsi="ＭＳ ゴシック"/>
                  <w:sz w:val="18"/>
                  <w:szCs w:val="18"/>
                </w:rPr>
                <w:t xml:space="preserve">    </w:t>
              </w:r>
            </w:ins>
            <w:ins w:id="4271" w:author="Sano Yuma" w:date="2023-02-17T21:03:00Z">
              <w:r w:rsidR="00C12C67" w:rsidRPr="00C12C67">
                <w:rPr>
                  <w:rFonts w:ascii="ＭＳ ゴシック" w:eastAsia="ＭＳ ゴシック" w:hAnsi="ＭＳ ゴシック"/>
                  <w:sz w:val="18"/>
                  <w:szCs w:val="18"/>
                  <w:rPrChange w:id="4272" w:author="Sano Yuma" w:date="2023-02-17T21:03:00Z">
                    <w:rPr>
                      <w:szCs w:val="21"/>
                    </w:rPr>
                  </w:rPrChange>
                </w:rPr>
                <w:t>ax.add_patch(court1)</w:t>
              </w:r>
            </w:ins>
          </w:p>
          <w:p w14:paraId="20C616AB" w14:textId="27BCE298" w:rsidR="00C12C67" w:rsidRPr="00C12C67" w:rsidRDefault="000636E6">
            <w:pPr>
              <w:spacing w:line="240" w:lineRule="exact"/>
              <w:rPr>
                <w:ins w:id="4273" w:author="Sano Yuma" w:date="2023-02-17T21:03:00Z"/>
                <w:rFonts w:ascii="ＭＳ ゴシック" w:eastAsia="ＭＳ ゴシック" w:hAnsi="ＭＳ ゴシック"/>
                <w:sz w:val="18"/>
                <w:szCs w:val="18"/>
                <w:rPrChange w:id="4274" w:author="Sano Yuma" w:date="2023-02-17T21:03:00Z">
                  <w:rPr>
                    <w:ins w:id="4275" w:author="Sano Yuma" w:date="2023-02-17T21:03:00Z"/>
                    <w:szCs w:val="21"/>
                  </w:rPr>
                </w:rPrChange>
              </w:rPr>
              <w:pPrChange w:id="4276" w:author="Sano Yuma" w:date="2023-02-17T21:03:00Z">
                <w:pPr>
                  <w:spacing w:line="360" w:lineRule="auto"/>
                </w:pPr>
              </w:pPrChange>
            </w:pPr>
            <w:ins w:id="4277" w:author="Sano Yuma" w:date="2023-02-17T21:40:00Z">
              <w:r>
                <w:rPr>
                  <w:rFonts w:ascii="ＭＳ ゴシック" w:eastAsia="ＭＳ ゴシック" w:hAnsi="ＭＳ ゴシック"/>
                  <w:sz w:val="18"/>
                  <w:szCs w:val="18"/>
                </w:rPr>
                <w:t xml:space="preserve">    </w:t>
              </w:r>
            </w:ins>
            <w:ins w:id="4278" w:author="Sano Yuma" w:date="2023-02-17T21:03:00Z">
              <w:r w:rsidR="00C12C67" w:rsidRPr="00C12C67">
                <w:rPr>
                  <w:rFonts w:ascii="ＭＳ ゴシック" w:eastAsia="ＭＳ ゴシック" w:hAnsi="ＭＳ ゴシック"/>
                  <w:sz w:val="18"/>
                  <w:szCs w:val="18"/>
                  <w:rPrChange w:id="4279" w:author="Sano Yuma" w:date="2023-02-17T21:03:00Z">
                    <w:rPr>
                      <w:szCs w:val="21"/>
                    </w:rPr>
                  </w:rPrChange>
                </w:rPr>
                <w:t>ax.add_patch(court2)</w:t>
              </w:r>
            </w:ins>
          </w:p>
          <w:p w14:paraId="6A604ED2" w14:textId="03A3D06C" w:rsidR="00C12C67" w:rsidRPr="00C12C67" w:rsidRDefault="000636E6">
            <w:pPr>
              <w:spacing w:line="240" w:lineRule="exact"/>
              <w:rPr>
                <w:ins w:id="4280" w:author="Sano Yuma" w:date="2023-02-17T21:03:00Z"/>
                <w:rFonts w:ascii="ＭＳ ゴシック" w:eastAsia="ＭＳ ゴシック" w:hAnsi="ＭＳ ゴシック"/>
                <w:sz w:val="18"/>
                <w:szCs w:val="18"/>
                <w:rPrChange w:id="4281" w:author="Sano Yuma" w:date="2023-02-17T21:03:00Z">
                  <w:rPr>
                    <w:ins w:id="4282" w:author="Sano Yuma" w:date="2023-02-17T21:03:00Z"/>
                    <w:szCs w:val="21"/>
                  </w:rPr>
                </w:rPrChange>
              </w:rPr>
              <w:pPrChange w:id="4283" w:author="Sano Yuma" w:date="2023-02-17T21:03:00Z">
                <w:pPr>
                  <w:spacing w:line="360" w:lineRule="auto"/>
                </w:pPr>
              </w:pPrChange>
            </w:pPr>
            <w:ins w:id="4284" w:author="Sano Yuma" w:date="2023-02-17T21:40:00Z">
              <w:r>
                <w:rPr>
                  <w:rFonts w:ascii="ＭＳ ゴシック" w:eastAsia="ＭＳ ゴシック" w:hAnsi="ＭＳ ゴシック"/>
                  <w:sz w:val="18"/>
                  <w:szCs w:val="18"/>
                </w:rPr>
                <w:t xml:space="preserve">    </w:t>
              </w:r>
            </w:ins>
            <w:ins w:id="4285" w:author="Sano Yuma" w:date="2023-02-17T21:03:00Z">
              <w:r w:rsidR="00C12C67" w:rsidRPr="00C12C67">
                <w:rPr>
                  <w:rFonts w:ascii="ＭＳ ゴシック" w:eastAsia="ＭＳ ゴシック" w:hAnsi="ＭＳ ゴシック"/>
                  <w:sz w:val="18"/>
                  <w:szCs w:val="18"/>
                  <w:rPrChange w:id="4286" w:author="Sano Yuma" w:date="2023-02-17T21:03:00Z">
                    <w:rPr>
                      <w:szCs w:val="21"/>
                    </w:rPr>
                  </w:rPrChange>
                </w:rPr>
                <w:t>ax.add_patch(court3)</w:t>
              </w:r>
            </w:ins>
          </w:p>
          <w:p w14:paraId="0BBCD10B" w14:textId="37A32158" w:rsidR="00C12C67" w:rsidRPr="00C12C67" w:rsidRDefault="000636E6">
            <w:pPr>
              <w:spacing w:line="240" w:lineRule="exact"/>
              <w:rPr>
                <w:ins w:id="4287" w:author="Sano Yuma" w:date="2023-02-17T21:03:00Z"/>
                <w:rFonts w:ascii="ＭＳ ゴシック" w:eastAsia="ＭＳ ゴシック" w:hAnsi="ＭＳ ゴシック"/>
                <w:sz w:val="18"/>
                <w:szCs w:val="18"/>
                <w:rPrChange w:id="4288" w:author="Sano Yuma" w:date="2023-02-17T21:03:00Z">
                  <w:rPr>
                    <w:ins w:id="4289" w:author="Sano Yuma" w:date="2023-02-17T21:03:00Z"/>
                    <w:szCs w:val="21"/>
                  </w:rPr>
                </w:rPrChange>
              </w:rPr>
              <w:pPrChange w:id="4290" w:author="Sano Yuma" w:date="2023-02-17T21:03:00Z">
                <w:pPr>
                  <w:spacing w:line="360" w:lineRule="auto"/>
                </w:pPr>
              </w:pPrChange>
            </w:pPr>
            <w:ins w:id="4291" w:author="Sano Yuma" w:date="2023-02-17T21:40:00Z">
              <w:r>
                <w:rPr>
                  <w:rFonts w:ascii="ＭＳ ゴシック" w:eastAsia="ＭＳ ゴシック" w:hAnsi="ＭＳ ゴシック"/>
                  <w:sz w:val="18"/>
                  <w:szCs w:val="18"/>
                </w:rPr>
                <w:t xml:space="preserve">    </w:t>
              </w:r>
            </w:ins>
            <w:ins w:id="4292" w:author="Sano Yuma" w:date="2023-02-17T21:03:00Z">
              <w:r w:rsidR="00C12C67" w:rsidRPr="00C12C67">
                <w:rPr>
                  <w:rFonts w:ascii="ＭＳ ゴシック" w:eastAsia="ＭＳ ゴシック" w:hAnsi="ＭＳ ゴシック"/>
                  <w:sz w:val="18"/>
                  <w:szCs w:val="18"/>
                  <w:rPrChange w:id="4293" w:author="Sano Yuma" w:date="2023-02-17T21:03:00Z">
                    <w:rPr>
                      <w:szCs w:val="21"/>
                    </w:rPr>
                  </w:rPrChange>
                </w:rPr>
                <w:t>ax.add_patch(court4)</w:t>
              </w:r>
            </w:ins>
          </w:p>
          <w:p w14:paraId="65AC450C" w14:textId="0F8E37AF" w:rsidR="00C12C67" w:rsidRPr="00C12C67" w:rsidRDefault="000636E6">
            <w:pPr>
              <w:spacing w:line="240" w:lineRule="exact"/>
              <w:rPr>
                <w:ins w:id="4294" w:author="Sano Yuma" w:date="2023-02-17T21:03:00Z"/>
                <w:rFonts w:ascii="ＭＳ ゴシック" w:eastAsia="ＭＳ ゴシック" w:hAnsi="ＭＳ ゴシック"/>
                <w:sz w:val="18"/>
                <w:szCs w:val="18"/>
                <w:rPrChange w:id="4295" w:author="Sano Yuma" w:date="2023-02-17T21:03:00Z">
                  <w:rPr>
                    <w:ins w:id="4296" w:author="Sano Yuma" w:date="2023-02-17T21:03:00Z"/>
                    <w:szCs w:val="21"/>
                  </w:rPr>
                </w:rPrChange>
              </w:rPr>
              <w:pPrChange w:id="4297" w:author="Sano Yuma" w:date="2023-02-17T21:03:00Z">
                <w:pPr>
                  <w:spacing w:line="360" w:lineRule="auto"/>
                </w:pPr>
              </w:pPrChange>
            </w:pPr>
            <w:ins w:id="4298" w:author="Sano Yuma" w:date="2023-02-17T21:40:00Z">
              <w:r>
                <w:rPr>
                  <w:rFonts w:ascii="ＭＳ ゴシック" w:eastAsia="ＭＳ ゴシック" w:hAnsi="ＭＳ ゴシック"/>
                  <w:sz w:val="18"/>
                  <w:szCs w:val="18"/>
                </w:rPr>
                <w:t xml:space="preserve">    </w:t>
              </w:r>
            </w:ins>
          </w:p>
          <w:p w14:paraId="1CE1C417" w14:textId="7DD30A52" w:rsidR="00C12C67" w:rsidRPr="00C12C67" w:rsidRDefault="000636E6">
            <w:pPr>
              <w:spacing w:line="240" w:lineRule="exact"/>
              <w:rPr>
                <w:ins w:id="4299" w:author="Sano Yuma" w:date="2023-02-17T21:03:00Z"/>
                <w:rFonts w:ascii="ＭＳ ゴシック" w:eastAsia="ＭＳ ゴシック" w:hAnsi="ＭＳ ゴシック"/>
                <w:sz w:val="18"/>
                <w:szCs w:val="18"/>
                <w:rPrChange w:id="4300" w:author="Sano Yuma" w:date="2023-02-17T21:03:00Z">
                  <w:rPr>
                    <w:ins w:id="4301" w:author="Sano Yuma" w:date="2023-02-17T21:03:00Z"/>
                    <w:szCs w:val="21"/>
                  </w:rPr>
                </w:rPrChange>
              </w:rPr>
              <w:pPrChange w:id="4302" w:author="Sano Yuma" w:date="2023-02-17T21:03:00Z">
                <w:pPr>
                  <w:spacing w:line="360" w:lineRule="auto"/>
                </w:pPr>
              </w:pPrChange>
            </w:pPr>
            <w:ins w:id="4303" w:author="Sano Yuma" w:date="2023-02-17T21:40:00Z">
              <w:r>
                <w:rPr>
                  <w:rFonts w:ascii="ＭＳ ゴシック" w:eastAsia="ＭＳ ゴシック" w:hAnsi="ＭＳ ゴシック"/>
                  <w:sz w:val="18"/>
                  <w:szCs w:val="18"/>
                </w:rPr>
                <w:t xml:space="preserve">    </w:t>
              </w:r>
            </w:ins>
            <w:ins w:id="4304" w:author="Sano Yuma" w:date="2023-02-17T21:03:00Z">
              <w:r w:rsidR="00C12C67" w:rsidRPr="00C12C67">
                <w:rPr>
                  <w:rFonts w:ascii="ＭＳ ゴシック" w:eastAsia="ＭＳ ゴシック" w:hAnsi="ＭＳ ゴシック"/>
                  <w:sz w:val="18"/>
                  <w:szCs w:val="18"/>
                  <w:rPrChange w:id="4305" w:author="Sano Yuma" w:date="2023-02-17T21:03:00Z">
                    <w:rPr>
                      <w:szCs w:val="21"/>
                    </w:rPr>
                  </w:rPrChange>
                </w:rPr>
                <w:t>with open(file) as f:</w:t>
              </w:r>
            </w:ins>
          </w:p>
          <w:p w14:paraId="1C2C5AF5" w14:textId="1B8EED70" w:rsidR="00C12C67" w:rsidRPr="00C12C67" w:rsidRDefault="000636E6">
            <w:pPr>
              <w:spacing w:line="240" w:lineRule="exact"/>
              <w:rPr>
                <w:ins w:id="4306" w:author="Sano Yuma" w:date="2023-02-17T21:03:00Z"/>
                <w:rFonts w:ascii="ＭＳ ゴシック" w:eastAsia="ＭＳ ゴシック" w:hAnsi="ＭＳ ゴシック"/>
                <w:sz w:val="18"/>
                <w:szCs w:val="18"/>
                <w:rPrChange w:id="4307" w:author="Sano Yuma" w:date="2023-02-17T21:03:00Z">
                  <w:rPr>
                    <w:ins w:id="4308" w:author="Sano Yuma" w:date="2023-02-17T21:03:00Z"/>
                    <w:szCs w:val="21"/>
                  </w:rPr>
                </w:rPrChange>
              </w:rPr>
              <w:pPrChange w:id="4309" w:author="Sano Yuma" w:date="2023-02-17T21:03:00Z">
                <w:pPr>
                  <w:spacing w:line="360" w:lineRule="auto"/>
                </w:pPr>
              </w:pPrChange>
            </w:pPr>
            <w:ins w:id="4310" w:author="Sano Yuma" w:date="2023-02-17T21:40:00Z">
              <w:r>
                <w:rPr>
                  <w:rFonts w:ascii="ＭＳ ゴシック" w:eastAsia="ＭＳ ゴシック" w:hAnsi="ＭＳ ゴシック"/>
                  <w:sz w:val="18"/>
                  <w:szCs w:val="18"/>
                </w:rPr>
                <w:t xml:space="preserve">        </w:t>
              </w:r>
            </w:ins>
            <w:ins w:id="4311" w:author="Sano Yuma" w:date="2023-02-17T21:03:00Z">
              <w:r w:rsidR="00C12C67" w:rsidRPr="00C12C67">
                <w:rPr>
                  <w:rFonts w:ascii="ＭＳ ゴシック" w:eastAsia="ＭＳ ゴシック" w:hAnsi="ＭＳ ゴシック"/>
                  <w:sz w:val="18"/>
                  <w:szCs w:val="18"/>
                  <w:rPrChange w:id="4312" w:author="Sano Yuma" w:date="2023-02-17T21:03:00Z">
                    <w:rPr>
                      <w:szCs w:val="21"/>
                    </w:rPr>
                  </w:rPrChange>
                </w:rPr>
                <w:t>data = json.load(f)</w:t>
              </w:r>
            </w:ins>
          </w:p>
          <w:p w14:paraId="6CAA301C" w14:textId="2ED632FD" w:rsidR="00C12C67" w:rsidRPr="00C12C67" w:rsidRDefault="000636E6">
            <w:pPr>
              <w:spacing w:line="240" w:lineRule="exact"/>
              <w:rPr>
                <w:ins w:id="4313" w:author="Sano Yuma" w:date="2023-02-17T21:03:00Z"/>
                <w:rFonts w:ascii="ＭＳ ゴシック" w:eastAsia="ＭＳ ゴシック" w:hAnsi="ＭＳ ゴシック"/>
                <w:sz w:val="18"/>
                <w:szCs w:val="18"/>
                <w:rPrChange w:id="4314" w:author="Sano Yuma" w:date="2023-02-17T21:03:00Z">
                  <w:rPr>
                    <w:ins w:id="4315" w:author="Sano Yuma" w:date="2023-02-17T21:03:00Z"/>
                    <w:szCs w:val="21"/>
                  </w:rPr>
                </w:rPrChange>
              </w:rPr>
              <w:pPrChange w:id="4316" w:author="Sano Yuma" w:date="2023-02-17T21:03:00Z">
                <w:pPr>
                  <w:spacing w:line="360" w:lineRule="auto"/>
                </w:pPr>
              </w:pPrChange>
            </w:pPr>
            <w:ins w:id="4317" w:author="Sano Yuma" w:date="2023-02-17T21:40:00Z">
              <w:r>
                <w:rPr>
                  <w:rFonts w:ascii="ＭＳ ゴシック" w:eastAsia="ＭＳ ゴシック" w:hAnsi="ＭＳ ゴシック"/>
                  <w:sz w:val="18"/>
                  <w:szCs w:val="18"/>
                </w:rPr>
                <w:t xml:space="preserve">        </w:t>
              </w:r>
            </w:ins>
            <w:ins w:id="4318" w:author="Sano Yuma" w:date="2023-02-17T21:03:00Z">
              <w:r w:rsidR="00C12C67" w:rsidRPr="00C12C67">
                <w:rPr>
                  <w:rFonts w:ascii="ＭＳ ゴシック" w:eastAsia="ＭＳ ゴシック" w:hAnsi="ＭＳ ゴシック"/>
                  <w:sz w:val="18"/>
                  <w:szCs w:val="18"/>
                  <w:rPrChange w:id="4319" w:author="Sano Yuma" w:date="2023-02-17T21:03:00Z">
                    <w:rPr>
                      <w:szCs w:val="21"/>
                    </w:rPr>
                  </w:rPrChange>
                </w:rPr>
                <w:t>for person in data:</w:t>
              </w:r>
            </w:ins>
          </w:p>
          <w:p w14:paraId="58048A79" w14:textId="3ED3847B" w:rsidR="00C12C67" w:rsidRPr="00C12C67" w:rsidRDefault="000636E6">
            <w:pPr>
              <w:spacing w:line="240" w:lineRule="exact"/>
              <w:rPr>
                <w:ins w:id="4320" w:author="Sano Yuma" w:date="2023-02-17T21:03:00Z"/>
                <w:rFonts w:ascii="ＭＳ ゴシック" w:eastAsia="ＭＳ ゴシック" w:hAnsi="ＭＳ ゴシック"/>
                <w:sz w:val="18"/>
                <w:szCs w:val="18"/>
                <w:rPrChange w:id="4321" w:author="Sano Yuma" w:date="2023-02-17T21:03:00Z">
                  <w:rPr>
                    <w:ins w:id="4322" w:author="Sano Yuma" w:date="2023-02-17T21:03:00Z"/>
                    <w:szCs w:val="21"/>
                  </w:rPr>
                </w:rPrChange>
              </w:rPr>
              <w:pPrChange w:id="4323" w:author="Sano Yuma" w:date="2023-02-17T21:03:00Z">
                <w:pPr>
                  <w:spacing w:line="360" w:lineRule="auto"/>
                </w:pPr>
              </w:pPrChange>
            </w:pPr>
            <w:ins w:id="4324" w:author="Sano Yuma" w:date="2023-02-17T21:40:00Z">
              <w:r>
                <w:rPr>
                  <w:rFonts w:ascii="ＭＳ ゴシック" w:eastAsia="ＭＳ ゴシック" w:hAnsi="ＭＳ ゴシック"/>
                  <w:sz w:val="18"/>
                  <w:szCs w:val="18"/>
                </w:rPr>
                <w:t xml:space="preserve">            </w:t>
              </w:r>
            </w:ins>
            <w:ins w:id="4325" w:author="Sano Yuma" w:date="2023-02-17T21:03:00Z">
              <w:r w:rsidR="00C12C67" w:rsidRPr="00C12C67">
                <w:rPr>
                  <w:rFonts w:ascii="ＭＳ ゴシック" w:eastAsia="ＭＳ ゴシック" w:hAnsi="ＭＳ ゴシック"/>
                  <w:sz w:val="18"/>
                  <w:szCs w:val="18"/>
                  <w:rPrChange w:id="4326" w:author="Sano Yuma" w:date="2023-02-17T21:03:00Z">
                    <w:rPr>
                      <w:szCs w:val="21"/>
                    </w:rPr>
                  </w:rPrChange>
                </w:rPr>
                <w:t># 座標軸変更の影響でxを9000で反転</w:t>
              </w:r>
            </w:ins>
          </w:p>
          <w:p w14:paraId="414117CD" w14:textId="281CFCB2" w:rsidR="00C12C67" w:rsidRPr="00C12C67" w:rsidRDefault="000636E6">
            <w:pPr>
              <w:spacing w:line="240" w:lineRule="exact"/>
              <w:rPr>
                <w:ins w:id="4327" w:author="Sano Yuma" w:date="2023-02-17T21:03:00Z"/>
                <w:rFonts w:ascii="ＭＳ ゴシック" w:eastAsia="ＭＳ ゴシック" w:hAnsi="ＭＳ ゴシック"/>
                <w:sz w:val="18"/>
                <w:szCs w:val="18"/>
                <w:rPrChange w:id="4328" w:author="Sano Yuma" w:date="2023-02-17T21:03:00Z">
                  <w:rPr>
                    <w:ins w:id="4329" w:author="Sano Yuma" w:date="2023-02-17T21:03:00Z"/>
                    <w:szCs w:val="21"/>
                  </w:rPr>
                </w:rPrChange>
              </w:rPr>
              <w:pPrChange w:id="4330" w:author="Sano Yuma" w:date="2023-02-17T21:03:00Z">
                <w:pPr>
                  <w:spacing w:line="360" w:lineRule="auto"/>
                </w:pPr>
              </w:pPrChange>
            </w:pPr>
            <w:ins w:id="4331" w:author="Sano Yuma" w:date="2023-02-17T21:40:00Z">
              <w:r>
                <w:rPr>
                  <w:rFonts w:ascii="ＭＳ ゴシック" w:eastAsia="ＭＳ ゴシック" w:hAnsi="ＭＳ ゴシック"/>
                  <w:sz w:val="18"/>
                  <w:szCs w:val="18"/>
                </w:rPr>
                <w:t xml:space="preserve">            </w:t>
              </w:r>
            </w:ins>
            <w:ins w:id="4332" w:author="Sano Yuma" w:date="2023-02-17T21:03:00Z">
              <w:r w:rsidR="00C12C67" w:rsidRPr="00C12C67">
                <w:rPr>
                  <w:rFonts w:ascii="ＭＳ ゴシック" w:eastAsia="ＭＳ ゴシック" w:hAnsi="ＭＳ ゴシック"/>
                  <w:sz w:val="18"/>
                  <w:szCs w:val="18"/>
                  <w:rPrChange w:id="4333" w:author="Sano Yuma" w:date="2023-02-17T21:03:00Z">
                    <w:rPr>
                      <w:szCs w:val="21"/>
                    </w:rPr>
                  </w:rPrChange>
                </w:rPr>
                <w:t>x = 9000*2 - data[person][0]</w:t>
              </w:r>
            </w:ins>
          </w:p>
          <w:p w14:paraId="793AF720" w14:textId="6A83AA52" w:rsidR="00C12C67" w:rsidRPr="00C12C67" w:rsidRDefault="000636E6">
            <w:pPr>
              <w:spacing w:line="240" w:lineRule="exact"/>
              <w:rPr>
                <w:ins w:id="4334" w:author="Sano Yuma" w:date="2023-02-17T21:03:00Z"/>
                <w:rFonts w:ascii="ＭＳ ゴシック" w:eastAsia="ＭＳ ゴシック" w:hAnsi="ＭＳ ゴシック"/>
                <w:sz w:val="18"/>
                <w:szCs w:val="18"/>
                <w:rPrChange w:id="4335" w:author="Sano Yuma" w:date="2023-02-17T21:03:00Z">
                  <w:rPr>
                    <w:ins w:id="4336" w:author="Sano Yuma" w:date="2023-02-17T21:03:00Z"/>
                    <w:szCs w:val="21"/>
                  </w:rPr>
                </w:rPrChange>
              </w:rPr>
              <w:pPrChange w:id="4337" w:author="Sano Yuma" w:date="2023-02-17T21:03:00Z">
                <w:pPr>
                  <w:spacing w:line="360" w:lineRule="auto"/>
                </w:pPr>
              </w:pPrChange>
            </w:pPr>
            <w:ins w:id="4338" w:author="Sano Yuma" w:date="2023-02-17T21:40:00Z">
              <w:r>
                <w:rPr>
                  <w:rFonts w:ascii="ＭＳ ゴシック" w:eastAsia="ＭＳ ゴシック" w:hAnsi="ＭＳ ゴシック"/>
                  <w:sz w:val="18"/>
                  <w:szCs w:val="18"/>
                </w:rPr>
                <w:t xml:space="preserve">            </w:t>
              </w:r>
            </w:ins>
            <w:ins w:id="4339" w:author="Sano Yuma" w:date="2023-02-17T21:03:00Z">
              <w:r w:rsidR="00C12C67" w:rsidRPr="00C12C67">
                <w:rPr>
                  <w:rFonts w:ascii="ＭＳ ゴシック" w:eastAsia="ＭＳ ゴシック" w:hAnsi="ＭＳ ゴシック"/>
                  <w:sz w:val="18"/>
                  <w:szCs w:val="18"/>
                  <w:rPrChange w:id="4340" w:author="Sano Yuma" w:date="2023-02-17T21:03:00Z">
                    <w:rPr>
                      <w:szCs w:val="21"/>
                    </w:rPr>
                  </w:rPrChange>
                </w:rPr>
                <w:t>if data[person][0] &gt; 9000:</w:t>
              </w:r>
            </w:ins>
          </w:p>
          <w:p w14:paraId="5E653F82" w14:textId="77777777" w:rsidR="00944B3B" w:rsidRDefault="000636E6" w:rsidP="00C12C67">
            <w:pPr>
              <w:spacing w:line="240" w:lineRule="exact"/>
              <w:rPr>
                <w:ins w:id="4341" w:author="Sano Yuma" w:date="2023-02-17T21:42:00Z"/>
                <w:rFonts w:ascii="ＭＳ ゴシック" w:eastAsia="ＭＳ ゴシック" w:hAnsi="ＭＳ ゴシック"/>
                <w:sz w:val="18"/>
                <w:szCs w:val="18"/>
              </w:rPr>
            </w:pPr>
            <w:ins w:id="4342" w:author="Sano Yuma" w:date="2023-02-17T21:40:00Z">
              <w:r>
                <w:rPr>
                  <w:rFonts w:ascii="ＭＳ ゴシック" w:eastAsia="ＭＳ ゴシック" w:hAnsi="ＭＳ ゴシック"/>
                  <w:sz w:val="18"/>
                  <w:szCs w:val="18"/>
                </w:rPr>
                <w:t xml:space="preserve">                </w:t>
              </w:r>
            </w:ins>
            <w:ins w:id="4343" w:author="Sano Yuma" w:date="2023-02-17T21:03:00Z">
              <w:r w:rsidR="00C12C67" w:rsidRPr="00C12C67">
                <w:rPr>
                  <w:rFonts w:ascii="ＭＳ ゴシック" w:eastAsia="ＭＳ ゴシック" w:hAnsi="ＭＳ ゴシック"/>
                  <w:sz w:val="18"/>
                  <w:szCs w:val="18"/>
                  <w:rPrChange w:id="4344" w:author="Sano Yuma" w:date="2023-02-17T21:03:00Z">
                    <w:rPr>
                      <w:szCs w:val="21"/>
                    </w:rPr>
                  </w:rPrChange>
                </w:rPr>
                <w:t>ax.text(</w:t>
              </w:r>
            </w:ins>
          </w:p>
          <w:p w14:paraId="531FA043" w14:textId="4060D8AD" w:rsidR="00944B3B" w:rsidRDefault="00C12C67">
            <w:pPr>
              <w:spacing w:line="240" w:lineRule="exact"/>
              <w:ind w:firstLineChars="1000" w:firstLine="1800"/>
              <w:rPr>
                <w:ins w:id="4345" w:author="Sano Yuma" w:date="2023-02-17T21:42:00Z"/>
                <w:rFonts w:ascii="ＭＳ ゴシック" w:eastAsia="ＭＳ ゴシック" w:hAnsi="ＭＳ ゴシック"/>
                <w:sz w:val="18"/>
                <w:szCs w:val="18"/>
              </w:rPr>
              <w:pPrChange w:id="4346" w:author="Sano Yuma" w:date="2023-02-17T21:42:00Z">
                <w:pPr>
                  <w:spacing w:line="240" w:lineRule="exact"/>
                </w:pPr>
              </w:pPrChange>
            </w:pPr>
            <w:ins w:id="4347" w:author="Sano Yuma" w:date="2023-02-17T21:03:00Z">
              <w:r w:rsidRPr="00C12C67">
                <w:rPr>
                  <w:rFonts w:ascii="ＭＳ ゴシック" w:eastAsia="ＭＳ ゴシック" w:hAnsi="ＭＳ ゴシック"/>
                  <w:sz w:val="18"/>
                  <w:szCs w:val="18"/>
                  <w:rPrChange w:id="4348" w:author="Sano Yuma" w:date="2023-02-17T21:03:00Z">
                    <w:rPr>
                      <w:szCs w:val="21"/>
                    </w:rPr>
                  </w:rPrChange>
                </w:rPr>
                <w:t>x, data[person][1], person, size=textsize,</w:t>
              </w:r>
            </w:ins>
          </w:p>
          <w:p w14:paraId="07CF7766" w14:textId="71B8CB1F" w:rsidR="00944B3B" w:rsidRDefault="00C12C67">
            <w:pPr>
              <w:spacing w:line="240" w:lineRule="exact"/>
              <w:ind w:firstLineChars="1000" w:firstLine="1800"/>
              <w:rPr>
                <w:ins w:id="4349" w:author="Sano Yuma" w:date="2023-02-17T21:42:00Z"/>
                <w:rFonts w:ascii="ＭＳ ゴシック" w:eastAsia="ＭＳ ゴシック" w:hAnsi="ＭＳ ゴシック"/>
                <w:sz w:val="18"/>
                <w:szCs w:val="18"/>
              </w:rPr>
              <w:pPrChange w:id="4350" w:author="Sano Yuma" w:date="2023-02-17T21:42:00Z">
                <w:pPr>
                  <w:spacing w:line="240" w:lineRule="exact"/>
                </w:pPr>
              </w:pPrChange>
            </w:pPr>
            <w:ins w:id="4351" w:author="Sano Yuma" w:date="2023-02-17T21:03:00Z">
              <w:r w:rsidRPr="00C12C67">
                <w:rPr>
                  <w:rFonts w:ascii="ＭＳ ゴシック" w:eastAsia="ＭＳ ゴシック" w:hAnsi="ＭＳ ゴシック"/>
                  <w:sz w:val="18"/>
                  <w:szCs w:val="18"/>
                  <w:rPrChange w:id="4352" w:author="Sano Yuma" w:date="2023-02-17T21:03:00Z">
                    <w:rPr>
                      <w:szCs w:val="21"/>
                    </w:rPr>
                  </w:rPrChange>
                </w:rPr>
                <w:t>horizontalalignment="center", verticalalignment="center",</w:t>
              </w:r>
            </w:ins>
          </w:p>
          <w:p w14:paraId="135CA29F" w14:textId="77777777" w:rsidR="00944B3B" w:rsidRDefault="00C12C67">
            <w:pPr>
              <w:spacing w:line="240" w:lineRule="exact"/>
              <w:ind w:firstLineChars="1000" w:firstLine="1800"/>
              <w:rPr>
                <w:ins w:id="4353" w:author="Sano Yuma" w:date="2023-02-17T21:42:00Z"/>
                <w:rFonts w:ascii="ＭＳ ゴシック" w:eastAsia="ＭＳ ゴシック" w:hAnsi="ＭＳ ゴシック"/>
                <w:sz w:val="18"/>
                <w:szCs w:val="18"/>
              </w:rPr>
              <w:pPrChange w:id="4354" w:author="Sano Yuma" w:date="2023-02-17T21:42:00Z">
                <w:pPr>
                  <w:spacing w:line="240" w:lineRule="exact"/>
                  <w:ind w:firstLineChars="800" w:firstLine="1680"/>
                </w:pPr>
              </w:pPrChange>
            </w:pPr>
            <w:ins w:id="4355" w:author="Sano Yuma" w:date="2023-02-17T21:03:00Z">
              <w:r w:rsidRPr="00C12C67">
                <w:rPr>
                  <w:rFonts w:ascii="ＭＳ ゴシック" w:eastAsia="ＭＳ ゴシック" w:hAnsi="ＭＳ ゴシック"/>
                  <w:sz w:val="18"/>
                  <w:szCs w:val="18"/>
                  <w:rPrChange w:id="4356" w:author="Sano Yuma" w:date="2023-02-17T21:03:00Z">
                    <w:rPr>
                      <w:szCs w:val="21"/>
                    </w:rPr>
                  </w:rPrChange>
                </w:rPr>
                <w:t>color="red", fontweight="bold"</w:t>
              </w:r>
            </w:ins>
          </w:p>
          <w:p w14:paraId="662776CA" w14:textId="2BE1E00A" w:rsidR="00C12C67" w:rsidRPr="00C12C67" w:rsidRDefault="00C12C67">
            <w:pPr>
              <w:spacing w:line="240" w:lineRule="exact"/>
              <w:ind w:firstLineChars="800" w:firstLine="1440"/>
              <w:rPr>
                <w:ins w:id="4357" w:author="Sano Yuma" w:date="2023-02-17T21:03:00Z"/>
                <w:rFonts w:ascii="ＭＳ ゴシック" w:eastAsia="ＭＳ ゴシック" w:hAnsi="ＭＳ ゴシック"/>
                <w:sz w:val="18"/>
                <w:szCs w:val="18"/>
                <w:rPrChange w:id="4358" w:author="Sano Yuma" w:date="2023-02-17T21:03:00Z">
                  <w:rPr>
                    <w:ins w:id="4359" w:author="Sano Yuma" w:date="2023-02-17T21:03:00Z"/>
                    <w:szCs w:val="21"/>
                  </w:rPr>
                </w:rPrChange>
              </w:rPr>
              <w:pPrChange w:id="4360" w:author="Sano Yuma" w:date="2023-02-17T21:42:00Z">
                <w:pPr>
                  <w:spacing w:line="360" w:lineRule="auto"/>
                </w:pPr>
              </w:pPrChange>
            </w:pPr>
            <w:ins w:id="4361" w:author="Sano Yuma" w:date="2023-02-17T21:03:00Z">
              <w:r w:rsidRPr="00C12C67">
                <w:rPr>
                  <w:rFonts w:ascii="ＭＳ ゴシック" w:eastAsia="ＭＳ ゴシック" w:hAnsi="ＭＳ ゴシック"/>
                  <w:sz w:val="18"/>
                  <w:szCs w:val="18"/>
                  <w:rPrChange w:id="4362" w:author="Sano Yuma" w:date="2023-02-17T21:03:00Z">
                    <w:rPr>
                      <w:szCs w:val="21"/>
                    </w:rPr>
                  </w:rPrChange>
                </w:rPr>
                <w:t>)</w:t>
              </w:r>
            </w:ins>
          </w:p>
          <w:p w14:paraId="13052071" w14:textId="2960E4BE" w:rsidR="00C12C67" w:rsidRPr="00C12C67" w:rsidRDefault="000636E6">
            <w:pPr>
              <w:spacing w:line="240" w:lineRule="exact"/>
              <w:rPr>
                <w:ins w:id="4363" w:author="Sano Yuma" w:date="2023-02-17T21:03:00Z"/>
                <w:rFonts w:ascii="ＭＳ ゴシック" w:eastAsia="ＭＳ ゴシック" w:hAnsi="ＭＳ ゴシック"/>
                <w:sz w:val="18"/>
                <w:szCs w:val="18"/>
                <w:rPrChange w:id="4364" w:author="Sano Yuma" w:date="2023-02-17T21:03:00Z">
                  <w:rPr>
                    <w:ins w:id="4365" w:author="Sano Yuma" w:date="2023-02-17T21:03:00Z"/>
                    <w:szCs w:val="21"/>
                  </w:rPr>
                </w:rPrChange>
              </w:rPr>
              <w:pPrChange w:id="4366" w:author="Sano Yuma" w:date="2023-02-17T21:03:00Z">
                <w:pPr>
                  <w:spacing w:line="360" w:lineRule="auto"/>
                </w:pPr>
              </w:pPrChange>
            </w:pPr>
            <w:ins w:id="4367" w:author="Sano Yuma" w:date="2023-02-17T21:40:00Z">
              <w:r>
                <w:rPr>
                  <w:rFonts w:ascii="ＭＳ ゴシック" w:eastAsia="ＭＳ ゴシック" w:hAnsi="ＭＳ ゴシック"/>
                  <w:sz w:val="18"/>
                  <w:szCs w:val="18"/>
                </w:rPr>
                <w:t xml:space="preserve">            </w:t>
              </w:r>
            </w:ins>
            <w:ins w:id="4368" w:author="Sano Yuma" w:date="2023-02-17T21:03:00Z">
              <w:r w:rsidR="00C12C67" w:rsidRPr="00C12C67">
                <w:rPr>
                  <w:rFonts w:ascii="ＭＳ ゴシック" w:eastAsia="ＭＳ ゴシック" w:hAnsi="ＭＳ ゴシック"/>
                  <w:sz w:val="18"/>
                  <w:szCs w:val="18"/>
                  <w:rPrChange w:id="4369" w:author="Sano Yuma" w:date="2023-02-17T21:03:00Z">
                    <w:rPr>
                      <w:szCs w:val="21"/>
                    </w:rPr>
                  </w:rPrChange>
                </w:rPr>
                <w:t>else:</w:t>
              </w:r>
            </w:ins>
          </w:p>
          <w:p w14:paraId="3C4C1F22" w14:textId="77777777" w:rsidR="00944B3B" w:rsidRDefault="000636E6" w:rsidP="00C12C67">
            <w:pPr>
              <w:spacing w:line="240" w:lineRule="exact"/>
              <w:rPr>
                <w:ins w:id="4370" w:author="Sano Yuma" w:date="2023-02-17T21:42:00Z"/>
                <w:rFonts w:ascii="ＭＳ ゴシック" w:eastAsia="ＭＳ ゴシック" w:hAnsi="ＭＳ ゴシック"/>
                <w:sz w:val="18"/>
                <w:szCs w:val="18"/>
              </w:rPr>
            </w:pPr>
            <w:ins w:id="4371" w:author="Sano Yuma" w:date="2023-02-17T21:40:00Z">
              <w:r>
                <w:rPr>
                  <w:rFonts w:ascii="ＭＳ ゴシック" w:eastAsia="ＭＳ ゴシック" w:hAnsi="ＭＳ ゴシック"/>
                  <w:sz w:val="18"/>
                  <w:szCs w:val="18"/>
                </w:rPr>
                <w:t xml:space="preserve">                </w:t>
              </w:r>
            </w:ins>
            <w:ins w:id="4372" w:author="Sano Yuma" w:date="2023-02-17T21:03:00Z">
              <w:r w:rsidR="00C12C67" w:rsidRPr="00C12C67">
                <w:rPr>
                  <w:rFonts w:ascii="ＭＳ ゴシック" w:eastAsia="ＭＳ ゴシック" w:hAnsi="ＭＳ ゴシック"/>
                  <w:sz w:val="18"/>
                  <w:szCs w:val="18"/>
                  <w:rPrChange w:id="4373" w:author="Sano Yuma" w:date="2023-02-17T21:03:00Z">
                    <w:rPr>
                      <w:szCs w:val="21"/>
                    </w:rPr>
                  </w:rPrChange>
                </w:rPr>
                <w:t>ax.text(</w:t>
              </w:r>
            </w:ins>
          </w:p>
          <w:p w14:paraId="4F1FA2D5" w14:textId="77777777" w:rsidR="00944B3B" w:rsidRDefault="00C12C67" w:rsidP="00944B3B">
            <w:pPr>
              <w:spacing w:line="240" w:lineRule="exact"/>
              <w:ind w:firstLineChars="1000" w:firstLine="1800"/>
              <w:rPr>
                <w:ins w:id="4374" w:author="Sano Yuma" w:date="2023-02-17T21:43:00Z"/>
                <w:rFonts w:ascii="ＭＳ ゴシック" w:eastAsia="ＭＳ ゴシック" w:hAnsi="ＭＳ ゴシック"/>
                <w:sz w:val="18"/>
                <w:szCs w:val="18"/>
              </w:rPr>
            </w:pPr>
            <w:ins w:id="4375" w:author="Sano Yuma" w:date="2023-02-17T21:03:00Z">
              <w:r w:rsidRPr="00C12C67">
                <w:rPr>
                  <w:rFonts w:ascii="ＭＳ ゴシック" w:eastAsia="ＭＳ ゴシック" w:hAnsi="ＭＳ ゴシック"/>
                  <w:sz w:val="18"/>
                  <w:szCs w:val="18"/>
                  <w:rPrChange w:id="4376" w:author="Sano Yuma" w:date="2023-02-17T21:03:00Z">
                    <w:rPr>
                      <w:szCs w:val="21"/>
                    </w:rPr>
                  </w:rPrChange>
                </w:rPr>
                <w:t xml:space="preserve">x, data[person][1], person, size=textsize, </w:t>
              </w:r>
            </w:ins>
          </w:p>
          <w:p w14:paraId="4AE1DCA0" w14:textId="77777777" w:rsidR="00944B3B" w:rsidRDefault="00C12C67" w:rsidP="00944B3B">
            <w:pPr>
              <w:spacing w:line="240" w:lineRule="exact"/>
              <w:ind w:firstLineChars="1000" w:firstLine="1800"/>
              <w:rPr>
                <w:ins w:id="4377" w:author="Sano Yuma" w:date="2023-02-17T21:43:00Z"/>
                <w:rFonts w:ascii="ＭＳ ゴシック" w:eastAsia="ＭＳ ゴシック" w:hAnsi="ＭＳ ゴシック"/>
                <w:sz w:val="18"/>
                <w:szCs w:val="18"/>
              </w:rPr>
            </w:pPr>
            <w:ins w:id="4378" w:author="Sano Yuma" w:date="2023-02-17T21:03:00Z">
              <w:r w:rsidRPr="00C12C67">
                <w:rPr>
                  <w:rFonts w:ascii="ＭＳ ゴシック" w:eastAsia="ＭＳ ゴシック" w:hAnsi="ＭＳ ゴシック"/>
                  <w:sz w:val="18"/>
                  <w:szCs w:val="18"/>
                  <w:rPrChange w:id="4379" w:author="Sano Yuma" w:date="2023-02-17T21:03:00Z">
                    <w:rPr>
                      <w:szCs w:val="21"/>
                    </w:rPr>
                  </w:rPrChange>
                </w:rPr>
                <w:t xml:space="preserve">horizontalalignment="center", verticalalignment="center", </w:t>
              </w:r>
            </w:ins>
          </w:p>
          <w:p w14:paraId="376EDBFF" w14:textId="77777777" w:rsidR="00944B3B" w:rsidRDefault="00C12C67" w:rsidP="00944B3B">
            <w:pPr>
              <w:spacing w:line="240" w:lineRule="exact"/>
              <w:ind w:firstLineChars="1000" w:firstLine="1800"/>
              <w:rPr>
                <w:ins w:id="4380" w:author="Sano Yuma" w:date="2023-02-17T21:43:00Z"/>
                <w:rFonts w:ascii="ＭＳ ゴシック" w:eastAsia="ＭＳ ゴシック" w:hAnsi="ＭＳ ゴシック"/>
                <w:sz w:val="18"/>
                <w:szCs w:val="18"/>
              </w:rPr>
            </w:pPr>
            <w:ins w:id="4381" w:author="Sano Yuma" w:date="2023-02-17T21:03:00Z">
              <w:r w:rsidRPr="00C12C67">
                <w:rPr>
                  <w:rFonts w:ascii="ＭＳ ゴシック" w:eastAsia="ＭＳ ゴシック" w:hAnsi="ＭＳ ゴシック"/>
                  <w:sz w:val="18"/>
                  <w:szCs w:val="18"/>
                  <w:rPrChange w:id="4382" w:author="Sano Yuma" w:date="2023-02-17T21:03:00Z">
                    <w:rPr>
                      <w:szCs w:val="21"/>
                    </w:rPr>
                  </w:rPrChange>
                </w:rPr>
                <w:t>color="blue", fontweight="bold"</w:t>
              </w:r>
            </w:ins>
          </w:p>
          <w:p w14:paraId="0B30F504" w14:textId="6043317A" w:rsidR="00C12C67" w:rsidRPr="00C12C67" w:rsidRDefault="00C12C67">
            <w:pPr>
              <w:spacing w:line="240" w:lineRule="exact"/>
              <w:ind w:firstLineChars="800" w:firstLine="1440"/>
              <w:rPr>
                <w:ins w:id="4383" w:author="Sano Yuma" w:date="2023-02-17T21:03:00Z"/>
                <w:rFonts w:ascii="ＭＳ ゴシック" w:eastAsia="ＭＳ ゴシック" w:hAnsi="ＭＳ ゴシック"/>
                <w:sz w:val="18"/>
                <w:szCs w:val="18"/>
                <w:rPrChange w:id="4384" w:author="Sano Yuma" w:date="2023-02-17T21:03:00Z">
                  <w:rPr>
                    <w:ins w:id="4385" w:author="Sano Yuma" w:date="2023-02-17T21:03:00Z"/>
                    <w:szCs w:val="21"/>
                  </w:rPr>
                </w:rPrChange>
              </w:rPr>
              <w:pPrChange w:id="4386" w:author="Sano Yuma" w:date="2023-02-17T21:43:00Z">
                <w:pPr>
                  <w:spacing w:line="360" w:lineRule="auto"/>
                </w:pPr>
              </w:pPrChange>
            </w:pPr>
            <w:ins w:id="4387" w:author="Sano Yuma" w:date="2023-02-17T21:03:00Z">
              <w:r w:rsidRPr="00C12C67">
                <w:rPr>
                  <w:rFonts w:ascii="ＭＳ ゴシック" w:eastAsia="ＭＳ ゴシック" w:hAnsi="ＭＳ ゴシック"/>
                  <w:sz w:val="18"/>
                  <w:szCs w:val="18"/>
                  <w:rPrChange w:id="4388" w:author="Sano Yuma" w:date="2023-02-17T21:03:00Z">
                    <w:rPr>
                      <w:szCs w:val="21"/>
                    </w:rPr>
                  </w:rPrChange>
                </w:rPr>
                <w:t>)</w:t>
              </w:r>
            </w:ins>
          </w:p>
          <w:p w14:paraId="703460CF" w14:textId="346013A6" w:rsidR="00C12C67" w:rsidRPr="00C12C67" w:rsidRDefault="000636E6">
            <w:pPr>
              <w:spacing w:line="240" w:lineRule="exact"/>
              <w:rPr>
                <w:ins w:id="4389" w:author="Sano Yuma" w:date="2023-02-17T21:03:00Z"/>
                <w:rFonts w:ascii="ＭＳ ゴシック" w:eastAsia="ＭＳ ゴシック" w:hAnsi="ＭＳ ゴシック"/>
                <w:sz w:val="18"/>
                <w:szCs w:val="18"/>
                <w:rPrChange w:id="4390" w:author="Sano Yuma" w:date="2023-02-17T21:03:00Z">
                  <w:rPr>
                    <w:ins w:id="4391" w:author="Sano Yuma" w:date="2023-02-17T21:03:00Z"/>
                    <w:szCs w:val="21"/>
                  </w:rPr>
                </w:rPrChange>
              </w:rPr>
              <w:pPrChange w:id="4392" w:author="Sano Yuma" w:date="2023-02-17T21:03:00Z">
                <w:pPr>
                  <w:spacing w:line="360" w:lineRule="auto"/>
                </w:pPr>
              </w:pPrChange>
            </w:pPr>
            <w:ins w:id="4393" w:author="Sano Yuma" w:date="2023-02-17T21:40:00Z">
              <w:r>
                <w:rPr>
                  <w:rFonts w:ascii="ＭＳ ゴシック" w:eastAsia="ＭＳ ゴシック" w:hAnsi="ＭＳ ゴシック"/>
                  <w:sz w:val="18"/>
                  <w:szCs w:val="18"/>
                </w:rPr>
                <w:t xml:space="preserve">    </w:t>
              </w:r>
            </w:ins>
          </w:p>
          <w:p w14:paraId="2472D48B" w14:textId="4BBC1B68" w:rsidR="00C12C67" w:rsidRPr="00C12C67" w:rsidRDefault="000636E6">
            <w:pPr>
              <w:spacing w:line="240" w:lineRule="exact"/>
              <w:rPr>
                <w:ins w:id="4394" w:author="Sano Yuma" w:date="2023-02-17T21:03:00Z"/>
                <w:rFonts w:ascii="ＭＳ ゴシック" w:eastAsia="ＭＳ ゴシック" w:hAnsi="ＭＳ ゴシック"/>
                <w:sz w:val="18"/>
                <w:szCs w:val="18"/>
                <w:rPrChange w:id="4395" w:author="Sano Yuma" w:date="2023-02-17T21:03:00Z">
                  <w:rPr>
                    <w:ins w:id="4396" w:author="Sano Yuma" w:date="2023-02-17T21:03:00Z"/>
                    <w:szCs w:val="21"/>
                  </w:rPr>
                </w:rPrChange>
              </w:rPr>
              <w:pPrChange w:id="4397" w:author="Sano Yuma" w:date="2023-02-17T21:03:00Z">
                <w:pPr>
                  <w:spacing w:line="360" w:lineRule="auto"/>
                </w:pPr>
              </w:pPrChange>
            </w:pPr>
            <w:ins w:id="4398" w:author="Sano Yuma" w:date="2023-02-17T21:40:00Z">
              <w:r>
                <w:rPr>
                  <w:rFonts w:ascii="ＭＳ ゴシック" w:eastAsia="ＭＳ ゴシック" w:hAnsi="ＭＳ ゴシック"/>
                  <w:sz w:val="18"/>
                  <w:szCs w:val="18"/>
                </w:rPr>
                <w:t xml:space="preserve">    </w:t>
              </w:r>
            </w:ins>
            <w:ins w:id="4399" w:author="Sano Yuma" w:date="2023-02-17T21:03:00Z">
              <w:r w:rsidR="00C12C67" w:rsidRPr="00C12C67">
                <w:rPr>
                  <w:rFonts w:ascii="ＭＳ ゴシック" w:eastAsia="ＭＳ ゴシック" w:hAnsi="ＭＳ ゴシック"/>
                  <w:sz w:val="18"/>
                  <w:szCs w:val="18"/>
                  <w:rPrChange w:id="4400" w:author="Sano Yuma" w:date="2023-02-17T21:03:00Z">
                    <w:rPr>
                      <w:szCs w:val="21"/>
                    </w:rPr>
                  </w:rPrChange>
                </w:rPr>
                <w:t>figFileName = "output/sanple{}.png".format(str(count).zfill(digit))</w:t>
              </w:r>
            </w:ins>
          </w:p>
          <w:p w14:paraId="6450AF56" w14:textId="28EF274C" w:rsidR="00C12C67" w:rsidRPr="00C12C67" w:rsidRDefault="000636E6">
            <w:pPr>
              <w:spacing w:line="240" w:lineRule="exact"/>
              <w:rPr>
                <w:ins w:id="4401" w:author="Sano Yuma" w:date="2023-02-17T21:03:00Z"/>
                <w:rFonts w:ascii="ＭＳ ゴシック" w:eastAsia="ＭＳ ゴシック" w:hAnsi="ＭＳ ゴシック"/>
                <w:sz w:val="18"/>
                <w:szCs w:val="18"/>
                <w:rPrChange w:id="4402" w:author="Sano Yuma" w:date="2023-02-17T21:03:00Z">
                  <w:rPr>
                    <w:ins w:id="4403" w:author="Sano Yuma" w:date="2023-02-17T21:03:00Z"/>
                    <w:szCs w:val="21"/>
                  </w:rPr>
                </w:rPrChange>
              </w:rPr>
              <w:pPrChange w:id="4404" w:author="Sano Yuma" w:date="2023-02-17T21:03:00Z">
                <w:pPr>
                  <w:spacing w:line="360" w:lineRule="auto"/>
                </w:pPr>
              </w:pPrChange>
            </w:pPr>
            <w:ins w:id="4405" w:author="Sano Yuma" w:date="2023-02-17T21:40:00Z">
              <w:r>
                <w:rPr>
                  <w:rFonts w:ascii="ＭＳ ゴシック" w:eastAsia="ＭＳ ゴシック" w:hAnsi="ＭＳ ゴシック"/>
                  <w:sz w:val="18"/>
                  <w:szCs w:val="18"/>
                </w:rPr>
                <w:t xml:space="preserve">    </w:t>
              </w:r>
            </w:ins>
            <w:ins w:id="4406" w:author="Sano Yuma" w:date="2023-02-17T21:03:00Z">
              <w:r w:rsidR="00C12C67" w:rsidRPr="00C12C67">
                <w:rPr>
                  <w:rFonts w:ascii="ＭＳ ゴシック" w:eastAsia="ＭＳ ゴシック" w:hAnsi="ＭＳ ゴシック"/>
                  <w:sz w:val="18"/>
                  <w:szCs w:val="18"/>
                  <w:rPrChange w:id="4407" w:author="Sano Yuma" w:date="2023-02-17T21:03:00Z">
                    <w:rPr>
                      <w:szCs w:val="21"/>
                    </w:rPr>
                  </w:rPrChange>
                </w:rPr>
                <w:t>plt.savefig(figFileName)</w:t>
              </w:r>
            </w:ins>
          </w:p>
          <w:p w14:paraId="06636417" w14:textId="55F5B331" w:rsidR="00C12C67" w:rsidRPr="00C12C67" w:rsidRDefault="000636E6">
            <w:pPr>
              <w:spacing w:line="240" w:lineRule="exact"/>
              <w:rPr>
                <w:ins w:id="4408" w:author="Sano Yuma" w:date="2023-02-17T21:03:00Z"/>
                <w:rFonts w:ascii="ＭＳ ゴシック" w:eastAsia="ＭＳ ゴシック" w:hAnsi="ＭＳ ゴシック"/>
                <w:sz w:val="18"/>
                <w:szCs w:val="18"/>
                <w:rPrChange w:id="4409" w:author="Sano Yuma" w:date="2023-02-17T21:03:00Z">
                  <w:rPr>
                    <w:ins w:id="4410" w:author="Sano Yuma" w:date="2023-02-17T21:03:00Z"/>
                    <w:szCs w:val="21"/>
                  </w:rPr>
                </w:rPrChange>
              </w:rPr>
              <w:pPrChange w:id="4411" w:author="Sano Yuma" w:date="2023-02-17T21:03:00Z">
                <w:pPr>
                  <w:spacing w:line="360" w:lineRule="auto"/>
                </w:pPr>
              </w:pPrChange>
            </w:pPr>
            <w:ins w:id="4412" w:author="Sano Yuma" w:date="2023-02-17T21:40:00Z">
              <w:r>
                <w:rPr>
                  <w:rFonts w:ascii="ＭＳ ゴシック" w:eastAsia="ＭＳ ゴシック" w:hAnsi="ＭＳ ゴシック"/>
                  <w:sz w:val="18"/>
                  <w:szCs w:val="18"/>
                </w:rPr>
                <w:t xml:space="preserve">    </w:t>
              </w:r>
            </w:ins>
            <w:ins w:id="4413" w:author="Sano Yuma" w:date="2023-02-17T21:03:00Z">
              <w:r w:rsidR="00C12C67" w:rsidRPr="00C12C67">
                <w:rPr>
                  <w:rFonts w:ascii="ＭＳ ゴシック" w:eastAsia="ＭＳ ゴシック" w:hAnsi="ＭＳ ゴシック"/>
                  <w:sz w:val="18"/>
                  <w:szCs w:val="18"/>
                  <w:rPrChange w:id="4414" w:author="Sano Yuma" w:date="2023-02-17T21:03:00Z">
                    <w:rPr>
                      <w:szCs w:val="21"/>
                    </w:rPr>
                  </w:rPrChange>
                </w:rPr>
                <w:t>count += 1</w:t>
              </w:r>
            </w:ins>
          </w:p>
          <w:p w14:paraId="0EA9C3D3" w14:textId="64D10F35" w:rsidR="00C12C67" w:rsidRPr="00C12C67" w:rsidRDefault="000636E6">
            <w:pPr>
              <w:spacing w:line="240" w:lineRule="exact"/>
              <w:rPr>
                <w:ins w:id="4415" w:author="Sano Yuma" w:date="2023-02-17T21:03:00Z"/>
                <w:rFonts w:ascii="ＭＳ ゴシック" w:eastAsia="ＭＳ ゴシック" w:hAnsi="ＭＳ ゴシック"/>
                <w:sz w:val="18"/>
                <w:szCs w:val="18"/>
                <w:rPrChange w:id="4416" w:author="Sano Yuma" w:date="2023-02-17T21:03:00Z">
                  <w:rPr>
                    <w:ins w:id="4417" w:author="Sano Yuma" w:date="2023-02-17T21:03:00Z"/>
                    <w:szCs w:val="21"/>
                  </w:rPr>
                </w:rPrChange>
              </w:rPr>
              <w:pPrChange w:id="4418" w:author="Sano Yuma" w:date="2023-02-17T21:03:00Z">
                <w:pPr>
                  <w:spacing w:line="360" w:lineRule="auto"/>
                </w:pPr>
              </w:pPrChange>
            </w:pPr>
            <w:ins w:id="4419" w:author="Sano Yuma" w:date="2023-02-17T21:40:00Z">
              <w:r>
                <w:rPr>
                  <w:rFonts w:ascii="ＭＳ ゴシック" w:eastAsia="ＭＳ ゴシック" w:hAnsi="ＭＳ ゴシック"/>
                  <w:sz w:val="18"/>
                  <w:szCs w:val="18"/>
                </w:rPr>
                <w:t xml:space="preserve">    </w:t>
              </w:r>
            </w:ins>
            <w:ins w:id="4420" w:author="Sano Yuma" w:date="2023-02-17T21:03:00Z">
              <w:r w:rsidR="00C12C67" w:rsidRPr="00C12C67">
                <w:rPr>
                  <w:rFonts w:ascii="ＭＳ ゴシック" w:eastAsia="ＭＳ ゴシック" w:hAnsi="ＭＳ ゴシック"/>
                  <w:sz w:val="18"/>
                  <w:szCs w:val="18"/>
                  <w:rPrChange w:id="4421" w:author="Sano Yuma" w:date="2023-02-17T21:03:00Z">
                    <w:rPr>
                      <w:szCs w:val="21"/>
                    </w:rPr>
                  </w:rPrChange>
                </w:rPr>
                <w:t>ax.clear()</w:t>
              </w:r>
            </w:ins>
          </w:p>
        </w:tc>
      </w:tr>
    </w:tbl>
    <w:p w14:paraId="24B1AFCA" w14:textId="5AAA4177" w:rsidR="00C12C67" w:rsidRDefault="00C12C67">
      <w:pPr>
        <w:rPr>
          <w:ins w:id="4422" w:author="Sano Yuma" w:date="2023-02-17T21:04:00Z"/>
          <w:szCs w:val="21"/>
        </w:rPr>
        <w:pPrChange w:id="4423" w:author="Sano Yuma" w:date="2023-02-17T21:08:00Z">
          <w:pPr>
            <w:spacing w:line="360" w:lineRule="auto"/>
          </w:pPr>
        </w:pPrChange>
      </w:pPr>
    </w:p>
    <w:p w14:paraId="0E24FB5A" w14:textId="307C6F0A" w:rsidR="00C12C67" w:rsidRDefault="00C12C67">
      <w:pPr>
        <w:pStyle w:val="2"/>
        <w:rPr>
          <w:ins w:id="4424" w:author="Sano Yuma" w:date="2023-02-23T15:58:00Z"/>
          <w:rFonts w:asciiTheme="minorHAnsi" w:eastAsiaTheme="minorHAnsi" w:hAnsiTheme="minorHAnsi"/>
          <w:sz w:val="24"/>
          <w:szCs w:val="28"/>
        </w:rPr>
      </w:pPr>
      <w:bookmarkStart w:id="4425" w:name="_Toc127563149"/>
      <w:ins w:id="4426" w:author="Sano Yuma" w:date="2023-02-17T21:04:00Z">
        <w:r w:rsidRPr="001D4BFF">
          <w:rPr>
            <w:rFonts w:asciiTheme="minorHAnsi" w:eastAsiaTheme="minorHAnsi" w:hAnsiTheme="minorHAnsi"/>
            <w:sz w:val="24"/>
            <w:szCs w:val="28"/>
          </w:rPr>
          <w:t>A.4</w:t>
        </w:r>
        <w:r w:rsidRPr="001D4BFF">
          <w:rPr>
            <w:rFonts w:asciiTheme="minorHAnsi" w:eastAsiaTheme="minorHAnsi" w:hAnsiTheme="minorHAnsi" w:hint="eastAsia"/>
            <w:sz w:val="24"/>
            <w:szCs w:val="28"/>
          </w:rPr>
          <w:t xml:space="preserve">　フレーム画像の映像化</w:t>
        </w:r>
      </w:ins>
      <w:bookmarkEnd w:id="4425"/>
    </w:p>
    <w:p w14:paraId="30BC9A31" w14:textId="58A8C766" w:rsidR="001D4BFF" w:rsidRPr="001D4BFF" w:rsidRDefault="001D4BFF" w:rsidP="001D4BFF">
      <w:pPr>
        <w:rPr>
          <w:ins w:id="4427" w:author="Sano Yuma" w:date="2023-02-17T21:04:00Z"/>
          <w:rFonts w:hint="eastAsia"/>
          <w:rPrChange w:id="4428" w:author="Sano Yuma" w:date="2023-02-23T15:58:00Z">
            <w:rPr>
              <w:ins w:id="4429" w:author="Sano Yuma" w:date="2023-02-17T21:04:00Z"/>
              <w:rFonts w:eastAsiaTheme="minorHAnsi"/>
              <w:sz w:val="24"/>
              <w:szCs w:val="28"/>
            </w:rPr>
          </w:rPrChange>
        </w:rPr>
      </w:pPr>
      <w:ins w:id="4430" w:author="Sano Yuma" w:date="2023-02-23T15:58:00Z">
        <w:r>
          <w:rPr>
            <w:rFonts w:hint="eastAsia"/>
          </w:rPr>
          <w:t xml:space="preserve">　リスト4</w:t>
        </w:r>
        <w:r>
          <w:t>.1</w:t>
        </w:r>
        <w:r>
          <w:rPr>
            <w:rFonts w:hint="eastAsia"/>
          </w:rPr>
          <w:t>は</w:t>
        </w:r>
      </w:ins>
      <w:ins w:id="4431" w:author="Sano Yuma" w:date="2023-02-23T16:00:00Z">
        <w:r w:rsidR="00502350">
          <w:rPr>
            <w:rFonts w:hint="eastAsia"/>
          </w:rPr>
          <w:t>、</w:t>
        </w:r>
      </w:ins>
      <w:ins w:id="4432" w:author="Sano Yuma" w:date="2023-02-23T15:59:00Z">
        <w:r w:rsidR="001D5FAC">
          <w:rPr>
            <w:rFonts w:hint="eastAsia"/>
          </w:rPr>
          <w:t>指定した</w:t>
        </w:r>
      </w:ins>
      <w:ins w:id="4433" w:author="Sano Yuma" w:date="2023-02-23T16:00:00Z">
        <w:r w:rsidR="00BC6E65">
          <w:rPr>
            <w:rFonts w:hint="eastAsia"/>
          </w:rPr>
          <w:t>複数枚の</w:t>
        </w:r>
      </w:ins>
      <w:ins w:id="4434" w:author="Sano Yuma" w:date="2023-02-23T15:59:00Z">
        <w:r w:rsidR="001D5FAC">
          <w:rPr>
            <w:rFonts w:hint="eastAsia"/>
          </w:rPr>
          <w:t>画像を結合し、</w:t>
        </w:r>
      </w:ins>
      <w:ins w:id="4435" w:author="Sano Yuma" w:date="2023-02-23T16:18:00Z">
        <w:r w:rsidR="002B6268">
          <w:rPr>
            <w:rFonts w:hint="eastAsia"/>
          </w:rPr>
          <w:t>3</w:t>
        </w:r>
        <w:r w:rsidR="002B6268">
          <w:t>0fps</w:t>
        </w:r>
        <w:r w:rsidR="002B6268">
          <w:rPr>
            <w:rFonts w:hint="eastAsia"/>
          </w:rPr>
          <w:t>の</w:t>
        </w:r>
      </w:ins>
      <w:ins w:id="4436" w:author="Sano Yuma" w:date="2023-02-23T15:59:00Z">
        <w:r w:rsidR="001D5FAC">
          <w:rPr>
            <w:rFonts w:hint="eastAsia"/>
          </w:rPr>
          <w:t>映像に変換する</w:t>
        </w:r>
      </w:ins>
      <w:ins w:id="4437" w:author="Sano Yuma" w:date="2023-02-23T16:00:00Z">
        <w:r w:rsidR="001D5FAC">
          <w:rPr>
            <w:rFonts w:hint="eastAsia"/>
          </w:rPr>
          <w:t>プログラムである。</w:t>
        </w:r>
      </w:ins>
    </w:p>
    <w:p w14:paraId="509E6458" w14:textId="66711C10" w:rsidR="00C12C67" w:rsidRDefault="00CD29EA">
      <w:pPr>
        <w:spacing w:line="360" w:lineRule="auto"/>
        <w:jc w:val="center"/>
        <w:rPr>
          <w:ins w:id="4438" w:author="Sano Yuma" w:date="2023-02-17T21:05:00Z"/>
          <w:szCs w:val="21"/>
        </w:rPr>
        <w:pPrChange w:id="4439" w:author="Sano Yuma" w:date="2023-02-17T21:05:00Z">
          <w:pPr>
            <w:spacing w:line="360" w:lineRule="auto"/>
          </w:pPr>
        </w:pPrChange>
      </w:pPr>
      <w:ins w:id="4440" w:author="Sano Yuma" w:date="2023-02-17T21:05:00Z">
        <w:r>
          <w:rPr>
            <w:rFonts w:hint="eastAsia"/>
            <w:szCs w:val="21"/>
          </w:rPr>
          <w:t>リスト4</w:t>
        </w:r>
        <w:r>
          <w:rPr>
            <w:szCs w:val="21"/>
          </w:rPr>
          <w:t>.1</w:t>
        </w:r>
        <w:r>
          <w:rPr>
            <w:rFonts w:hint="eastAsia"/>
            <w:szCs w:val="21"/>
          </w:rPr>
          <w:t xml:space="preserve">　m</w:t>
        </w:r>
        <w:r>
          <w:rPr>
            <w:szCs w:val="21"/>
          </w:rPr>
          <w:t>ain.py</w:t>
        </w:r>
      </w:ins>
    </w:p>
    <w:tbl>
      <w:tblPr>
        <w:tblStyle w:val="af4"/>
        <w:tblW w:w="0" w:type="auto"/>
        <w:tblLook w:val="04A0" w:firstRow="1" w:lastRow="0" w:firstColumn="1" w:lastColumn="0" w:noHBand="0" w:noVBand="1"/>
      </w:tblPr>
      <w:tblGrid>
        <w:gridCol w:w="8494"/>
      </w:tblGrid>
      <w:tr w:rsidR="00CD29EA" w14:paraId="38BA410D" w14:textId="77777777" w:rsidTr="00CD29EA">
        <w:trPr>
          <w:ins w:id="4441" w:author="Sano Yuma" w:date="2023-02-17T21:05:00Z"/>
        </w:trPr>
        <w:tc>
          <w:tcPr>
            <w:tcW w:w="8494" w:type="dxa"/>
          </w:tcPr>
          <w:p w14:paraId="1D6E4B07" w14:textId="77777777" w:rsidR="00CD29EA" w:rsidRPr="00CD29EA" w:rsidRDefault="00CD29EA">
            <w:pPr>
              <w:spacing w:line="240" w:lineRule="exact"/>
              <w:rPr>
                <w:ins w:id="4442" w:author="Sano Yuma" w:date="2023-02-17T21:05:00Z"/>
                <w:rFonts w:ascii="ＭＳ ゴシック" w:eastAsia="ＭＳ ゴシック" w:hAnsi="ＭＳ ゴシック"/>
                <w:sz w:val="18"/>
                <w:szCs w:val="18"/>
                <w:rPrChange w:id="4443" w:author="Sano Yuma" w:date="2023-02-17T21:05:00Z">
                  <w:rPr>
                    <w:ins w:id="4444" w:author="Sano Yuma" w:date="2023-02-17T21:05:00Z"/>
                    <w:szCs w:val="21"/>
                  </w:rPr>
                </w:rPrChange>
              </w:rPr>
              <w:pPrChange w:id="4445" w:author="Sano Yuma" w:date="2023-02-17T21:05:00Z">
                <w:pPr>
                  <w:spacing w:line="360" w:lineRule="auto"/>
                </w:pPr>
              </w:pPrChange>
            </w:pPr>
            <w:ins w:id="4446" w:author="Sano Yuma" w:date="2023-02-17T21:05:00Z">
              <w:r w:rsidRPr="00CD29EA">
                <w:rPr>
                  <w:rFonts w:ascii="ＭＳ ゴシック" w:eastAsia="ＭＳ ゴシック" w:hAnsi="ＭＳ ゴシック"/>
                  <w:sz w:val="18"/>
                  <w:szCs w:val="18"/>
                  <w:rPrChange w:id="4447" w:author="Sano Yuma" w:date="2023-02-17T21:05:00Z">
                    <w:rPr>
                      <w:szCs w:val="21"/>
                    </w:rPr>
                  </w:rPrChange>
                </w:rPr>
                <w:t>import sys</w:t>
              </w:r>
            </w:ins>
          </w:p>
          <w:p w14:paraId="2B40FE92" w14:textId="77777777" w:rsidR="00CD29EA" w:rsidRPr="00CD29EA" w:rsidRDefault="00CD29EA">
            <w:pPr>
              <w:spacing w:line="240" w:lineRule="exact"/>
              <w:rPr>
                <w:ins w:id="4448" w:author="Sano Yuma" w:date="2023-02-17T21:05:00Z"/>
                <w:rFonts w:ascii="ＭＳ ゴシック" w:eastAsia="ＭＳ ゴシック" w:hAnsi="ＭＳ ゴシック"/>
                <w:sz w:val="18"/>
                <w:szCs w:val="18"/>
                <w:rPrChange w:id="4449" w:author="Sano Yuma" w:date="2023-02-17T21:05:00Z">
                  <w:rPr>
                    <w:ins w:id="4450" w:author="Sano Yuma" w:date="2023-02-17T21:05:00Z"/>
                    <w:szCs w:val="21"/>
                  </w:rPr>
                </w:rPrChange>
              </w:rPr>
              <w:pPrChange w:id="4451" w:author="Sano Yuma" w:date="2023-02-17T21:05:00Z">
                <w:pPr>
                  <w:spacing w:line="360" w:lineRule="auto"/>
                </w:pPr>
              </w:pPrChange>
            </w:pPr>
            <w:ins w:id="4452" w:author="Sano Yuma" w:date="2023-02-17T21:05:00Z">
              <w:r w:rsidRPr="00CD29EA">
                <w:rPr>
                  <w:rFonts w:ascii="ＭＳ ゴシック" w:eastAsia="ＭＳ ゴシック" w:hAnsi="ＭＳ ゴシック"/>
                  <w:sz w:val="18"/>
                  <w:szCs w:val="18"/>
                  <w:rPrChange w:id="4453" w:author="Sano Yuma" w:date="2023-02-17T21:05:00Z">
                    <w:rPr>
                      <w:szCs w:val="21"/>
                    </w:rPr>
                  </w:rPrChange>
                </w:rPr>
                <w:t>import cv2</w:t>
              </w:r>
            </w:ins>
          </w:p>
          <w:p w14:paraId="7772F543" w14:textId="77777777" w:rsidR="00CD29EA" w:rsidRPr="00CD29EA" w:rsidRDefault="00CD29EA">
            <w:pPr>
              <w:spacing w:line="240" w:lineRule="exact"/>
              <w:rPr>
                <w:ins w:id="4454" w:author="Sano Yuma" w:date="2023-02-17T21:05:00Z"/>
                <w:rFonts w:ascii="ＭＳ ゴシック" w:eastAsia="ＭＳ ゴシック" w:hAnsi="ＭＳ ゴシック"/>
                <w:sz w:val="18"/>
                <w:szCs w:val="18"/>
                <w:rPrChange w:id="4455" w:author="Sano Yuma" w:date="2023-02-17T21:05:00Z">
                  <w:rPr>
                    <w:ins w:id="4456" w:author="Sano Yuma" w:date="2023-02-17T21:05:00Z"/>
                    <w:szCs w:val="21"/>
                  </w:rPr>
                </w:rPrChange>
              </w:rPr>
              <w:pPrChange w:id="4457" w:author="Sano Yuma" w:date="2023-02-17T21:05:00Z">
                <w:pPr>
                  <w:spacing w:line="360" w:lineRule="auto"/>
                </w:pPr>
              </w:pPrChange>
            </w:pPr>
            <w:ins w:id="4458" w:author="Sano Yuma" w:date="2023-02-17T21:05:00Z">
              <w:r w:rsidRPr="00CD29EA">
                <w:rPr>
                  <w:rFonts w:ascii="ＭＳ ゴシック" w:eastAsia="ＭＳ ゴシック" w:hAnsi="ＭＳ ゴシック"/>
                  <w:sz w:val="18"/>
                  <w:szCs w:val="18"/>
                  <w:rPrChange w:id="4459" w:author="Sano Yuma" w:date="2023-02-17T21:05:00Z">
                    <w:rPr>
                      <w:szCs w:val="21"/>
                    </w:rPr>
                  </w:rPrChange>
                </w:rPr>
                <w:t>import glob</w:t>
              </w:r>
            </w:ins>
          </w:p>
          <w:p w14:paraId="1037FD75" w14:textId="77777777" w:rsidR="00CD29EA" w:rsidRPr="00CD29EA" w:rsidRDefault="00CD29EA">
            <w:pPr>
              <w:spacing w:line="240" w:lineRule="exact"/>
              <w:rPr>
                <w:ins w:id="4460" w:author="Sano Yuma" w:date="2023-02-17T21:05:00Z"/>
                <w:rFonts w:ascii="ＭＳ ゴシック" w:eastAsia="ＭＳ ゴシック" w:hAnsi="ＭＳ ゴシック"/>
                <w:sz w:val="18"/>
                <w:szCs w:val="18"/>
                <w:rPrChange w:id="4461" w:author="Sano Yuma" w:date="2023-02-17T21:05:00Z">
                  <w:rPr>
                    <w:ins w:id="4462" w:author="Sano Yuma" w:date="2023-02-17T21:05:00Z"/>
                    <w:szCs w:val="21"/>
                  </w:rPr>
                </w:rPrChange>
              </w:rPr>
              <w:pPrChange w:id="4463" w:author="Sano Yuma" w:date="2023-02-17T21:05:00Z">
                <w:pPr>
                  <w:spacing w:line="360" w:lineRule="auto"/>
                </w:pPr>
              </w:pPrChange>
            </w:pPr>
          </w:p>
          <w:p w14:paraId="4F033D8E" w14:textId="77777777" w:rsidR="00CD29EA" w:rsidRPr="00CD29EA" w:rsidRDefault="00CD29EA">
            <w:pPr>
              <w:spacing w:line="240" w:lineRule="exact"/>
              <w:rPr>
                <w:ins w:id="4464" w:author="Sano Yuma" w:date="2023-02-17T21:05:00Z"/>
                <w:rFonts w:ascii="ＭＳ ゴシック" w:eastAsia="ＭＳ ゴシック" w:hAnsi="ＭＳ ゴシック"/>
                <w:sz w:val="18"/>
                <w:szCs w:val="18"/>
                <w:rPrChange w:id="4465" w:author="Sano Yuma" w:date="2023-02-17T21:05:00Z">
                  <w:rPr>
                    <w:ins w:id="4466" w:author="Sano Yuma" w:date="2023-02-17T21:05:00Z"/>
                    <w:szCs w:val="21"/>
                  </w:rPr>
                </w:rPrChange>
              </w:rPr>
              <w:pPrChange w:id="4467" w:author="Sano Yuma" w:date="2023-02-17T21:05:00Z">
                <w:pPr>
                  <w:spacing w:line="360" w:lineRule="auto"/>
                </w:pPr>
              </w:pPrChange>
            </w:pPr>
            <w:ins w:id="4468" w:author="Sano Yuma" w:date="2023-02-17T21:05:00Z">
              <w:r w:rsidRPr="00CD29EA">
                <w:rPr>
                  <w:rFonts w:ascii="ＭＳ ゴシック" w:eastAsia="ＭＳ ゴシック" w:hAnsi="ＭＳ ゴシック"/>
                  <w:sz w:val="18"/>
                  <w:szCs w:val="18"/>
                  <w:rPrChange w:id="4469" w:author="Sano Yuma" w:date="2023-02-17T21:05:00Z">
                    <w:rPr>
                      <w:szCs w:val="21"/>
                    </w:rPr>
                  </w:rPrChange>
                </w:rPr>
                <w:t># encoder(for mp4)</w:t>
              </w:r>
            </w:ins>
          </w:p>
          <w:p w14:paraId="4A5D5870" w14:textId="77777777" w:rsidR="00CD29EA" w:rsidRPr="00CD29EA" w:rsidRDefault="00CD29EA">
            <w:pPr>
              <w:spacing w:line="240" w:lineRule="exact"/>
              <w:rPr>
                <w:ins w:id="4470" w:author="Sano Yuma" w:date="2023-02-17T21:05:00Z"/>
                <w:rFonts w:ascii="ＭＳ ゴシック" w:eastAsia="ＭＳ ゴシック" w:hAnsi="ＭＳ ゴシック"/>
                <w:sz w:val="18"/>
                <w:szCs w:val="18"/>
                <w:rPrChange w:id="4471" w:author="Sano Yuma" w:date="2023-02-17T21:05:00Z">
                  <w:rPr>
                    <w:ins w:id="4472" w:author="Sano Yuma" w:date="2023-02-17T21:05:00Z"/>
                    <w:szCs w:val="21"/>
                  </w:rPr>
                </w:rPrChange>
              </w:rPr>
              <w:pPrChange w:id="4473" w:author="Sano Yuma" w:date="2023-02-17T21:05:00Z">
                <w:pPr>
                  <w:spacing w:line="360" w:lineRule="auto"/>
                </w:pPr>
              </w:pPrChange>
            </w:pPr>
            <w:ins w:id="4474" w:author="Sano Yuma" w:date="2023-02-17T21:05:00Z">
              <w:r w:rsidRPr="00CD29EA">
                <w:rPr>
                  <w:rFonts w:ascii="ＭＳ ゴシック" w:eastAsia="ＭＳ ゴシック" w:hAnsi="ＭＳ ゴシック"/>
                  <w:sz w:val="18"/>
                  <w:szCs w:val="18"/>
                  <w:rPrChange w:id="4475" w:author="Sano Yuma" w:date="2023-02-17T21:05:00Z">
                    <w:rPr>
                      <w:szCs w:val="21"/>
                    </w:rPr>
                  </w:rPrChange>
                </w:rPr>
                <w:t>fourcc = cv2.VideoWriter_fourcc('m', 'p', '4', 'v')</w:t>
              </w:r>
            </w:ins>
          </w:p>
          <w:p w14:paraId="7A169115" w14:textId="77777777" w:rsidR="00CD29EA" w:rsidRPr="00CD29EA" w:rsidRDefault="00CD29EA">
            <w:pPr>
              <w:spacing w:line="240" w:lineRule="exact"/>
              <w:rPr>
                <w:ins w:id="4476" w:author="Sano Yuma" w:date="2023-02-17T21:05:00Z"/>
                <w:rFonts w:ascii="ＭＳ ゴシック" w:eastAsia="ＭＳ ゴシック" w:hAnsi="ＭＳ ゴシック"/>
                <w:sz w:val="18"/>
                <w:szCs w:val="18"/>
                <w:rPrChange w:id="4477" w:author="Sano Yuma" w:date="2023-02-17T21:05:00Z">
                  <w:rPr>
                    <w:ins w:id="4478" w:author="Sano Yuma" w:date="2023-02-17T21:05:00Z"/>
                    <w:szCs w:val="21"/>
                  </w:rPr>
                </w:rPrChange>
              </w:rPr>
              <w:pPrChange w:id="4479" w:author="Sano Yuma" w:date="2023-02-17T21:05:00Z">
                <w:pPr>
                  <w:spacing w:line="360" w:lineRule="auto"/>
                </w:pPr>
              </w:pPrChange>
            </w:pPr>
            <w:ins w:id="4480" w:author="Sano Yuma" w:date="2023-02-17T21:05:00Z">
              <w:r w:rsidRPr="00CD29EA">
                <w:rPr>
                  <w:rFonts w:ascii="ＭＳ ゴシック" w:eastAsia="ＭＳ ゴシック" w:hAnsi="ＭＳ ゴシック"/>
                  <w:sz w:val="18"/>
                  <w:szCs w:val="18"/>
                  <w:rPrChange w:id="4481" w:author="Sano Yuma" w:date="2023-02-17T21:05:00Z">
                    <w:rPr>
                      <w:szCs w:val="21"/>
                    </w:rPr>
                  </w:rPrChange>
                </w:rPr>
                <w:t># output file name, encoder, fps, size(fit to image size)</w:t>
              </w:r>
            </w:ins>
          </w:p>
          <w:p w14:paraId="4EC8CF02" w14:textId="77777777" w:rsidR="00CD29EA" w:rsidRPr="00CD29EA" w:rsidRDefault="00CD29EA">
            <w:pPr>
              <w:spacing w:line="240" w:lineRule="exact"/>
              <w:rPr>
                <w:ins w:id="4482" w:author="Sano Yuma" w:date="2023-02-17T21:05:00Z"/>
                <w:rFonts w:ascii="ＭＳ ゴシック" w:eastAsia="ＭＳ ゴシック" w:hAnsi="ＭＳ ゴシック"/>
                <w:sz w:val="18"/>
                <w:szCs w:val="18"/>
                <w:rPrChange w:id="4483" w:author="Sano Yuma" w:date="2023-02-17T21:05:00Z">
                  <w:rPr>
                    <w:ins w:id="4484" w:author="Sano Yuma" w:date="2023-02-17T21:05:00Z"/>
                    <w:szCs w:val="21"/>
                  </w:rPr>
                </w:rPrChange>
              </w:rPr>
              <w:pPrChange w:id="4485" w:author="Sano Yuma" w:date="2023-02-17T21:05:00Z">
                <w:pPr>
                  <w:spacing w:line="360" w:lineRule="auto"/>
                </w:pPr>
              </w:pPrChange>
            </w:pPr>
            <w:ins w:id="4486" w:author="Sano Yuma" w:date="2023-02-17T21:05:00Z">
              <w:r w:rsidRPr="00CD29EA">
                <w:rPr>
                  <w:rFonts w:ascii="ＭＳ ゴシック" w:eastAsia="ＭＳ ゴシック" w:hAnsi="ＭＳ ゴシック"/>
                  <w:sz w:val="18"/>
                  <w:szCs w:val="18"/>
                  <w:rPrChange w:id="4487" w:author="Sano Yuma" w:date="2023-02-17T21:05:00Z">
                    <w:rPr>
                      <w:szCs w:val="21"/>
                    </w:rPr>
                  </w:rPrChange>
                </w:rPr>
                <w:t>video = cv2.VideoWriter('output.mp4',fourcc, 30.0, (1920, 1080))</w:t>
              </w:r>
            </w:ins>
          </w:p>
          <w:p w14:paraId="08BA6DA6" w14:textId="77777777" w:rsidR="00CD29EA" w:rsidRPr="00CD29EA" w:rsidRDefault="00CD29EA">
            <w:pPr>
              <w:spacing w:line="240" w:lineRule="exact"/>
              <w:rPr>
                <w:ins w:id="4488" w:author="Sano Yuma" w:date="2023-02-17T21:05:00Z"/>
                <w:rFonts w:ascii="ＭＳ ゴシック" w:eastAsia="ＭＳ ゴシック" w:hAnsi="ＭＳ ゴシック"/>
                <w:sz w:val="18"/>
                <w:szCs w:val="18"/>
                <w:rPrChange w:id="4489" w:author="Sano Yuma" w:date="2023-02-17T21:05:00Z">
                  <w:rPr>
                    <w:ins w:id="4490" w:author="Sano Yuma" w:date="2023-02-17T21:05:00Z"/>
                    <w:szCs w:val="21"/>
                  </w:rPr>
                </w:rPrChange>
              </w:rPr>
              <w:pPrChange w:id="4491" w:author="Sano Yuma" w:date="2023-02-17T21:05:00Z">
                <w:pPr>
                  <w:spacing w:line="360" w:lineRule="auto"/>
                </w:pPr>
              </w:pPrChange>
            </w:pPr>
          </w:p>
          <w:p w14:paraId="730D3EAF" w14:textId="77777777" w:rsidR="00CD29EA" w:rsidRPr="00CD29EA" w:rsidRDefault="00CD29EA">
            <w:pPr>
              <w:spacing w:line="240" w:lineRule="exact"/>
              <w:rPr>
                <w:ins w:id="4492" w:author="Sano Yuma" w:date="2023-02-17T21:05:00Z"/>
                <w:rFonts w:ascii="ＭＳ ゴシック" w:eastAsia="ＭＳ ゴシック" w:hAnsi="ＭＳ ゴシック"/>
                <w:sz w:val="18"/>
                <w:szCs w:val="18"/>
                <w:rPrChange w:id="4493" w:author="Sano Yuma" w:date="2023-02-17T21:05:00Z">
                  <w:rPr>
                    <w:ins w:id="4494" w:author="Sano Yuma" w:date="2023-02-17T21:05:00Z"/>
                    <w:szCs w:val="21"/>
                  </w:rPr>
                </w:rPrChange>
              </w:rPr>
              <w:pPrChange w:id="4495" w:author="Sano Yuma" w:date="2023-02-17T21:05:00Z">
                <w:pPr>
                  <w:spacing w:line="360" w:lineRule="auto"/>
                </w:pPr>
              </w:pPrChange>
            </w:pPr>
            <w:ins w:id="4496" w:author="Sano Yuma" w:date="2023-02-17T21:05:00Z">
              <w:r w:rsidRPr="00CD29EA">
                <w:rPr>
                  <w:rFonts w:ascii="ＭＳ ゴシック" w:eastAsia="ＭＳ ゴシック" w:hAnsi="ＭＳ ゴシック"/>
                  <w:sz w:val="18"/>
                  <w:szCs w:val="18"/>
                  <w:rPrChange w:id="4497" w:author="Sano Yuma" w:date="2023-02-17T21:05:00Z">
                    <w:rPr>
                      <w:szCs w:val="21"/>
                    </w:rPr>
                  </w:rPrChange>
                </w:rPr>
                <w:t>images = glob.glob("input/*.png")</w:t>
              </w:r>
            </w:ins>
          </w:p>
          <w:p w14:paraId="5E2AC76B" w14:textId="77777777" w:rsidR="00CD29EA" w:rsidRPr="00CD29EA" w:rsidRDefault="00CD29EA">
            <w:pPr>
              <w:spacing w:line="240" w:lineRule="exact"/>
              <w:rPr>
                <w:ins w:id="4498" w:author="Sano Yuma" w:date="2023-02-17T21:05:00Z"/>
                <w:rFonts w:ascii="ＭＳ ゴシック" w:eastAsia="ＭＳ ゴシック" w:hAnsi="ＭＳ ゴシック"/>
                <w:sz w:val="18"/>
                <w:szCs w:val="18"/>
                <w:rPrChange w:id="4499" w:author="Sano Yuma" w:date="2023-02-17T21:05:00Z">
                  <w:rPr>
                    <w:ins w:id="4500" w:author="Sano Yuma" w:date="2023-02-17T21:05:00Z"/>
                    <w:szCs w:val="21"/>
                  </w:rPr>
                </w:rPrChange>
              </w:rPr>
              <w:pPrChange w:id="4501" w:author="Sano Yuma" w:date="2023-02-17T21:05:00Z">
                <w:pPr>
                  <w:spacing w:line="360" w:lineRule="auto"/>
                </w:pPr>
              </w:pPrChange>
            </w:pPr>
          </w:p>
          <w:p w14:paraId="2A3139DA" w14:textId="77777777" w:rsidR="00CD29EA" w:rsidRPr="00CD29EA" w:rsidRDefault="00CD29EA">
            <w:pPr>
              <w:spacing w:line="240" w:lineRule="exact"/>
              <w:rPr>
                <w:ins w:id="4502" w:author="Sano Yuma" w:date="2023-02-17T21:05:00Z"/>
                <w:rFonts w:ascii="ＭＳ ゴシック" w:eastAsia="ＭＳ ゴシック" w:hAnsi="ＭＳ ゴシック"/>
                <w:sz w:val="18"/>
                <w:szCs w:val="18"/>
                <w:rPrChange w:id="4503" w:author="Sano Yuma" w:date="2023-02-17T21:05:00Z">
                  <w:rPr>
                    <w:ins w:id="4504" w:author="Sano Yuma" w:date="2023-02-17T21:05:00Z"/>
                    <w:szCs w:val="21"/>
                  </w:rPr>
                </w:rPrChange>
              </w:rPr>
              <w:pPrChange w:id="4505" w:author="Sano Yuma" w:date="2023-02-17T21:05:00Z">
                <w:pPr>
                  <w:spacing w:line="360" w:lineRule="auto"/>
                </w:pPr>
              </w:pPrChange>
            </w:pPr>
            <w:ins w:id="4506" w:author="Sano Yuma" w:date="2023-02-17T21:05:00Z">
              <w:r w:rsidRPr="00CD29EA">
                <w:rPr>
                  <w:rFonts w:ascii="ＭＳ ゴシック" w:eastAsia="ＭＳ ゴシック" w:hAnsi="ＭＳ ゴシック"/>
                  <w:sz w:val="18"/>
                  <w:szCs w:val="18"/>
                  <w:rPrChange w:id="4507" w:author="Sano Yuma" w:date="2023-02-17T21:05:00Z">
                    <w:rPr>
                      <w:szCs w:val="21"/>
                    </w:rPr>
                  </w:rPrChange>
                </w:rPr>
                <w:t>if not video.isOpened():</w:t>
              </w:r>
            </w:ins>
          </w:p>
          <w:p w14:paraId="3D851BD7" w14:textId="77777777" w:rsidR="00CD29EA" w:rsidRPr="00CD29EA" w:rsidRDefault="00CD29EA">
            <w:pPr>
              <w:spacing w:line="240" w:lineRule="exact"/>
              <w:rPr>
                <w:ins w:id="4508" w:author="Sano Yuma" w:date="2023-02-17T21:05:00Z"/>
                <w:rFonts w:ascii="ＭＳ ゴシック" w:eastAsia="ＭＳ ゴシック" w:hAnsi="ＭＳ ゴシック"/>
                <w:sz w:val="18"/>
                <w:szCs w:val="18"/>
                <w:rPrChange w:id="4509" w:author="Sano Yuma" w:date="2023-02-17T21:05:00Z">
                  <w:rPr>
                    <w:ins w:id="4510" w:author="Sano Yuma" w:date="2023-02-17T21:05:00Z"/>
                    <w:szCs w:val="21"/>
                  </w:rPr>
                </w:rPrChange>
              </w:rPr>
              <w:pPrChange w:id="4511" w:author="Sano Yuma" w:date="2023-02-17T21:05:00Z">
                <w:pPr>
                  <w:spacing w:line="360" w:lineRule="auto"/>
                </w:pPr>
              </w:pPrChange>
            </w:pPr>
            <w:ins w:id="4512" w:author="Sano Yuma" w:date="2023-02-17T21:05:00Z">
              <w:r w:rsidRPr="00CD29EA">
                <w:rPr>
                  <w:rFonts w:ascii="ＭＳ ゴシック" w:eastAsia="ＭＳ ゴシック" w:hAnsi="ＭＳ ゴシック"/>
                  <w:sz w:val="18"/>
                  <w:szCs w:val="18"/>
                  <w:rPrChange w:id="4513" w:author="Sano Yuma" w:date="2023-02-17T21:05:00Z">
                    <w:rPr>
                      <w:szCs w:val="21"/>
                    </w:rPr>
                  </w:rPrChange>
                </w:rPr>
                <w:t xml:space="preserve">    print("can't be opened")</w:t>
              </w:r>
            </w:ins>
          </w:p>
          <w:p w14:paraId="3689D110" w14:textId="77777777" w:rsidR="00CD29EA" w:rsidRPr="00CD29EA" w:rsidRDefault="00CD29EA">
            <w:pPr>
              <w:spacing w:line="240" w:lineRule="exact"/>
              <w:rPr>
                <w:ins w:id="4514" w:author="Sano Yuma" w:date="2023-02-17T21:05:00Z"/>
                <w:rFonts w:ascii="ＭＳ ゴシック" w:eastAsia="ＭＳ ゴシック" w:hAnsi="ＭＳ ゴシック"/>
                <w:sz w:val="18"/>
                <w:szCs w:val="18"/>
                <w:rPrChange w:id="4515" w:author="Sano Yuma" w:date="2023-02-17T21:05:00Z">
                  <w:rPr>
                    <w:ins w:id="4516" w:author="Sano Yuma" w:date="2023-02-17T21:05:00Z"/>
                    <w:szCs w:val="21"/>
                  </w:rPr>
                </w:rPrChange>
              </w:rPr>
              <w:pPrChange w:id="4517" w:author="Sano Yuma" w:date="2023-02-17T21:05:00Z">
                <w:pPr>
                  <w:spacing w:line="360" w:lineRule="auto"/>
                </w:pPr>
              </w:pPrChange>
            </w:pPr>
            <w:ins w:id="4518" w:author="Sano Yuma" w:date="2023-02-17T21:05:00Z">
              <w:r w:rsidRPr="00CD29EA">
                <w:rPr>
                  <w:rFonts w:ascii="ＭＳ ゴシック" w:eastAsia="ＭＳ ゴシック" w:hAnsi="ＭＳ ゴシック"/>
                  <w:sz w:val="18"/>
                  <w:szCs w:val="18"/>
                  <w:rPrChange w:id="4519" w:author="Sano Yuma" w:date="2023-02-17T21:05:00Z">
                    <w:rPr>
                      <w:szCs w:val="21"/>
                    </w:rPr>
                  </w:rPrChange>
                </w:rPr>
                <w:t xml:space="preserve">    sys.exit()</w:t>
              </w:r>
            </w:ins>
          </w:p>
          <w:p w14:paraId="60261100" w14:textId="77777777" w:rsidR="00CD29EA" w:rsidRPr="00CD29EA" w:rsidRDefault="00CD29EA">
            <w:pPr>
              <w:spacing w:line="240" w:lineRule="exact"/>
              <w:rPr>
                <w:ins w:id="4520" w:author="Sano Yuma" w:date="2023-02-17T21:05:00Z"/>
                <w:rFonts w:ascii="ＭＳ ゴシック" w:eastAsia="ＭＳ ゴシック" w:hAnsi="ＭＳ ゴシック"/>
                <w:sz w:val="18"/>
                <w:szCs w:val="18"/>
                <w:rPrChange w:id="4521" w:author="Sano Yuma" w:date="2023-02-17T21:05:00Z">
                  <w:rPr>
                    <w:ins w:id="4522" w:author="Sano Yuma" w:date="2023-02-17T21:05:00Z"/>
                    <w:szCs w:val="21"/>
                  </w:rPr>
                </w:rPrChange>
              </w:rPr>
              <w:pPrChange w:id="4523" w:author="Sano Yuma" w:date="2023-02-17T21:05:00Z">
                <w:pPr>
                  <w:spacing w:line="360" w:lineRule="auto"/>
                </w:pPr>
              </w:pPrChange>
            </w:pPr>
          </w:p>
          <w:p w14:paraId="2F672410" w14:textId="77777777" w:rsidR="00CD29EA" w:rsidRPr="00CD29EA" w:rsidRDefault="00CD29EA">
            <w:pPr>
              <w:spacing w:line="240" w:lineRule="exact"/>
              <w:rPr>
                <w:ins w:id="4524" w:author="Sano Yuma" w:date="2023-02-17T21:05:00Z"/>
                <w:rFonts w:ascii="ＭＳ ゴシック" w:eastAsia="ＭＳ ゴシック" w:hAnsi="ＭＳ ゴシック"/>
                <w:sz w:val="18"/>
                <w:szCs w:val="18"/>
                <w:rPrChange w:id="4525" w:author="Sano Yuma" w:date="2023-02-17T21:05:00Z">
                  <w:rPr>
                    <w:ins w:id="4526" w:author="Sano Yuma" w:date="2023-02-17T21:05:00Z"/>
                    <w:szCs w:val="21"/>
                  </w:rPr>
                </w:rPrChange>
              </w:rPr>
              <w:pPrChange w:id="4527" w:author="Sano Yuma" w:date="2023-02-17T21:05:00Z">
                <w:pPr>
                  <w:spacing w:line="360" w:lineRule="auto"/>
                </w:pPr>
              </w:pPrChange>
            </w:pPr>
            <w:ins w:id="4528" w:author="Sano Yuma" w:date="2023-02-17T21:05:00Z">
              <w:r w:rsidRPr="00CD29EA">
                <w:rPr>
                  <w:rFonts w:ascii="ＭＳ ゴシック" w:eastAsia="ＭＳ ゴシック" w:hAnsi="ＭＳ ゴシック"/>
                  <w:sz w:val="18"/>
                  <w:szCs w:val="18"/>
                  <w:rPrChange w:id="4529" w:author="Sano Yuma" w:date="2023-02-17T21:05:00Z">
                    <w:rPr>
                      <w:szCs w:val="21"/>
                    </w:rPr>
                  </w:rPrChange>
                </w:rPr>
                <w:lastRenderedPageBreak/>
                <w:t>for imgFile in images:</w:t>
              </w:r>
            </w:ins>
          </w:p>
          <w:p w14:paraId="22DF4558" w14:textId="77777777" w:rsidR="00CD29EA" w:rsidRPr="00CD29EA" w:rsidRDefault="00CD29EA">
            <w:pPr>
              <w:spacing w:line="240" w:lineRule="exact"/>
              <w:rPr>
                <w:ins w:id="4530" w:author="Sano Yuma" w:date="2023-02-17T21:05:00Z"/>
                <w:rFonts w:ascii="ＭＳ ゴシック" w:eastAsia="ＭＳ ゴシック" w:hAnsi="ＭＳ ゴシック"/>
                <w:sz w:val="18"/>
                <w:szCs w:val="18"/>
                <w:rPrChange w:id="4531" w:author="Sano Yuma" w:date="2023-02-17T21:05:00Z">
                  <w:rPr>
                    <w:ins w:id="4532" w:author="Sano Yuma" w:date="2023-02-17T21:05:00Z"/>
                    <w:szCs w:val="21"/>
                  </w:rPr>
                </w:rPrChange>
              </w:rPr>
              <w:pPrChange w:id="4533" w:author="Sano Yuma" w:date="2023-02-17T21:05:00Z">
                <w:pPr>
                  <w:spacing w:line="360" w:lineRule="auto"/>
                </w:pPr>
              </w:pPrChange>
            </w:pPr>
            <w:ins w:id="4534" w:author="Sano Yuma" w:date="2023-02-17T21:05:00Z">
              <w:r w:rsidRPr="00CD29EA">
                <w:rPr>
                  <w:rFonts w:ascii="ＭＳ ゴシック" w:eastAsia="ＭＳ ゴシック" w:hAnsi="ＭＳ ゴシック"/>
                  <w:sz w:val="18"/>
                  <w:szCs w:val="18"/>
                  <w:rPrChange w:id="4535" w:author="Sano Yuma" w:date="2023-02-17T21:05:00Z">
                    <w:rPr>
                      <w:szCs w:val="21"/>
                    </w:rPr>
                  </w:rPrChange>
                </w:rPr>
                <w:t xml:space="preserve">    print(imgFile)</w:t>
              </w:r>
            </w:ins>
          </w:p>
          <w:p w14:paraId="6A73F80A" w14:textId="77777777" w:rsidR="00CD29EA" w:rsidRPr="00CD29EA" w:rsidRDefault="00CD29EA">
            <w:pPr>
              <w:spacing w:line="240" w:lineRule="exact"/>
              <w:rPr>
                <w:ins w:id="4536" w:author="Sano Yuma" w:date="2023-02-17T21:05:00Z"/>
                <w:rFonts w:ascii="ＭＳ ゴシック" w:eastAsia="ＭＳ ゴシック" w:hAnsi="ＭＳ ゴシック"/>
                <w:sz w:val="18"/>
                <w:szCs w:val="18"/>
                <w:rPrChange w:id="4537" w:author="Sano Yuma" w:date="2023-02-17T21:05:00Z">
                  <w:rPr>
                    <w:ins w:id="4538" w:author="Sano Yuma" w:date="2023-02-17T21:05:00Z"/>
                    <w:szCs w:val="21"/>
                  </w:rPr>
                </w:rPrChange>
              </w:rPr>
              <w:pPrChange w:id="4539" w:author="Sano Yuma" w:date="2023-02-17T21:05:00Z">
                <w:pPr>
                  <w:spacing w:line="360" w:lineRule="auto"/>
                </w:pPr>
              </w:pPrChange>
            </w:pPr>
            <w:ins w:id="4540" w:author="Sano Yuma" w:date="2023-02-17T21:05:00Z">
              <w:r w:rsidRPr="00CD29EA">
                <w:rPr>
                  <w:rFonts w:ascii="ＭＳ ゴシック" w:eastAsia="ＭＳ ゴシック" w:hAnsi="ＭＳ ゴシック"/>
                  <w:sz w:val="18"/>
                  <w:szCs w:val="18"/>
                  <w:rPrChange w:id="4541" w:author="Sano Yuma" w:date="2023-02-17T21:05:00Z">
                    <w:rPr>
                      <w:szCs w:val="21"/>
                    </w:rPr>
                  </w:rPrChange>
                </w:rPr>
                <w:t xml:space="preserve">    img = cv2.imread(imgFile)</w:t>
              </w:r>
            </w:ins>
          </w:p>
          <w:p w14:paraId="7DFF84E0" w14:textId="77777777" w:rsidR="00CD29EA" w:rsidRPr="00CD29EA" w:rsidRDefault="00CD29EA">
            <w:pPr>
              <w:spacing w:line="240" w:lineRule="exact"/>
              <w:rPr>
                <w:ins w:id="4542" w:author="Sano Yuma" w:date="2023-02-17T21:05:00Z"/>
                <w:rFonts w:ascii="ＭＳ ゴシック" w:eastAsia="ＭＳ ゴシック" w:hAnsi="ＭＳ ゴシック"/>
                <w:sz w:val="18"/>
                <w:szCs w:val="18"/>
                <w:rPrChange w:id="4543" w:author="Sano Yuma" w:date="2023-02-17T21:05:00Z">
                  <w:rPr>
                    <w:ins w:id="4544" w:author="Sano Yuma" w:date="2023-02-17T21:05:00Z"/>
                    <w:szCs w:val="21"/>
                  </w:rPr>
                </w:rPrChange>
              </w:rPr>
              <w:pPrChange w:id="4545" w:author="Sano Yuma" w:date="2023-02-17T21:05:00Z">
                <w:pPr>
                  <w:spacing w:line="360" w:lineRule="auto"/>
                </w:pPr>
              </w:pPrChange>
            </w:pPr>
          </w:p>
          <w:p w14:paraId="4E997F22" w14:textId="77777777" w:rsidR="00CD29EA" w:rsidRPr="00CD29EA" w:rsidRDefault="00CD29EA">
            <w:pPr>
              <w:spacing w:line="240" w:lineRule="exact"/>
              <w:rPr>
                <w:ins w:id="4546" w:author="Sano Yuma" w:date="2023-02-17T21:05:00Z"/>
                <w:rFonts w:ascii="ＭＳ ゴシック" w:eastAsia="ＭＳ ゴシック" w:hAnsi="ＭＳ ゴシック"/>
                <w:sz w:val="18"/>
                <w:szCs w:val="18"/>
                <w:rPrChange w:id="4547" w:author="Sano Yuma" w:date="2023-02-17T21:05:00Z">
                  <w:rPr>
                    <w:ins w:id="4548" w:author="Sano Yuma" w:date="2023-02-17T21:05:00Z"/>
                    <w:szCs w:val="21"/>
                  </w:rPr>
                </w:rPrChange>
              </w:rPr>
              <w:pPrChange w:id="4549" w:author="Sano Yuma" w:date="2023-02-17T21:05:00Z">
                <w:pPr>
                  <w:spacing w:line="360" w:lineRule="auto"/>
                </w:pPr>
              </w:pPrChange>
            </w:pPr>
            <w:ins w:id="4550" w:author="Sano Yuma" w:date="2023-02-17T21:05:00Z">
              <w:r w:rsidRPr="00CD29EA">
                <w:rPr>
                  <w:rFonts w:ascii="ＭＳ ゴシック" w:eastAsia="ＭＳ ゴシック" w:hAnsi="ＭＳ ゴシック"/>
                  <w:sz w:val="18"/>
                  <w:szCs w:val="18"/>
                  <w:rPrChange w:id="4551" w:author="Sano Yuma" w:date="2023-02-17T21:05:00Z">
                    <w:rPr>
                      <w:szCs w:val="21"/>
                    </w:rPr>
                  </w:rPrChange>
                </w:rPr>
                <w:t xml:space="preserve">    # can't read image, escape</w:t>
              </w:r>
            </w:ins>
          </w:p>
          <w:p w14:paraId="71AF1BA2" w14:textId="77777777" w:rsidR="00CD29EA" w:rsidRPr="00CD29EA" w:rsidRDefault="00CD29EA">
            <w:pPr>
              <w:spacing w:line="240" w:lineRule="exact"/>
              <w:rPr>
                <w:ins w:id="4552" w:author="Sano Yuma" w:date="2023-02-17T21:05:00Z"/>
                <w:rFonts w:ascii="ＭＳ ゴシック" w:eastAsia="ＭＳ ゴシック" w:hAnsi="ＭＳ ゴシック"/>
                <w:sz w:val="18"/>
                <w:szCs w:val="18"/>
                <w:rPrChange w:id="4553" w:author="Sano Yuma" w:date="2023-02-17T21:05:00Z">
                  <w:rPr>
                    <w:ins w:id="4554" w:author="Sano Yuma" w:date="2023-02-17T21:05:00Z"/>
                    <w:szCs w:val="21"/>
                  </w:rPr>
                </w:rPrChange>
              </w:rPr>
              <w:pPrChange w:id="4555" w:author="Sano Yuma" w:date="2023-02-17T21:05:00Z">
                <w:pPr>
                  <w:spacing w:line="360" w:lineRule="auto"/>
                </w:pPr>
              </w:pPrChange>
            </w:pPr>
            <w:ins w:id="4556" w:author="Sano Yuma" w:date="2023-02-17T21:05:00Z">
              <w:r w:rsidRPr="00CD29EA">
                <w:rPr>
                  <w:rFonts w:ascii="ＭＳ ゴシック" w:eastAsia="ＭＳ ゴシック" w:hAnsi="ＭＳ ゴシック"/>
                  <w:sz w:val="18"/>
                  <w:szCs w:val="18"/>
                  <w:rPrChange w:id="4557" w:author="Sano Yuma" w:date="2023-02-17T21:05:00Z">
                    <w:rPr>
                      <w:szCs w:val="21"/>
                    </w:rPr>
                  </w:rPrChange>
                </w:rPr>
                <w:t xml:space="preserve">    if img is None:</w:t>
              </w:r>
            </w:ins>
          </w:p>
          <w:p w14:paraId="65C3FF59" w14:textId="77777777" w:rsidR="00CD29EA" w:rsidRPr="00CD29EA" w:rsidRDefault="00CD29EA">
            <w:pPr>
              <w:spacing w:line="240" w:lineRule="exact"/>
              <w:rPr>
                <w:ins w:id="4558" w:author="Sano Yuma" w:date="2023-02-17T21:05:00Z"/>
                <w:rFonts w:ascii="ＭＳ ゴシック" w:eastAsia="ＭＳ ゴシック" w:hAnsi="ＭＳ ゴシック"/>
                <w:sz w:val="18"/>
                <w:szCs w:val="18"/>
                <w:rPrChange w:id="4559" w:author="Sano Yuma" w:date="2023-02-17T21:05:00Z">
                  <w:rPr>
                    <w:ins w:id="4560" w:author="Sano Yuma" w:date="2023-02-17T21:05:00Z"/>
                    <w:szCs w:val="21"/>
                  </w:rPr>
                </w:rPrChange>
              </w:rPr>
              <w:pPrChange w:id="4561" w:author="Sano Yuma" w:date="2023-02-17T21:05:00Z">
                <w:pPr>
                  <w:spacing w:line="360" w:lineRule="auto"/>
                </w:pPr>
              </w:pPrChange>
            </w:pPr>
            <w:ins w:id="4562" w:author="Sano Yuma" w:date="2023-02-17T21:05:00Z">
              <w:r w:rsidRPr="00CD29EA">
                <w:rPr>
                  <w:rFonts w:ascii="ＭＳ ゴシック" w:eastAsia="ＭＳ ゴシック" w:hAnsi="ＭＳ ゴシック"/>
                  <w:sz w:val="18"/>
                  <w:szCs w:val="18"/>
                  <w:rPrChange w:id="4563" w:author="Sano Yuma" w:date="2023-02-17T21:05:00Z">
                    <w:rPr>
                      <w:szCs w:val="21"/>
                    </w:rPr>
                  </w:rPrChange>
                </w:rPr>
                <w:t xml:space="preserve">        print("can't read")</w:t>
              </w:r>
            </w:ins>
          </w:p>
          <w:p w14:paraId="2B27EFF2" w14:textId="77777777" w:rsidR="00CD29EA" w:rsidRPr="00CD29EA" w:rsidRDefault="00CD29EA">
            <w:pPr>
              <w:spacing w:line="240" w:lineRule="exact"/>
              <w:rPr>
                <w:ins w:id="4564" w:author="Sano Yuma" w:date="2023-02-17T21:05:00Z"/>
                <w:rFonts w:ascii="ＭＳ ゴシック" w:eastAsia="ＭＳ ゴシック" w:hAnsi="ＭＳ ゴシック"/>
                <w:sz w:val="18"/>
                <w:szCs w:val="18"/>
                <w:rPrChange w:id="4565" w:author="Sano Yuma" w:date="2023-02-17T21:05:00Z">
                  <w:rPr>
                    <w:ins w:id="4566" w:author="Sano Yuma" w:date="2023-02-17T21:05:00Z"/>
                    <w:szCs w:val="21"/>
                  </w:rPr>
                </w:rPrChange>
              </w:rPr>
              <w:pPrChange w:id="4567" w:author="Sano Yuma" w:date="2023-02-17T21:05:00Z">
                <w:pPr>
                  <w:spacing w:line="360" w:lineRule="auto"/>
                </w:pPr>
              </w:pPrChange>
            </w:pPr>
            <w:ins w:id="4568" w:author="Sano Yuma" w:date="2023-02-17T21:05:00Z">
              <w:r w:rsidRPr="00CD29EA">
                <w:rPr>
                  <w:rFonts w:ascii="ＭＳ ゴシック" w:eastAsia="ＭＳ ゴシック" w:hAnsi="ＭＳ ゴシック"/>
                  <w:sz w:val="18"/>
                  <w:szCs w:val="18"/>
                  <w:rPrChange w:id="4569" w:author="Sano Yuma" w:date="2023-02-17T21:05:00Z">
                    <w:rPr>
                      <w:szCs w:val="21"/>
                    </w:rPr>
                  </w:rPrChange>
                </w:rPr>
                <w:t xml:space="preserve">        break</w:t>
              </w:r>
            </w:ins>
          </w:p>
          <w:p w14:paraId="362CDEFF" w14:textId="77777777" w:rsidR="00CD29EA" w:rsidRPr="00CD29EA" w:rsidRDefault="00CD29EA">
            <w:pPr>
              <w:spacing w:line="240" w:lineRule="exact"/>
              <w:rPr>
                <w:ins w:id="4570" w:author="Sano Yuma" w:date="2023-02-17T21:05:00Z"/>
                <w:rFonts w:ascii="ＭＳ ゴシック" w:eastAsia="ＭＳ ゴシック" w:hAnsi="ＭＳ ゴシック"/>
                <w:sz w:val="18"/>
                <w:szCs w:val="18"/>
                <w:rPrChange w:id="4571" w:author="Sano Yuma" w:date="2023-02-17T21:05:00Z">
                  <w:rPr>
                    <w:ins w:id="4572" w:author="Sano Yuma" w:date="2023-02-17T21:05:00Z"/>
                    <w:szCs w:val="21"/>
                  </w:rPr>
                </w:rPrChange>
              </w:rPr>
              <w:pPrChange w:id="4573" w:author="Sano Yuma" w:date="2023-02-17T21:05:00Z">
                <w:pPr>
                  <w:spacing w:line="360" w:lineRule="auto"/>
                </w:pPr>
              </w:pPrChange>
            </w:pPr>
          </w:p>
          <w:p w14:paraId="7273AC6F" w14:textId="77777777" w:rsidR="00CD29EA" w:rsidRPr="00CD29EA" w:rsidRDefault="00CD29EA">
            <w:pPr>
              <w:spacing w:line="240" w:lineRule="exact"/>
              <w:rPr>
                <w:ins w:id="4574" w:author="Sano Yuma" w:date="2023-02-17T21:05:00Z"/>
                <w:rFonts w:ascii="ＭＳ ゴシック" w:eastAsia="ＭＳ ゴシック" w:hAnsi="ＭＳ ゴシック"/>
                <w:sz w:val="18"/>
                <w:szCs w:val="18"/>
                <w:rPrChange w:id="4575" w:author="Sano Yuma" w:date="2023-02-17T21:05:00Z">
                  <w:rPr>
                    <w:ins w:id="4576" w:author="Sano Yuma" w:date="2023-02-17T21:05:00Z"/>
                    <w:szCs w:val="21"/>
                  </w:rPr>
                </w:rPrChange>
              </w:rPr>
              <w:pPrChange w:id="4577" w:author="Sano Yuma" w:date="2023-02-17T21:05:00Z">
                <w:pPr>
                  <w:spacing w:line="360" w:lineRule="auto"/>
                </w:pPr>
              </w:pPrChange>
            </w:pPr>
            <w:ins w:id="4578" w:author="Sano Yuma" w:date="2023-02-17T21:05:00Z">
              <w:r w:rsidRPr="00CD29EA">
                <w:rPr>
                  <w:rFonts w:ascii="ＭＳ ゴシック" w:eastAsia="ＭＳ ゴシック" w:hAnsi="ＭＳ ゴシック"/>
                  <w:sz w:val="18"/>
                  <w:szCs w:val="18"/>
                  <w:rPrChange w:id="4579" w:author="Sano Yuma" w:date="2023-02-17T21:05:00Z">
                    <w:rPr>
                      <w:szCs w:val="21"/>
                    </w:rPr>
                  </w:rPrChange>
                </w:rPr>
                <w:t xml:space="preserve">    # add</w:t>
              </w:r>
            </w:ins>
          </w:p>
          <w:p w14:paraId="5AAB0952" w14:textId="77777777" w:rsidR="00CD29EA" w:rsidRPr="00CD29EA" w:rsidRDefault="00CD29EA">
            <w:pPr>
              <w:spacing w:line="240" w:lineRule="exact"/>
              <w:rPr>
                <w:ins w:id="4580" w:author="Sano Yuma" w:date="2023-02-17T21:05:00Z"/>
                <w:rFonts w:ascii="ＭＳ ゴシック" w:eastAsia="ＭＳ ゴシック" w:hAnsi="ＭＳ ゴシック"/>
                <w:sz w:val="18"/>
                <w:szCs w:val="18"/>
                <w:rPrChange w:id="4581" w:author="Sano Yuma" w:date="2023-02-17T21:05:00Z">
                  <w:rPr>
                    <w:ins w:id="4582" w:author="Sano Yuma" w:date="2023-02-17T21:05:00Z"/>
                    <w:szCs w:val="21"/>
                  </w:rPr>
                </w:rPrChange>
              </w:rPr>
              <w:pPrChange w:id="4583" w:author="Sano Yuma" w:date="2023-02-17T21:05:00Z">
                <w:pPr>
                  <w:spacing w:line="360" w:lineRule="auto"/>
                </w:pPr>
              </w:pPrChange>
            </w:pPr>
            <w:ins w:id="4584" w:author="Sano Yuma" w:date="2023-02-17T21:05:00Z">
              <w:r w:rsidRPr="00CD29EA">
                <w:rPr>
                  <w:rFonts w:ascii="ＭＳ ゴシック" w:eastAsia="ＭＳ ゴシック" w:hAnsi="ＭＳ ゴシック"/>
                  <w:sz w:val="18"/>
                  <w:szCs w:val="18"/>
                  <w:rPrChange w:id="4585" w:author="Sano Yuma" w:date="2023-02-17T21:05:00Z">
                    <w:rPr>
                      <w:szCs w:val="21"/>
                    </w:rPr>
                  </w:rPrChange>
                </w:rPr>
                <w:t xml:space="preserve">    video.write(img)</w:t>
              </w:r>
            </w:ins>
          </w:p>
          <w:p w14:paraId="6E917750" w14:textId="77777777" w:rsidR="00CD29EA" w:rsidRPr="00CD29EA" w:rsidRDefault="00CD29EA">
            <w:pPr>
              <w:spacing w:line="240" w:lineRule="exact"/>
              <w:rPr>
                <w:ins w:id="4586" w:author="Sano Yuma" w:date="2023-02-17T21:05:00Z"/>
                <w:rFonts w:ascii="ＭＳ ゴシック" w:eastAsia="ＭＳ ゴシック" w:hAnsi="ＭＳ ゴシック"/>
                <w:sz w:val="18"/>
                <w:szCs w:val="18"/>
                <w:rPrChange w:id="4587" w:author="Sano Yuma" w:date="2023-02-17T21:05:00Z">
                  <w:rPr>
                    <w:ins w:id="4588" w:author="Sano Yuma" w:date="2023-02-17T21:05:00Z"/>
                    <w:szCs w:val="21"/>
                  </w:rPr>
                </w:rPrChange>
              </w:rPr>
              <w:pPrChange w:id="4589" w:author="Sano Yuma" w:date="2023-02-17T21:05:00Z">
                <w:pPr>
                  <w:spacing w:line="360" w:lineRule="auto"/>
                </w:pPr>
              </w:pPrChange>
            </w:pPr>
          </w:p>
          <w:p w14:paraId="71F75664" w14:textId="02FFFC5C" w:rsidR="00CD29EA" w:rsidRPr="00CD29EA" w:rsidRDefault="00CD29EA">
            <w:pPr>
              <w:spacing w:line="240" w:lineRule="exact"/>
              <w:rPr>
                <w:ins w:id="4590" w:author="Sano Yuma" w:date="2023-02-17T21:05:00Z"/>
                <w:rFonts w:ascii="ＭＳ ゴシック" w:eastAsia="ＭＳ ゴシック" w:hAnsi="ＭＳ ゴシック"/>
                <w:sz w:val="18"/>
                <w:szCs w:val="18"/>
                <w:rPrChange w:id="4591" w:author="Sano Yuma" w:date="2023-02-17T21:05:00Z">
                  <w:rPr>
                    <w:ins w:id="4592" w:author="Sano Yuma" w:date="2023-02-17T21:05:00Z"/>
                    <w:szCs w:val="21"/>
                  </w:rPr>
                </w:rPrChange>
              </w:rPr>
              <w:pPrChange w:id="4593" w:author="Sano Yuma" w:date="2023-02-17T21:05:00Z">
                <w:pPr>
                  <w:spacing w:line="360" w:lineRule="auto"/>
                </w:pPr>
              </w:pPrChange>
            </w:pPr>
            <w:ins w:id="4594" w:author="Sano Yuma" w:date="2023-02-17T21:05:00Z">
              <w:r w:rsidRPr="00CD29EA">
                <w:rPr>
                  <w:rFonts w:ascii="ＭＳ ゴシック" w:eastAsia="ＭＳ ゴシック" w:hAnsi="ＭＳ ゴシック"/>
                  <w:sz w:val="18"/>
                  <w:szCs w:val="18"/>
                  <w:rPrChange w:id="4595" w:author="Sano Yuma" w:date="2023-02-17T21:05:00Z">
                    <w:rPr>
                      <w:szCs w:val="21"/>
                    </w:rPr>
                  </w:rPrChange>
                </w:rPr>
                <w:t>video.release()</w:t>
              </w:r>
            </w:ins>
          </w:p>
        </w:tc>
      </w:tr>
    </w:tbl>
    <w:p w14:paraId="134F14C4" w14:textId="2B07A521" w:rsidR="003F54DA" w:rsidRDefault="003F54DA">
      <w:pPr>
        <w:spacing w:line="360" w:lineRule="auto"/>
        <w:rPr>
          <w:ins w:id="4596" w:author="Sano Yuma" w:date="2023-02-17T21:17:00Z"/>
          <w:szCs w:val="21"/>
        </w:rPr>
      </w:pPr>
      <w:ins w:id="4597" w:author="Sano Yuma" w:date="2023-02-17T21:17:00Z">
        <w:r>
          <w:rPr>
            <w:szCs w:val="21"/>
          </w:rPr>
          <w:br w:type="page"/>
        </w:r>
      </w:ins>
    </w:p>
    <w:p w14:paraId="43C5F6B7" w14:textId="77777777" w:rsidR="003F54DA" w:rsidRDefault="003F54DA" w:rsidP="00770A59">
      <w:pPr>
        <w:pStyle w:val="1"/>
        <w:rPr>
          <w:ins w:id="4598" w:author="Sano Yuma" w:date="2023-02-17T21:17:00Z"/>
          <w:szCs w:val="21"/>
        </w:rPr>
        <w:sectPr w:rsidR="003F54DA" w:rsidSect="000E4B45">
          <w:headerReference w:type="default" r:id="rId56"/>
          <w:type w:val="continuous"/>
          <w:pgSz w:w="11906" w:h="16838"/>
          <w:pgMar w:top="1985" w:right="1701" w:bottom="1701" w:left="1701" w:header="851" w:footer="992" w:gutter="0"/>
          <w:cols w:space="425"/>
          <w:docGrid w:type="lines" w:linePitch="360"/>
        </w:sectPr>
      </w:pPr>
    </w:p>
    <w:p w14:paraId="7D9A6814" w14:textId="77777777" w:rsidR="00770A59" w:rsidRPr="00DB400D" w:rsidDel="00DB400D" w:rsidRDefault="00770A59">
      <w:pPr>
        <w:widowControl/>
        <w:jc w:val="left"/>
        <w:rPr>
          <w:del w:id="4601" w:author="Ec5-19 ec30103v(長岡高専)" w:date="2023-02-17T10:30:00Z"/>
          <w:szCs w:val="21"/>
        </w:rPr>
      </w:pPr>
      <w:del w:id="4602" w:author="Ec5-19 ec30103v(長岡高専)" w:date="2023-02-17T10:30:00Z">
        <w:r w:rsidRPr="00DB400D" w:rsidDel="00DB400D">
          <w:rPr>
            <w:szCs w:val="21"/>
          </w:rPr>
          <w:lastRenderedPageBreak/>
          <w:br w:type="page"/>
        </w:r>
      </w:del>
    </w:p>
    <w:p w14:paraId="19B55054" w14:textId="2A952ABB" w:rsidR="00456256" w:rsidDel="00B7441D" w:rsidRDefault="00456256" w:rsidP="00770A59">
      <w:pPr>
        <w:pStyle w:val="1"/>
        <w:rPr>
          <w:del w:id="4603" w:author="Ec5-19 ec30103v(長岡高専)" w:date="2023-02-17T10:31:00Z"/>
          <w:rFonts w:asciiTheme="minorHAnsi" w:eastAsiaTheme="minorHAnsi" w:hAnsiTheme="minorHAnsi"/>
          <w:sz w:val="32"/>
          <w:szCs w:val="36"/>
        </w:rPr>
        <w:sectPr w:rsidR="00456256" w:rsidDel="00B7441D" w:rsidSect="000E4B45">
          <w:type w:val="continuous"/>
          <w:pgSz w:w="11906" w:h="16838"/>
          <w:pgMar w:top="1985" w:right="1701" w:bottom="1701" w:left="1701" w:header="851" w:footer="992" w:gutter="0"/>
          <w:cols w:space="425"/>
          <w:docGrid w:type="lines" w:linePitch="360"/>
        </w:sectPr>
      </w:pPr>
    </w:p>
    <w:p w14:paraId="442A6068" w14:textId="0C9BA406" w:rsidR="00B7441D" w:rsidDel="008A3BA5" w:rsidRDefault="00B7441D">
      <w:pPr>
        <w:widowControl/>
        <w:jc w:val="left"/>
        <w:rPr>
          <w:ins w:id="4604" w:author="Ec5-19 ec30103v(長岡高専)" w:date="2023-02-17T10:31:00Z"/>
          <w:del w:id="4605" w:author="Sano Yuma" w:date="2023-02-17T15:53:00Z"/>
          <w:rFonts w:eastAsiaTheme="minorHAnsi" w:cstheme="majorBidi"/>
          <w:sz w:val="32"/>
          <w:szCs w:val="36"/>
        </w:rPr>
      </w:pPr>
      <w:ins w:id="4606" w:author="Ec5-19 ec30103v(長岡高専)" w:date="2023-02-17T10:31:00Z">
        <w:del w:id="4607" w:author="Sano Yuma" w:date="2023-02-17T21:17:00Z">
          <w:r w:rsidDel="003F54DA">
            <w:rPr>
              <w:rFonts w:eastAsiaTheme="minorHAnsi"/>
              <w:sz w:val="32"/>
              <w:szCs w:val="36"/>
            </w:rPr>
            <w:br w:type="page"/>
          </w:r>
        </w:del>
      </w:ins>
    </w:p>
    <w:p w14:paraId="50AD3434" w14:textId="74FAC1B5" w:rsidR="00B7441D" w:rsidDel="003F54DA" w:rsidRDefault="00B7441D">
      <w:pPr>
        <w:widowControl/>
        <w:jc w:val="left"/>
        <w:rPr>
          <w:ins w:id="4608" w:author="Ec5-19 ec30103v(長岡高専)" w:date="2023-02-17T10:31:00Z"/>
          <w:del w:id="4609" w:author="Sano Yuma" w:date="2023-02-17T21:16:00Z"/>
        </w:rPr>
        <w:sectPr w:rsidR="00B7441D" w:rsidDel="003F54DA" w:rsidSect="000E4B45">
          <w:headerReference w:type="default" r:id="rId57"/>
          <w:type w:val="continuous"/>
          <w:pgSz w:w="11906" w:h="16838"/>
          <w:pgMar w:top="1985" w:right="1701" w:bottom="1701" w:left="1701" w:header="851" w:footer="992" w:gutter="0"/>
          <w:cols w:space="425"/>
          <w:docGrid w:type="lines" w:linePitch="360"/>
        </w:sectPr>
        <w:pPrChange w:id="4610" w:author="Sano Yuma" w:date="2023-02-17T15:53:00Z">
          <w:pPr>
            <w:pStyle w:val="1"/>
          </w:pPr>
        </w:pPrChange>
      </w:pPr>
    </w:p>
    <w:p w14:paraId="04255FD8" w14:textId="33EDC84F" w:rsidR="00770A59" w:rsidRDefault="00770A59" w:rsidP="00770A59">
      <w:pPr>
        <w:pStyle w:val="1"/>
        <w:rPr>
          <w:ins w:id="4611" w:author="Sano Yuma" w:date="2023-02-13T17:47:00Z"/>
          <w:rFonts w:asciiTheme="minorHAnsi" w:eastAsiaTheme="minorHAnsi" w:hAnsiTheme="minorHAnsi"/>
          <w:sz w:val="32"/>
          <w:szCs w:val="36"/>
        </w:rPr>
      </w:pPr>
      <w:bookmarkStart w:id="4612" w:name="_Toc127563150"/>
      <w:r>
        <w:rPr>
          <w:rFonts w:asciiTheme="minorHAnsi" w:eastAsiaTheme="minorHAnsi" w:hAnsiTheme="minorHAnsi" w:hint="eastAsia"/>
          <w:sz w:val="32"/>
          <w:szCs w:val="36"/>
        </w:rPr>
        <w:t>参考文献</w:t>
      </w:r>
      <w:bookmarkEnd w:id="4612"/>
    </w:p>
    <w:p w14:paraId="6B235FD4" w14:textId="528CDAB7" w:rsidR="00876D74" w:rsidRPr="00876D74" w:rsidRDefault="00876D74">
      <w:pPr>
        <w:ind w:leftChars="1" w:left="424" w:hangingChars="201" w:hanging="422"/>
        <w:rPr>
          <w:rPrChange w:id="4613" w:author="Sano Yuma" w:date="2023-02-13T17:47:00Z">
            <w:rPr>
              <w:rFonts w:asciiTheme="minorHAnsi" w:eastAsiaTheme="minorHAnsi" w:hAnsiTheme="minorHAnsi"/>
              <w:sz w:val="32"/>
              <w:szCs w:val="36"/>
            </w:rPr>
          </w:rPrChange>
        </w:rPr>
        <w:pPrChange w:id="4614" w:author="Sano Yuma" w:date="2023-02-13T17:48:00Z">
          <w:pPr>
            <w:pStyle w:val="1"/>
          </w:pPr>
        </w:pPrChange>
      </w:pPr>
      <w:ins w:id="4615" w:author="Sano Yuma" w:date="2023-02-13T17:47:00Z">
        <w:r>
          <w:rPr>
            <w:rFonts w:hint="eastAsia"/>
          </w:rPr>
          <w:t>[</w:t>
        </w:r>
        <w:r>
          <w:t xml:space="preserve">1] </w:t>
        </w:r>
      </w:ins>
      <w:ins w:id="4616" w:author="Sano Yuma" w:date="2023-02-13T17:48:00Z">
        <w:r>
          <w:rPr>
            <w:rFonts w:hint="eastAsia"/>
          </w:rPr>
          <w:t>運動部活動での指導のガイドライン，文部科学省，</w:t>
        </w:r>
      </w:ins>
      <w:ins w:id="4617" w:author="Sano Yuma" w:date="2023-02-23T15:45:00Z">
        <w:r w:rsidR="002E08C0" w:rsidRPr="002E08C0">
          <w:rPr>
            <w:rPrChange w:id="4618" w:author="Sano Yuma" w:date="2023-02-23T15:45:00Z">
              <w:rPr>
                <w:rStyle w:val="a8"/>
              </w:rPr>
            </w:rPrChange>
          </w:rPr>
          <w:t>http://volleyball-yva.jp/data/mext_guidelines25.pdf</w:t>
        </w:r>
      </w:ins>
      <w:ins w:id="4619" w:author="Sano Yuma" w:date="2023-02-19T21:26:00Z">
        <w:r w:rsidR="00C34F40">
          <w:rPr>
            <w:rFonts w:hint="eastAsia"/>
          </w:rPr>
          <w:t>，検索2</w:t>
        </w:r>
        <w:r w:rsidR="00C34F40">
          <w:t>023.2.13</w:t>
        </w:r>
      </w:ins>
    </w:p>
    <w:p w14:paraId="6F99ABCB" w14:textId="497277E6" w:rsidR="00175825" w:rsidRDefault="00175825" w:rsidP="000E164F">
      <w:pPr>
        <w:ind w:leftChars="1" w:left="424" w:hangingChars="201" w:hanging="422"/>
        <w:rPr>
          <w:ins w:id="4620" w:author="Sano Yuma" w:date="2023-02-19T22:20:00Z"/>
        </w:rPr>
      </w:pPr>
      <w:r>
        <w:rPr>
          <w:rFonts w:hint="eastAsia"/>
        </w:rPr>
        <w:t>[</w:t>
      </w:r>
      <w:ins w:id="4621" w:author="Sano Yuma" w:date="2023-02-13T17:49:00Z">
        <w:r w:rsidR="003800DC">
          <w:t>2</w:t>
        </w:r>
      </w:ins>
      <w:del w:id="4622" w:author="Sano Yuma" w:date="2023-02-13T17:49:00Z">
        <w:r w:rsidR="0055588E" w:rsidDel="003800DC">
          <w:delText>1</w:delText>
        </w:r>
      </w:del>
      <w:r>
        <w:t xml:space="preserve">] </w:t>
      </w:r>
      <w:ins w:id="4623" w:author="Sano Yuma" w:date="2023-02-19T21:24:00Z">
        <w:r w:rsidR="002D4467">
          <w:t>Data Volley 4</w:t>
        </w:r>
      </w:ins>
      <w:ins w:id="4624" w:author="Sano Yuma" w:date="2023-02-19T21:25:00Z">
        <w:r w:rsidR="002D4467">
          <w:rPr>
            <w:rFonts w:hint="eastAsia"/>
          </w:rPr>
          <w:t>，</w:t>
        </w:r>
      </w:ins>
      <w:ins w:id="4625" w:author="Sano Yuma" w:date="2023-02-23T15:45:00Z">
        <w:r w:rsidR="002E08C0" w:rsidRPr="002E08C0">
          <w:rPr>
            <w:rPrChange w:id="4626" w:author="Sano Yuma" w:date="2023-02-23T15:45:00Z">
              <w:rPr>
                <w:rStyle w:val="a8"/>
              </w:rPr>
            </w:rPrChange>
          </w:rPr>
          <w:t>https://www.dataproject.com/Products/EN/en/Volleyball/DataVolley4</w:t>
        </w:r>
        <w:r w:rsidR="002E08C0" w:rsidRPr="002E08C0">
          <w:rPr>
            <w:rFonts w:hint="eastAsia"/>
            <w:rPrChange w:id="4627" w:author="Sano Yuma" w:date="2023-02-23T15:45:00Z">
              <w:rPr>
                <w:rStyle w:val="a8"/>
                <w:rFonts w:hint="eastAsia"/>
              </w:rPr>
            </w:rPrChange>
          </w:rPr>
          <w:t>，検索2</w:t>
        </w:r>
        <w:r w:rsidR="002E08C0" w:rsidRPr="002E08C0">
          <w:rPr>
            <w:rPrChange w:id="4628" w:author="Sano Yuma" w:date="2023-02-23T15:45:00Z">
              <w:rPr>
                <w:rStyle w:val="a8"/>
              </w:rPr>
            </w:rPrChange>
          </w:rPr>
          <w:t>023.2.13</w:t>
        </w:r>
      </w:ins>
    </w:p>
    <w:p w14:paraId="765A3AF5" w14:textId="7EC353D5" w:rsidR="00FC6B63" w:rsidRDefault="00FC6B63" w:rsidP="00FC6B63">
      <w:pPr>
        <w:ind w:left="424" w:hangingChars="202" w:hanging="424"/>
        <w:rPr>
          <w:ins w:id="4629" w:author="Sano Yuma" w:date="2023-02-19T22:20:00Z"/>
        </w:rPr>
      </w:pPr>
      <w:ins w:id="4630" w:author="Sano Yuma" w:date="2023-02-19T22:20:00Z">
        <w:r>
          <w:rPr>
            <w:rFonts w:hint="eastAsia"/>
          </w:rPr>
          <w:t>[</w:t>
        </w:r>
        <w:r>
          <w:t>3] “</w:t>
        </w:r>
        <w:r w:rsidRPr="00F268D6">
          <w:rPr>
            <w:rFonts w:hint="eastAsia"/>
          </w:rPr>
          <w:t>データバレーって何？どんなことができるの？</w:t>
        </w:r>
        <w:r>
          <w:t>”</w:t>
        </w:r>
        <w:r>
          <w:rPr>
            <w:rFonts w:hint="eastAsia"/>
          </w:rPr>
          <w:t>，2</w:t>
        </w:r>
        <w:r>
          <w:t>022.10.27</w:t>
        </w:r>
        <w:r>
          <w:rPr>
            <w:rFonts w:hint="eastAsia"/>
          </w:rPr>
          <w:t>，</w:t>
        </w:r>
      </w:ins>
      <w:ins w:id="4631" w:author="Sano Yuma" w:date="2023-02-23T15:45:00Z">
        <w:r w:rsidR="002E08C0" w:rsidRPr="002E08C0">
          <w:rPr>
            <w:rPrChange w:id="4632" w:author="Sano Yuma" w:date="2023-02-23T15:45:00Z">
              <w:rPr>
                <w:rStyle w:val="a8"/>
              </w:rPr>
            </w:rPrChange>
          </w:rPr>
          <w:t>https://xn--cck2bb6bwak4kpe6g.com/datavolley/</w:t>
        </w:r>
      </w:ins>
      <w:ins w:id="4633" w:author="Sano Yuma" w:date="2023-02-19T22:20:00Z">
        <w:r>
          <w:rPr>
            <w:rFonts w:hint="eastAsia"/>
          </w:rPr>
          <w:t>，検索2</w:t>
        </w:r>
        <w:r>
          <w:t>023.2.13</w:t>
        </w:r>
      </w:ins>
    </w:p>
    <w:p w14:paraId="1F66BF39" w14:textId="752C2214" w:rsidR="00FC6B63" w:rsidRPr="00FC6B63" w:rsidRDefault="00FC6B63">
      <w:pPr>
        <w:ind w:left="424" w:hangingChars="202" w:hanging="424"/>
        <w:pPrChange w:id="4634" w:author="Sano Yuma" w:date="2023-02-19T22:20:00Z">
          <w:pPr/>
        </w:pPrChange>
      </w:pPr>
      <w:ins w:id="4635" w:author="Sano Yuma" w:date="2023-02-19T22:20:00Z">
        <w:r>
          <w:rPr>
            <w:rFonts w:hint="eastAsia"/>
          </w:rPr>
          <w:t>[</w:t>
        </w:r>
        <w:r>
          <w:t xml:space="preserve">4] </w:t>
        </w:r>
        <w:r>
          <w:rPr>
            <w:rFonts w:hint="eastAsia"/>
          </w:rPr>
          <w:t>データバレー，F</w:t>
        </w:r>
        <w:r>
          <w:t>acebook</w:t>
        </w:r>
        <w:r>
          <w:rPr>
            <w:rFonts w:hint="eastAsia"/>
          </w:rPr>
          <w:t>，2</w:t>
        </w:r>
        <w:r>
          <w:t>020.12.4</w:t>
        </w:r>
        <w:r>
          <w:rPr>
            <w:rFonts w:hint="eastAsia"/>
          </w:rPr>
          <w:t>，</w:t>
        </w:r>
      </w:ins>
      <w:ins w:id="4636" w:author="Sano Yuma" w:date="2023-02-23T15:45:00Z">
        <w:r w:rsidR="002E08C0" w:rsidRPr="002E08C0">
          <w:rPr>
            <w:rPrChange w:id="4637" w:author="Sano Yuma" w:date="2023-02-23T15:45:00Z">
              <w:rPr>
                <w:rStyle w:val="a8"/>
              </w:rPr>
            </w:rPrChange>
          </w:rPr>
          <w:t>https://www.facebook.com/DataVolley/photos/</w:t>
        </w:r>
        <w:r w:rsidR="002E08C0" w:rsidRPr="002E08C0">
          <w:rPr>
            <w:rPrChange w:id="4638" w:author="Sano Yuma" w:date="2023-02-23T15:45:00Z">
              <w:rPr>
                <w:rStyle w:val="a8"/>
              </w:rPr>
            </w:rPrChange>
          </w:rPr>
          <w:br/>
          <w:t>a.345358165530652/</w:t>
        </w:r>
      </w:ins>
      <w:ins w:id="4639" w:author="Sano Yuma" w:date="2023-02-19T22:20:00Z">
        <w:r w:rsidRPr="00F268D6">
          <w:t>3640932032639899/?type=3</w:t>
        </w:r>
        <w:r>
          <w:rPr>
            <w:rFonts w:hint="eastAsia"/>
          </w:rPr>
          <w:t>，検索2</w:t>
        </w:r>
        <w:r>
          <w:t>023.2.13</w:t>
        </w:r>
      </w:ins>
    </w:p>
    <w:p w14:paraId="66B411D9" w14:textId="525695B2" w:rsidR="005013A3" w:rsidRDefault="0055416D" w:rsidP="0055416D">
      <w:pPr>
        <w:ind w:left="424" w:hangingChars="202" w:hanging="424"/>
        <w:rPr>
          <w:ins w:id="4640" w:author="Sano Yuma" w:date="2023-02-19T22:25:00Z"/>
        </w:rPr>
      </w:pPr>
      <w:r>
        <w:rPr>
          <w:rFonts w:hint="eastAsia"/>
        </w:rPr>
        <w:t>[</w:t>
      </w:r>
      <w:ins w:id="4641" w:author="Sano Yuma" w:date="2023-02-19T22:22:00Z">
        <w:r w:rsidR="00A17CF7">
          <w:t>5</w:t>
        </w:r>
      </w:ins>
      <w:del w:id="4642" w:author="Sano Yuma" w:date="2023-02-13T17:49:00Z">
        <w:r w:rsidR="0055588E" w:rsidDel="003800DC">
          <w:delText>2</w:delText>
        </w:r>
      </w:del>
      <w:r>
        <w:t xml:space="preserve">] </w:t>
      </w:r>
      <w:r>
        <w:rPr>
          <w:rFonts w:hint="eastAsia"/>
        </w:rPr>
        <w:t>平田，“情報端末の内蔵カメラを用いた運動</w:t>
      </w:r>
      <w:r>
        <w:t xml:space="preserve"> 再現システ</w:t>
      </w:r>
      <w:r>
        <w:rPr>
          <w:rFonts w:hint="eastAsia"/>
        </w:rPr>
        <w:t>ム”，</w:t>
      </w:r>
      <w:r>
        <w:t>R3長岡高専電子制御工学科卒業論文</w:t>
      </w:r>
    </w:p>
    <w:p w14:paraId="5EB9ABD9" w14:textId="31BA08ED" w:rsidR="00691182" w:rsidRDefault="00691182" w:rsidP="00691182">
      <w:pPr>
        <w:ind w:left="424" w:hangingChars="202" w:hanging="424"/>
        <w:rPr>
          <w:ins w:id="4643" w:author="Sano Yuma" w:date="2023-02-19T22:26:00Z"/>
        </w:rPr>
      </w:pPr>
      <w:ins w:id="4644" w:author="Sano Yuma" w:date="2023-02-19T22:25:00Z">
        <w:r>
          <w:rPr>
            <w:rFonts w:hint="eastAsia"/>
          </w:rPr>
          <w:t>[</w:t>
        </w:r>
        <w:r>
          <w:t>6] OpenCV</w:t>
        </w:r>
        <w:r>
          <w:rPr>
            <w:rFonts w:hint="eastAsia"/>
          </w:rPr>
          <w:t>，</w:t>
        </w:r>
      </w:ins>
      <w:ins w:id="4645" w:author="Sano Yuma" w:date="2023-02-23T15:45:00Z">
        <w:r w:rsidR="002E08C0" w:rsidRPr="002E08C0">
          <w:rPr>
            <w:rPrChange w:id="4646" w:author="Sano Yuma" w:date="2023-02-23T15:45:00Z">
              <w:rPr>
                <w:rStyle w:val="a8"/>
              </w:rPr>
            </w:rPrChange>
          </w:rPr>
          <w:t>https://opencv.org/</w:t>
        </w:r>
        <w:r w:rsidR="002E08C0" w:rsidRPr="002E08C0">
          <w:rPr>
            <w:rFonts w:hint="eastAsia"/>
            <w:rPrChange w:id="4647" w:author="Sano Yuma" w:date="2023-02-23T15:45:00Z">
              <w:rPr>
                <w:rStyle w:val="a8"/>
                <w:rFonts w:hint="eastAsia"/>
              </w:rPr>
            </w:rPrChange>
          </w:rPr>
          <w:t>，検索2</w:t>
        </w:r>
        <w:r w:rsidR="002E08C0" w:rsidRPr="002E08C0">
          <w:rPr>
            <w:rPrChange w:id="4648" w:author="Sano Yuma" w:date="2023-02-23T15:45:00Z">
              <w:rPr>
                <w:rStyle w:val="a8"/>
              </w:rPr>
            </w:rPrChange>
          </w:rPr>
          <w:t>023.2.13</w:t>
        </w:r>
      </w:ins>
    </w:p>
    <w:p w14:paraId="4F64327B" w14:textId="6E113BF6" w:rsidR="00691182" w:rsidRPr="00691182" w:rsidRDefault="00691182" w:rsidP="00691182">
      <w:pPr>
        <w:ind w:left="424" w:hangingChars="202" w:hanging="424"/>
      </w:pPr>
      <w:ins w:id="4649" w:author="Sano Yuma" w:date="2023-02-19T22:26:00Z">
        <w:r>
          <w:t>[7] “</w:t>
        </w:r>
        <w:r>
          <w:rPr>
            <w:rFonts w:hint="eastAsia"/>
          </w:rPr>
          <w:t>カメラキャリブレーションについて簡単なまとめ</w:t>
        </w:r>
        <w:r>
          <w:t>”</w:t>
        </w:r>
        <w:r>
          <w:rPr>
            <w:rFonts w:hint="eastAsia"/>
          </w:rPr>
          <w:t>，</w:t>
        </w:r>
      </w:ins>
      <w:ins w:id="4650" w:author="Sano Yuma" w:date="2023-02-23T15:45:00Z">
        <w:r w:rsidR="002E08C0" w:rsidRPr="002E08C0">
          <w:rPr>
            <w:rPrChange w:id="4651" w:author="Sano Yuma" w:date="2023-02-23T15:45:00Z">
              <w:rPr>
                <w:rStyle w:val="a8"/>
              </w:rPr>
            </w:rPrChange>
          </w:rPr>
          <w:t>https://www.qoosky.io/techs/67a3d876c4</w:t>
        </w:r>
        <w:r w:rsidR="002E08C0" w:rsidRPr="002E08C0">
          <w:rPr>
            <w:rFonts w:hint="eastAsia"/>
            <w:rPrChange w:id="4652" w:author="Sano Yuma" w:date="2023-02-23T15:45:00Z">
              <w:rPr>
                <w:rStyle w:val="a8"/>
                <w:rFonts w:hint="eastAsia"/>
              </w:rPr>
            </w:rPrChange>
          </w:rPr>
          <w:t>，検索2</w:t>
        </w:r>
        <w:r w:rsidR="002E08C0" w:rsidRPr="002E08C0">
          <w:rPr>
            <w:rPrChange w:id="4653" w:author="Sano Yuma" w:date="2023-02-23T15:45:00Z">
              <w:rPr>
                <w:rStyle w:val="a8"/>
              </w:rPr>
            </w:rPrChange>
          </w:rPr>
          <w:t>023.2.13</w:t>
        </w:r>
      </w:ins>
    </w:p>
    <w:p w14:paraId="6486FE8C" w14:textId="30588E30" w:rsidR="0055416D" w:rsidRDefault="0055416D" w:rsidP="0055416D">
      <w:pPr>
        <w:ind w:left="424" w:hangingChars="202" w:hanging="424"/>
      </w:pPr>
      <w:r>
        <w:rPr>
          <w:rFonts w:hint="eastAsia"/>
        </w:rPr>
        <w:t>[</w:t>
      </w:r>
      <w:ins w:id="4654" w:author="Sano Yuma" w:date="2023-02-19T22:27:00Z">
        <w:r w:rsidR="005035A2">
          <w:t>8</w:t>
        </w:r>
      </w:ins>
      <w:del w:id="4655" w:author="Sano Yuma" w:date="2023-02-13T17:49:00Z">
        <w:r w:rsidR="0055588E" w:rsidDel="003800DC">
          <w:delText>3</w:delText>
        </w:r>
      </w:del>
      <w:r>
        <w:t xml:space="preserve">] </w:t>
      </w:r>
      <w:r>
        <w:rPr>
          <w:rFonts w:hint="eastAsia"/>
        </w:rPr>
        <w:t>中井</w:t>
      </w:r>
      <w:r>
        <w:t>, 村本, 栗田, 高根, 瀧澤, 塚本, 河合，“バレーボー</w:t>
      </w:r>
      <w:r>
        <w:rPr>
          <w:rFonts w:hint="eastAsia"/>
        </w:rPr>
        <w:t>ルコート内の既知点を用いた</w:t>
      </w:r>
      <w:r>
        <w:t xml:space="preserve"> 3 次元座標空間の再構築方</w:t>
      </w:r>
      <w:r>
        <w:rPr>
          <w:rFonts w:hint="eastAsia"/>
        </w:rPr>
        <w:t>法</w:t>
      </w:r>
      <w:r>
        <w:t>の精度とその特徴”，バレーボール研究 19 巻 1 号</w:t>
      </w:r>
    </w:p>
    <w:p w14:paraId="7CBFCED9" w14:textId="472C80ED" w:rsidR="00B029BE" w:rsidRDefault="00B029BE" w:rsidP="0055416D">
      <w:pPr>
        <w:ind w:left="424" w:hangingChars="202" w:hanging="424"/>
        <w:rPr>
          <w:ins w:id="4656" w:author="Sano Yuma" w:date="2023-02-19T22:30:00Z"/>
        </w:rPr>
      </w:pPr>
      <w:r>
        <w:rPr>
          <w:rFonts w:hint="eastAsia"/>
        </w:rPr>
        <w:t>[</w:t>
      </w:r>
      <w:ins w:id="4657" w:author="Sano Yuma" w:date="2023-02-19T22:27:00Z">
        <w:r w:rsidR="00FE7A5A">
          <w:t>9</w:t>
        </w:r>
      </w:ins>
      <w:del w:id="4658" w:author="Sano Yuma" w:date="2023-02-13T17:49:00Z">
        <w:r w:rsidR="0055588E" w:rsidDel="003800DC">
          <w:delText>4</w:delText>
        </w:r>
      </w:del>
      <w:r>
        <w:t>]</w:t>
      </w:r>
      <w:r w:rsidR="00C0031F">
        <w:rPr>
          <w:rFonts w:hint="eastAsia"/>
        </w:rPr>
        <w:t xml:space="preserve"> </w:t>
      </w:r>
      <w:r w:rsidR="00C0031F" w:rsidRPr="00C0031F">
        <w:t>Z. {Cao} and G. {Hidalgo Martinez} and T. {Simon} and S. {Wei} and Y. A. {Sheikh}</w:t>
      </w:r>
      <w:r w:rsidR="00C0031F">
        <w:rPr>
          <w:rFonts w:hint="eastAsia"/>
        </w:rPr>
        <w:t>，</w:t>
      </w:r>
      <w:r w:rsidR="00C0031F">
        <w:t>”</w:t>
      </w:r>
      <w:r w:rsidR="00C0031F" w:rsidRPr="00C0031F">
        <w:t xml:space="preserve"> OpenPose: Realtime Multi-Person 2D Pose Estimation using Part Affinity Fields</w:t>
      </w:r>
      <w:r w:rsidR="00C0031F">
        <w:t>”</w:t>
      </w:r>
      <w:r w:rsidR="00C0031F">
        <w:rPr>
          <w:rFonts w:hint="eastAsia"/>
        </w:rPr>
        <w:t>，</w:t>
      </w:r>
      <w:r w:rsidR="00C0031F" w:rsidRPr="00C0031F">
        <w:t xml:space="preserve"> IEEE Transactions on Pattern Analysis and Machine Intelligence</w:t>
      </w:r>
    </w:p>
    <w:p w14:paraId="115AE821" w14:textId="09F1BE2E" w:rsidR="00261980" w:rsidRDefault="00261980" w:rsidP="0055416D">
      <w:pPr>
        <w:ind w:left="424" w:hangingChars="202" w:hanging="424"/>
        <w:rPr>
          <w:ins w:id="4659" w:author="Sano Yuma" w:date="2023-02-19T22:31:00Z"/>
        </w:rPr>
      </w:pPr>
      <w:ins w:id="4660" w:author="Sano Yuma" w:date="2023-02-19T22:30:00Z">
        <w:r>
          <w:rPr>
            <w:rFonts w:hint="eastAsia"/>
          </w:rPr>
          <w:t>[</w:t>
        </w:r>
        <w:r>
          <w:t xml:space="preserve">10] </w:t>
        </w:r>
        <w:r w:rsidR="007B7A67" w:rsidRPr="007B7A67">
          <w:t>Tomas Simon and Hanbyul Joo and Iain Matthews and Yaser Sheikh</w:t>
        </w:r>
        <w:r w:rsidR="007B7A67">
          <w:rPr>
            <w:rFonts w:hint="eastAsia"/>
          </w:rPr>
          <w:t>，</w:t>
        </w:r>
      </w:ins>
      <w:ins w:id="4661" w:author="Sano Yuma" w:date="2023-02-19T22:31:00Z">
        <w:r w:rsidR="007B7A67">
          <w:t>”</w:t>
        </w:r>
        <w:r w:rsidR="007B7A67" w:rsidRPr="007B7A67">
          <w:t xml:space="preserve"> Hand Keypoint Detection in Single Images using Multiview Bootstrapping</w:t>
        </w:r>
        <w:r w:rsidR="007B7A67">
          <w:t>”</w:t>
        </w:r>
        <w:r w:rsidR="007B7A67">
          <w:rPr>
            <w:rFonts w:hint="eastAsia"/>
          </w:rPr>
          <w:t>，</w:t>
        </w:r>
        <w:r w:rsidR="007B7A67" w:rsidRPr="007B7A67">
          <w:t xml:space="preserve"> CVPR</w:t>
        </w:r>
      </w:ins>
    </w:p>
    <w:p w14:paraId="1A199952" w14:textId="765D90FA" w:rsidR="00DA1914" w:rsidRDefault="00DA1914" w:rsidP="0055416D">
      <w:pPr>
        <w:ind w:left="424" w:hangingChars="202" w:hanging="424"/>
        <w:rPr>
          <w:ins w:id="4662" w:author="Sano Yuma" w:date="2023-02-19T22:32:00Z"/>
        </w:rPr>
      </w:pPr>
      <w:ins w:id="4663" w:author="Sano Yuma" w:date="2023-02-19T22:31:00Z">
        <w:r>
          <w:rPr>
            <w:rFonts w:hint="eastAsia"/>
          </w:rPr>
          <w:t>[</w:t>
        </w:r>
        <w:r>
          <w:t xml:space="preserve">11] </w:t>
        </w:r>
        <w:r w:rsidRPr="00DA1914">
          <w:t>Zhe Cao and Tomas Simon and Shih-En Wei and Yaser Sheikh</w:t>
        </w:r>
        <w:r>
          <w:rPr>
            <w:rFonts w:hint="eastAsia"/>
          </w:rPr>
          <w:t>，</w:t>
        </w:r>
      </w:ins>
      <w:ins w:id="4664" w:author="Sano Yuma" w:date="2023-02-19T22:32:00Z">
        <w:r>
          <w:t>”</w:t>
        </w:r>
        <w:r w:rsidRPr="00DA1914">
          <w:t xml:space="preserve"> Realtime Multi-Person 2D Pose Estimation using Part Affinity Fields</w:t>
        </w:r>
        <w:r>
          <w:t>”</w:t>
        </w:r>
        <w:r>
          <w:rPr>
            <w:rFonts w:hint="eastAsia"/>
          </w:rPr>
          <w:t>，C</w:t>
        </w:r>
        <w:r>
          <w:t>VPR</w:t>
        </w:r>
      </w:ins>
    </w:p>
    <w:p w14:paraId="7E8FD063" w14:textId="61804C96" w:rsidR="00DA1914" w:rsidRDefault="00DA1914" w:rsidP="0055416D">
      <w:pPr>
        <w:ind w:left="424" w:hangingChars="202" w:hanging="424"/>
        <w:rPr>
          <w:ins w:id="4665" w:author="Sano Yuma" w:date="2023-02-19T22:35:00Z"/>
        </w:rPr>
      </w:pPr>
      <w:ins w:id="4666" w:author="Sano Yuma" w:date="2023-02-19T22:32:00Z">
        <w:r>
          <w:rPr>
            <w:rFonts w:hint="eastAsia"/>
          </w:rPr>
          <w:t>[</w:t>
        </w:r>
        <w:r>
          <w:t xml:space="preserve">12] </w:t>
        </w:r>
        <w:r w:rsidRPr="00DA1914">
          <w:t>Shih-En Wei and Varun Ramakrishna and Takeo Kanade and Yaser Sheikh</w:t>
        </w:r>
        <w:r>
          <w:rPr>
            <w:rFonts w:hint="eastAsia"/>
          </w:rPr>
          <w:t>，</w:t>
        </w:r>
        <w:r>
          <w:t>”</w:t>
        </w:r>
        <w:r w:rsidRPr="00DA1914">
          <w:t xml:space="preserve"> Convolutional pose machines</w:t>
        </w:r>
        <w:r>
          <w:t>”</w:t>
        </w:r>
        <w:r>
          <w:rPr>
            <w:rFonts w:hint="eastAsia"/>
          </w:rPr>
          <w:t>，</w:t>
        </w:r>
        <w:r w:rsidR="00D60E27">
          <w:rPr>
            <w:rFonts w:hint="eastAsia"/>
          </w:rPr>
          <w:t>C</w:t>
        </w:r>
        <w:r w:rsidR="00D60E27">
          <w:t>VPR</w:t>
        </w:r>
      </w:ins>
    </w:p>
    <w:p w14:paraId="1206FC3F" w14:textId="35EDD0E5" w:rsidR="00B26149" w:rsidRPr="00C0031F" w:rsidRDefault="00B26149" w:rsidP="0055416D">
      <w:pPr>
        <w:ind w:left="424" w:hangingChars="202" w:hanging="424"/>
      </w:pPr>
      <w:ins w:id="4667" w:author="Sano Yuma" w:date="2023-02-19T22:35:00Z">
        <w:r>
          <w:rPr>
            <w:rFonts w:hint="eastAsia"/>
          </w:rPr>
          <w:t>[</w:t>
        </w:r>
        <w:r>
          <w:t>13]</w:t>
        </w:r>
        <w:r w:rsidR="00141E41">
          <w:t xml:space="preserve"> “OpenPose: OpenPose Doc - Output”</w:t>
        </w:r>
      </w:ins>
      <w:ins w:id="4668" w:author="Sano Yuma" w:date="2023-02-19T22:36:00Z">
        <w:r w:rsidR="00141E41">
          <w:rPr>
            <w:rFonts w:hint="eastAsia"/>
          </w:rPr>
          <w:t>，</w:t>
        </w:r>
        <w:r w:rsidR="00141E41" w:rsidRPr="00141E41">
          <w:t xml:space="preserve"> </w:t>
        </w:r>
      </w:ins>
      <w:ins w:id="4669" w:author="Sano Yuma" w:date="2023-02-23T15:45:00Z">
        <w:r w:rsidR="002E08C0" w:rsidRPr="002E08C0">
          <w:rPr>
            <w:rPrChange w:id="4670" w:author="Sano Yuma" w:date="2023-02-23T15:45:00Z">
              <w:rPr>
                <w:rStyle w:val="a8"/>
              </w:rPr>
            </w:rPrChange>
          </w:rPr>
          <w:t>https://cmu-perceptual-computing-lab.github.io/openpose/web/html/doc/md_doc_02_output.html</w:t>
        </w:r>
      </w:ins>
      <w:ins w:id="4671" w:author="Sano Yuma" w:date="2023-02-19T22:36:00Z">
        <w:r w:rsidR="00141E41">
          <w:rPr>
            <w:rFonts w:hint="eastAsia"/>
          </w:rPr>
          <w:t>，検索2</w:t>
        </w:r>
        <w:r w:rsidR="00141E41">
          <w:t>023.2.13</w:t>
        </w:r>
      </w:ins>
    </w:p>
    <w:p w14:paraId="5A56B3D9" w14:textId="41B07309" w:rsidR="0055416D" w:rsidRDefault="0055416D" w:rsidP="0055416D">
      <w:pPr>
        <w:ind w:left="424" w:hangingChars="202" w:hanging="424"/>
      </w:pPr>
      <w:r>
        <w:t>[</w:t>
      </w:r>
      <w:ins w:id="4672" w:author="Sano Yuma" w:date="2023-02-19T22:33:00Z">
        <w:r w:rsidR="00352FD1">
          <w:t>1</w:t>
        </w:r>
      </w:ins>
      <w:ins w:id="4673" w:author="Sano Yuma" w:date="2023-02-19T22:35:00Z">
        <w:r w:rsidR="00B26149">
          <w:t>4</w:t>
        </w:r>
      </w:ins>
      <w:del w:id="4674" w:author="Sano Yuma" w:date="2023-02-13T17:49:00Z">
        <w:r w:rsidR="0055588E" w:rsidDel="003800DC">
          <w:delText>5</w:delText>
        </w:r>
      </w:del>
      <w:r>
        <w:t>]</w:t>
      </w:r>
      <w:r w:rsidR="00B1584F">
        <w:t xml:space="preserve"> </w:t>
      </w:r>
      <w:r>
        <w:t>Fang，Hao-Shu and Li，Jiefeng and Tang，Hongyang and Xu， Chao and Zhu，Haoyi and Xiu，Yuliang and Li，Yong-Lu and Lu， Cewu，“AlphaPose: Whole-Body Regional Multi-Person Pose Estimation and Tracking in Real-Time”，IEEE Transactions on Pattern Analysis and Machine Intelligence</w:t>
      </w:r>
    </w:p>
    <w:p w14:paraId="02BBD6D8" w14:textId="74EF40FE" w:rsidR="00B1584F" w:rsidRDefault="00B1584F" w:rsidP="0055416D">
      <w:pPr>
        <w:ind w:left="424" w:hangingChars="202" w:hanging="424"/>
      </w:pPr>
      <w:r>
        <w:rPr>
          <w:rFonts w:hint="eastAsia"/>
        </w:rPr>
        <w:t>[</w:t>
      </w:r>
      <w:ins w:id="4675" w:author="Sano Yuma" w:date="2023-02-19T22:33:00Z">
        <w:r w:rsidR="00352FD1">
          <w:t>1</w:t>
        </w:r>
      </w:ins>
      <w:ins w:id="4676" w:author="Sano Yuma" w:date="2023-02-19T22:35:00Z">
        <w:r w:rsidR="00B26149">
          <w:t>5</w:t>
        </w:r>
      </w:ins>
      <w:del w:id="4677" w:author="Sano Yuma" w:date="2023-02-13T17:49:00Z">
        <w:r w:rsidR="0055588E" w:rsidDel="003800DC">
          <w:delText>6</w:delText>
        </w:r>
      </w:del>
      <w:r>
        <w:t xml:space="preserve">] </w:t>
      </w:r>
      <w:r w:rsidR="00190A98" w:rsidRPr="00190A98">
        <w:t>Fang, Hao-Shu and Xie, Shuqin and Tai, Yu-Wing and Lu, Cewu</w:t>
      </w:r>
      <w:r w:rsidR="00190A98">
        <w:rPr>
          <w:rFonts w:hint="eastAsia"/>
        </w:rPr>
        <w:t>，</w:t>
      </w:r>
      <w:r w:rsidR="00190A98">
        <w:t>”</w:t>
      </w:r>
      <w:r w:rsidR="00190A98" w:rsidRPr="00190A98">
        <w:t xml:space="preserve"> {RMPE}: Regional Multi-person Pose Estimation</w:t>
      </w:r>
      <w:r w:rsidR="00190A98">
        <w:t>”</w:t>
      </w:r>
      <w:r w:rsidR="00A903A3">
        <w:rPr>
          <w:rFonts w:hint="eastAsia"/>
        </w:rPr>
        <w:t>，I</w:t>
      </w:r>
      <w:r w:rsidR="00A903A3">
        <w:t>CCV</w:t>
      </w:r>
    </w:p>
    <w:p w14:paraId="78EC9EFC" w14:textId="3074967E" w:rsidR="00A903A3" w:rsidRDefault="00A903A3" w:rsidP="0055416D">
      <w:pPr>
        <w:ind w:left="424" w:hangingChars="202" w:hanging="424"/>
      </w:pPr>
      <w:del w:id="4678" w:author="Sano Yuma" w:date="2023-02-19T22:30:00Z">
        <w:r w:rsidDel="00261980">
          <w:rPr>
            <w:rFonts w:hint="eastAsia"/>
          </w:rPr>
          <w:delText>[</w:delText>
        </w:r>
      </w:del>
      <w:ins w:id="4679" w:author="Sano Yuma" w:date="2023-02-19T22:30:00Z">
        <w:r w:rsidR="00261980">
          <w:t>[</w:t>
        </w:r>
      </w:ins>
      <w:ins w:id="4680" w:author="Sano Yuma" w:date="2023-02-19T22:33:00Z">
        <w:r w:rsidR="00352FD1">
          <w:t>1</w:t>
        </w:r>
      </w:ins>
      <w:ins w:id="4681" w:author="Sano Yuma" w:date="2023-02-19T22:35:00Z">
        <w:r w:rsidR="00B26149">
          <w:t>6</w:t>
        </w:r>
      </w:ins>
      <w:del w:id="4682" w:author="Sano Yuma" w:date="2023-02-13T17:49:00Z">
        <w:r w:rsidR="0055588E" w:rsidDel="003800DC">
          <w:delText>7</w:delText>
        </w:r>
      </w:del>
      <w:r>
        <w:t xml:space="preserve">] </w:t>
      </w:r>
      <w:r w:rsidRPr="00A903A3">
        <w:t>Li, Jiefeng and Wang, Can and Zhu, Hao and Mao, Yihuan and Fang, Hao-Shu and Lu, Cewu</w:t>
      </w:r>
      <w:r>
        <w:rPr>
          <w:rFonts w:hint="eastAsia"/>
        </w:rPr>
        <w:t>，</w:t>
      </w:r>
      <w:r>
        <w:t>”</w:t>
      </w:r>
      <w:r w:rsidRPr="00A903A3">
        <w:t xml:space="preserve"> Crowdpose: Efficient crowded scenes pose estimation and a new benchmark</w:t>
      </w:r>
      <w:r>
        <w:t>”</w:t>
      </w:r>
      <w:r>
        <w:rPr>
          <w:rFonts w:hint="eastAsia"/>
        </w:rPr>
        <w:t>，</w:t>
      </w:r>
      <w:r w:rsidRPr="00A903A3">
        <w:t xml:space="preserve"> </w:t>
      </w:r>
      <w:r w:rsidRPr="00A903A3">
        <w:lastRenderedPageBreak/>
        <w:t>Proceedings of the IEEE/CVF conference on computer vision and pattern recognition</w:t>
      </w:r>
      <w:r>
        <w:rPr>
          <w:rFonts w:hint="eastAsia"/>
        </w:rPr>
        <w:t xml:space="preserve"> </w:t>
      </w:r>
      <w:r>
        <w:t xml:space="preserve">p.3383 </w:t>
      </w:r>
      <w:r w:rsidR="00670D29">
        <w:t>–</w:t>
      </w:r>
      <w:r>
        <w:t xml:space="preserve"> 3393</w:t>
      </w:r>
    </w:p>
    <w:p w14:paraId="40D3F1CC" w14:textId="714D04E2" w:rsidR="00670D29" w:rsidRDefault="00670D29" w:rsidP="0055416D">
      <w:pPr>
        <w:ind w:left="424" w:hangingChars="202" w:hanging="424"/>
      </w:pPr>
      <w:r>
        <w:t>[</w:t>
      </w:r>
      <w:ins w:id="4683" w:author="Sano Yuma" w:date="2023-02-19T22:34:00Z">
        <w:r w:rsidR="00352FD1">
          <w:t>1</w:t>
        </w:r>
      </w:ins>
      <w:ins w:id="4684" w:author="Sano Yuma" w:date="2023-02-19T22:35:00Z">
        <w:r w:rsidR="00B26149">
          <w:t>7</w:t>
        </w:r>
      </w:ins>
      <w:del w:id="4685" w:author="Sano Yuma" w:date="2023-02-13T17:49:00Z">
        <w:r w:rsidR="0055588E" w:rsidDel="003800DC">
          <w:delText>8</w:delText>
        </w:r>
      </w:del>
      <w:r>
        <w:t xml:space="preserve">] </w:t>
      </w:r>
      <w:r w:rsidRPr="00670D29">
        <w:t>Xiu, Yuliang and Li, Jiefeng and Wang, Haoyu and Fang, Yinghong and Lu, Cewu</w:t>
      </w:r>
      <w:r>
        <w:rPr>
          <w:rFonts w:hint="eastAsia"/>
        </w:rPr>
        <w:t>，</w:t>
      </w:r>
      <w:r>
        <w:t>”</w:t>
      </w:r>
      <w:r w:rsidRPr="00670D29">
        <w:t xml:space="preserve"> {Pose Flow}: Efficient Online Pose Tracking</w:t>
      </w:r>
      <w:r>
        <w:t>”</w:t>
      </w:r>
      <w:r>
        <w:rPr>
          <w:rFonts w:hint="eastAsia"/>
        </w:rPr>
        <w:t>，B</w:t>
      </w:r>
      <w:r>
        <w:t>MVC</w:t>
      </w:r>
    </w:p>
    <w:p w14:paraId="598163B8" w14:textId="36A4AEAA" w:rsidR="00303417" w:rsidRDefault="009A0477" w:rsidP="00446803">
      <w:pPr>
        <w:ind w:left="424" w:hangingChars="202" w:hanging="424"/>
        <w:rPr>
          <w:ins w:id="4686" w:author="Sano Yuma" w:date="2023-02-18T18:33:00Z"/>
        </w:rPr>
      </w:pPr>
      <w:del w:id="4687" w:author="Sano Yuma" w:date="2023-02-19T22:25:00Z">
        <w:r w:rsidDel="00691182">
          <w:rPr>
            <w:rFonts w:hint="eastAsia"/>
          </w:rPr>
          <w:delText>[</w:delText>
        </w:r>
      </w:del>
      <w:del w:id="4688" w:author="Sano Yuma" w:date="2023-02-13T17:49:00Z">
        <w:r w:rsidR="0055588E" w:rsidDel="003800DC">
          <w:delText>9</w:delText>
        </w:r>
      </w:del>
      <w:del w:id="4689" w:author="Sano Yuma" w:date="2023-02-19T22:25:00Z">
        <w:r w:rsidDel="00691182">
          <w:delText xml:space="preserve">] </w:delText>
        </w:r>
      </w:del>
      <w:ins w:id="4690" w:author="Sano Yuma" w:date="2023-02-19T22:30:00Z">
        <w:r w:rsidR="00261980">
          <w:t>[</w:t>
        </w:r>
      </w:ins>
      <w:ins w:id="4691" w:author="Sano Yuma" w:date="2023-02-19T22:35:00Z">
        <w:r w:rsidR="00B26149">
          <w:t>18</w:t>
        </w:r>
      </w:ins>
      <w:ins w:id="4692" w:author="Sano Yuma" w:date="2023-02-13T18:18:00Z">
        <w:r w:rsidR="00303417">
          <w:t xml:space="preserve">] </w:t>
        </w:r>
      </w:ins>
      <w:ins w:id="4693" w:author="Sano Yuma" w:date="2023-02-19T21:15:00Z">
        <w:r w:rsidR="00F268D6">
          <w:t>SymPy</w:t>
        </w:r>
        <w:r w:rsidR="00F268D6">
          <w:rPr>
            <w:rFonts w:hint="eastAsia"/>
          </w:rPr>
          <w:t>，</w:t>
        </w:r>
      </w:ins>
      <w:ins w:id="4694" w:author="Sano Yuma" w:date="2023-02-23T15:45:00Z">
        <w:r w:rsidR="002E08C0" w:rsidRPr="002E08C0">
          <w:rPr>
            <w:rPrChange w:id="4695" w:author="Sano Yuma" w:date="2023-02-23T15:45:00Z">
              <w:rPr>
                <w:rStyle w:val="a8"/>
              </w:rPr>
            </w:rPrChange>
          </w:rPr>
          <w:t>https://www.sympy.org/en/index.html</w:t>
        </w:r>
      </w:ins>
    </w:p>
    <w:p w14:paraId="28823FCB" w14:textId="223C4775" w:rsidR="00EB7DA5" w:rsidRDefault="00EB7DA5" w:rsidP="00F268D6">
      <w:pPr>
        <w:ind w:left="424" w:hangingChars="202" w:hanging="424"/>
        <w:rPr>
          <w:ins w:id="4696" w:author="Sano Yuma" w:date="2023-02-17T21:47:00Z"/>
        </w:rPr>
      </w:pPr>
      <w:ins w:id="4697" w:author="Sano Yuma" w:date="2023-02-19T22:14:00Z">
        <w:r>
          <w:rPr>
            <w:rFonts w:hint="eastAsia"/>
          </w:rPr>
          <w:t>[</w:t>
        </w:r>
      </w:ins>
      <w:ins w:id="4698" w:author="Sano Yuma" w:date="2023-02-19T22:35:00Z">
        <w:r w:rsidR="00B26149">
          <w:t>19</w:t>
        </w:r>
      </w:ins>
      <w:ins w:id="4699" w:author="Sano Yuma" w:date="2023-02-19T22:14:00Z">
        <w:r>
          <w:t>]</w:t>
        </w:r>
      </w:ins>
      <w:ins w:id="4700" w:author="Sano Yuma" w:date="2023-02-19T22:15:00Z">
        <w:r>
          <w:t xml:space="preserve"> </w:t>
        </w:r>
        <w:r>
          <w:rPr>
            <w:rFonts w:hint="eastAsia"/>
          </w:rPr>
          <w:t>i</w:t>
        </w:r>
        <w:r>
          <w:t>Phone SE</w:t>
        </w:r>
        <w:r>
          <w:rPr>
            <w:rFonts w:hint="eastAsia"/>
          </w:rPr>
          <w:t>(第2世代</w:t>
        </w:r>
        <w:r>
          <w:t>）</w:t>
        </w:r>
        <w:r>
          <w:rPr>
            <w:rFonts w:hint="eastAsia"/>
          </w:rPr>
          <w:t>-技術仕様(日本</w:t>
        </w:r>
        <w:r>
          <w:t>)</w:t>
        </w:r>
      </w:ins>
      <w:ins w:id="4701" w:author="Sano Yuma" w:date="2023-02-19T22:16:00Z">
        <w:r>
          <w:rPr>
            <w:rFonts w:hint="eastAsia"/>
          </w:rPr>
          <w:t>，</w:t>
        </w:r>
      </w:ins>
      <w:ins w:id="4702" w:author="Sano Yuma" w:date="2023-02-23T15:45:00Z">
        <w:r w:rsidR="002E08C0" w:rsidRPr="002E08C0">
          <w:rPr>
            <w:rPrChange w:id="4703" w:author="Sano Yuma" w:date="2023-02-23T15:45:00Z">
              <w:rPr>
                <w:rStyle w:val="a8"/>
              </w:rPr>
            </w:rPrChange>
          </w:rPr>
          <w:t>https://support.apple.com/kb/SP820?locale=ja_JP</w:t>
        </w:r>
      </w:ins>
      <w:ins w:id="4704" w:author="Sano Yuma" w:date="2023-02-19T22:16:00Z">
        <w:r>
          <w:rPr>
            <w:rFonts w:hint="eastAsia"/>
          </w:rPr>
          <w:t>，検索</w:t>
        </w:r>
        <w:r>
          <w:t>2023.2.13</w:t>
        </w:r>
      </w:ins>
    </w:p>
    <w:p w14:paraId="2E3982A5" w14:textId="6FE1095D" w:rsidR="00000000" w:rsidRDefault="00531093">
      <w:pPr>
        <w:ind w:left="424" w:hangingChars="202" w:hanging="424"/>
        <w:rPr>
          <w:ins w:id="4705" w:author="Sano Yuma" w:date="2023-02-17T22:05:00Z"/>
          <w:rPrChange w:id="4706" w:author="Sano Yuma" w:date="2023-02-18T18:33:00Z">
            <w:rPr>
              <w:ins w:id="4707" w:author="Sano Yuma" w:date="2023-02-17T22:05:00Z"/>
              <w:rFonts w:asciiTheme="minorHAnsi" w:eastAsiaTheme="minorHAnsi" w:hAnsiTheme="minorHAnsi"/>
              <w:sz w:val="32"/>
              <w:szCs w:val="36"/>
            </w:rPr>
          </w:rPrChange>
        </w:rPr>
        <w:sectPr w:rsidR="00000000" w:rsidSect="000E4B45">
          <w:headerReference w:type="default" r:id="rId58"/>
          <w:type w:val="continuous"/>
          <w:pgSz w:w="11906" w:h="16838"/>
          <w:pgMar w:top="1985" w:right="1701" w:bottom="1701" w:left="1701" w:header="851" w:footer="992" w:gutter="0"/>
          <w:cols w:space="425"/>
          <w:docGrid w:type="lines" w:linePitch="360"/>
        </w:sectPr>
        <w:pPrChange w:id="4710" w:author="Sano Yuma" w:date="2023-02-18T18:33:00Z">
          <w:pPr>
            <w:pStyle w:val="1"/>
          </w:pPr>
        </w:pPrChange>
      </w:pPr>
      <w:ins w:id="4711" w:author="Sano Yuma" w:date="2023-02-17T21:47:00Z">
        <w:r>
          <w:br w:type="page"/>
        </w:r>
      </w:ins>
      <w:bookmarkStart w:id="4712" w:name="_Toc127563151"/>
    </w:p>
    <w:p w14:paraId="4996F626" w14:textId="5159E09E" w:rsidR="00531093" w:rsidRDefault="00531093" w:rsidP="00531093">
      <w:pPr>
        <w:pStyle w:val="1"/>
        <w:rPr>
          <w:ins w:id="4713" w:author="Sano Yuma" w:date="2023-02-17T21:48:00Z"/>
          <w:rFonts w:asciiTheme="minorHAnsi" w:eastAsiaTheme="minorHAnsi" w:hAnsiTheme="minorHAnsi"/>
          <w:sz w:val="32"/>
          <w:szCs w:val="36"/>
        </w:rPr>
      </w:pPr>
      <w:ins w:id="4714" w:author="Sano Yuma" w:date="2023-02-17T21:48:00Z">
        <w:r>
          <w:rPr>
            <w:rFonts w:asciiTheme="minorHAnsi" w:eastAsiaTheme="minorHAnsi" w:hAnsiTheme="minorHAnsi" w:hint="eastAsia"/>
            <w:sz w:val="32"/>
            <w:szCs w:val="36"/>
          </w:rPr>
          <w:lastRenderedPageBreak/>
          <w:t>謝辞</w:t>
        </w:r>
        <w:bookmarkEnd w:id="4712"/>
      </w:ins>
    </w:p>
    <w:p w14:paraId="0C40C447" w14:textId="72DA6E65" w:rsidR="009015F3" w:rsidRPr="00531093" w:rsidRDefault="00F54119">
      <w:pPr>
        <w:ind w:leftChars="-1" w:left="-2" w:firstLineChars="100" w:firstLine="210"/>
        <w:pPrChange w:id="4715" w:author="Sano Yuma" w:date="2023-02-17T22:02:00Z">
          <w:pPr>
            <w:ind w:left="424" w:hangingChars="202" w:hanging="424"/>
          </w:pPr>
        </w:pPrChange>
      </w:pPr>
      <w:ins w:id="4716" w:author="Sano Yuma" w:date="2023-02-17T21:58:00Z">
        <w:r>
          <w:rPr>
            <w:rFonts w:hint="eastAsia"/>
          </w:rPr>
          <w:t>本研究を遂行するにあたり、終始適切な</w:t>
        </w:r>
      </w:ins>
      <w:ins w:id="4717" w:author="Sano Yuma" w:date="2023-02-17T21:59:00Z">
        <w:r>
          <w:rPr>
            <w:rFonts w:hint="eastAsia"/>
          </w:rPr>
          <w:t>御助言を賜り、また丁寧に御指導をいただきました長岡工業高等専門学校電子制御工学科の外山茂浩教授、一般教育科の市川</w:t>
        </w:r>
      </w:ins>
      <w:ins w:id="4718" w:author="Sano Yuma" w:date="2023-02-17T22:00:00Z">
        <w:r>
          <w:rPr>
            <w:rFonts w:hint="eastAsia"/>
          </w:rPr>
          <w:t>智之助教に深く感謝の意を表します。</w:t>
        </w:r>
        <w:r w:rsidR="00BA4513">
          <w:rPr>
            <w:rFonts w:hint="eastAsia"/>
          </w:rPr>
          <w:t>撮影に協力していただいた本校男子バレーボール部員に深く感謝の意を表します。また、</w:t>
        </w:r>
      </w:ins>
      <w:ins w:id="4719" w:author="Sano Yuma" w:date="2023-02-17T22:01:00Z">
        <w:r w:rsidR="00BA4513">
          <w:rPr>
            <w:rFonts w:hint="eastAsia"/>
          </w:rPr>
          <w:t>ご多忙の中、日頃より有益な討論ならびに発表練習等への御助言を頂きました制御工学研究室の本科学生及び専攻科生の</w:t>
        </w:r>
      </w:ins>
      <w:ins w:id="4720" w:author="Sano Yuma" w:date="2023-02-17T22:02:00Z">
        <w:r w:rsidR="00BA4513">
          <w:rPr>
            <w:rFonts w:hint="eastAsia"/>
          </w:rPr>
          <w:t>方々に深く感謝の意を表します。</w:t>
        </w:r>
      </w:ins>
    </w:p>
    <w:sectPr w:rsidR="009015F3" w:rsidRPr="00531093" w:rsidSect="000E4B45">
      <w:headerReference w:type="default" r:id="rId59"/>
      <w:type w:val="continuous"/>
      <w:pgSz w:w="11906" w:h="16838"/>
      <w:pgMar w:top="1985" w:right="1701" w:bottom="1701" w:left="1701" w:header="851" w:footer="992" w:gutter="0"/>
      <w:cols w:space="425"/>
      <w:docGrid w:type="lines"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883" w:author="茂浩" w:date="2023-02-11T23:15:00Z" w:initials="茂浩">
    <w:p w14:paraId="65D47205" w14:textId="77777777" w:rsidR="005A1885" w:rsidRDefault="005A1885" w:rsidP="00234528">
      <w:pPr>
        <w:pStyle w:val="af0"/>
      </w:pPr>
      <w:r>
        <w:rPr>
          <w:rStyle w:val="af"/>
        </w:rPr>
        <w:annotationRef/>
      </w:r>
      <w:r>
        <w:t>説得力を増すために、参考文献を引用してください。また、国の方針「スポーツ基本法」などを参考にすると、この研究の背景につながるところがあるかもしれませんので調べてみてください</w:t>
      </w:r>
      <w:r>
        <w:br/>
      </w:r>
      <w:hyperlink r:id="rId1" w:history="1">
        <w:r w:rsidRPr="00234528">
          <w:rPr>
            <w:rStyle w:val="a8"/>
          </w:rPr>
          <w:t>https://www.mext.go.jp/a_menu/sports/kihonhou/index.htm</w:t>
        </w:r>
      </w:hyperlink>
    </w:p>
  </w:comment>
  <w:comment w:id="884" w:author="Sano Yuma" w:date="2023-02-13T18:00:00Z" w:initials="SY">
    <w:p w14:paraId="261366AF" w14:textId="77777777" w:rsidR="008A27BB" w:rsidRDefault="008A27BB">
      <w:pPr>
        <w:pStyle w:val="af0"/>
      </w:pPr>
      <w:r>
        <w:rPr>
          <w:rStyle w:val="af"/>
        </w:rPr>
        <w:annotationRef/>
      </w:r>
      <w:hyperlink r:id="rId2" w:history="1">
        <w:r w:rsidRPr="000F3E9D">
          <w:rPr>
            <w:rStyle w:val="a8"/>
          </w:rPr>
          <w:t>http://volleyball-yva.jp/data/mext_guidelines25.pdf</w:t>
        </w:r>
      </w:hyperlink>
    </w:p>
    <w:p w14:paraId="51570EAE" w14:textId="77777777" w:rsidR="008A27BB" w:rsidRDefault="008A27BB">
      <w:pPr>
        <w:pStyle w:val="af0"/>
      </w:pPr>
    </w:p>
    <w:p w14:paraId="1ECDF0A4" w14:textId="77777777" w:rsidR="008A27BB" w:rsidRDefault="008A27BB" w:rsidP="000F3E9D">
      <w:pPr>
        <w:pStyle w:val="af0"/>
      </w:pPr>
      <w:r>
        <w:t>この文書p12から引用してきました。</w:t>
      </w:r>
    </w:p>
  </w:comment>
  <w:comment w:id="902" w:author="茂浩" w:date="2023-02-11T23:17:00Z" w:initials="茂浩">
    <w:p w14:paraId="5DA5D90A" w14:textId="563BA26F" w:rsidR="005A1885" w:rsidRDefault="005A1885" w:rsidP="00B46AAC">
      <w:pPr>
        <w:pStyle w:val="af0"/>
      </w:pPr>
      <w:r>
        <w:rPr>
          <w:rStyle w:val="af"/>
        </w:rPr>
        <w:annotationRef/>
      </w:r>
      <w:r>
        <w:t>世界や日本でどれくらい使われているのでしょうか？またどのレベルの人たちに使われているか、調べて説明しておくとよいかと思います</w:t>
      </w:r>
    </w:p>
  </w:comment>
  <w:comment w:id="903" w:author="Sano Yuma" w:date="2023-02-13T17:59:00Z" w:initials="SY">
    <w:p w14:paraId="090CC6FF" w14:textId="77777777" w:rsidR="00A4530F" w:rsidRDefault="008A27BB">
      <w:pPr>
        <w:pStyle w:val="af0"/>
      </w:pPr>
      <w:r>
        <w:rPr>
          <w:rStyle w:val="af"/>
        </w:rPr>
        <w:annotationRef/>
      </w:r>
      <w:r w:rsidR="00A4530F">
        <w:t>Webページからであれば情報を見つけましたが、参考文献に乗せるべきでしょうか？</w:t>
      </w:r>
    </w:p>
    <w:p w14:paraId="4A3AD45E" w14:textId="77777777" w:rsidR="00A4530F" w:rsidRDefault="00A4530F">
      <w:pPr>
        <w:pStyle w:val="af0"/>
      </w:pPr>
    </w:p>
    <w:p w14:paraId="4DF1E8AC" w14:textId="77777777" w:rsidR="00A4530F" w:rsidRDefault="00000000">
      <w:pPr>
        <w:pStyle w:val="af0"/>
      </w:pPr>
      <w:hyperlink r:id="rId3" w:history="1">
        <w:r w:rsidR="00A4530F" w:rsidRPr="00B56811">
          <w:rPr>
            <w:rStyle w:val="a8"/>
          </w:rPr>
          <w:t>https://xn--cck2bb6bwak4kpe6g.com/datavolley/</w:t>
        </w:r>
      </w:hyperlink>
    </w:p>
    <w:p w14:paraId="5477F61C" w14:textId="77777777" w:rsidR="00A4530F" w:rsidRDefault="00A4530F">
      <w:pPr>
        <w:pStyle w:val="af0"/>
      </w:pPr>
    </w:p>
    <w:p w14:paraId="29A99BA4" w14:textId="77777777" w:rsidR="00A4530F" w:rsidRDefault="00000000" w:rsidP="00B56811">
      <w:pPr>
        <w:pStyle w:val="af0"/>
      </w:pPr>
      <w:hyperlink r:id="rId4" w:history="1">
        <w:r w:rsidR="00A4530F" w:rsidRPr="00B56811">
          <w:rPr>
            <w:rStyle w:val="a8"/>
          </w:rPr>
          <w:t>https://note.com/geshi0712/n/n100998714f0f</w:t>
        </w:r>
      </w:hyperlink>
    </w:p>
  </w:comment>
  <w:comment w:id="904" w:author="外山 茂浩(長岡高専)" w:date="2023-02-18T10:50:00Z" w:initials="外山">
    <w:p w14:paraId="0AD46D77" w14:textId="77777777" w:rsidR="007E707C" w:rsidRDefault="007E707C" w:rsidP="00505C00">
      <w:pPr>
        <w:pStyle w:val="af0"/>
      </w:pPr>
      <w:r>
        <w:rPr>
          <w:rStyle w:val="af"/>
        </w:rPr>
        <w:annotationRef/>
      </w:r>
      <w:r>
        <w:t>無いよりはよいと思うので、参考文献として引用しましょう。参考文献のところでは、URLとともに、検索日時を明記してください</w:t>
      </w:r>
    </w:p>
  </w:comment>
  <w:comment w:id="905" w:author="Sano Yuma" w:date="2023-02-19T21:56:00Z" w:initials="SY">
    <w:p w14:paraId="039ED6E7" w14:textId="77777777" w:rsidR="007517ED" w:rsidRDefault="007517ED" w:rsidP="000921E9">
      <w:pPr>
        <w:pStyle w:val="af0"/>
      </w:pPr>
      <w:r>
        <w:rPr>
          <w:rStyle w:val="af"/>
        </w:rPr>
        <w:annotationRef/>
      </w:r>
      <w:r>
        <w:t>引用しました。</w:t>
      </w:r>
    </w:p>
  </w:comment>
  <w:comment w:id="932" w:author="茂浩" w:date="2023-02-11T23:17:00Z" w:initials="茂浩">
    <w:p w14:paraId="3BE40F5E" w14:textId="5DFFC743" w:rsidR="005A1885" w:rsidRDefault="005A1885" w:rsidP="004C2CEE">
      <w:pPr>
        <w:pStyle w:val="af0"/>
      </w:pPr>
      <w:r>
        <w:rPr>
          <w:rStyle w:val="af"/>
        </w:rPr>
        <w:annotationRef/>
      </w:r>
      <w:r>
        <w:t>このような欠点をあげている参考文献はありますか？</w:t>
      </w:r>
    </w:p>
  </w:comment>
  <w:comment w:id="933" w:author="Sano Yuma" w:date="2023-02-13T18:02:00Z" w:initials="SY">
    <w:p w14:paraId="3BAB989A" w14:textId="77777777" w:rsidR="008A27BB" w:rsidRDefault="008A27BB" w:rsidP="00E3327A">
      <w:pPr>
        <w:pStyle w:val="af0"/>
      </w:pPr>
      <w:r>
        <w:rPr>
          <w:rStyle w:val="af"/>
        </w:rPr>
        <w:annotationRef/>
      </w:r>
      <w:r>
        <w:t>この4つの欠点は、平田さんの先行研究の序論から引っ張ってきました。</w:t>
      </w:r>
    </w:p>
  </w:comment>
  <w:comment w:id="934" w:author="外山 茂浩(長岡高専)" w:date="2023-02-18T10:51:00Z" w:initials="外山">
    <w:p w14:paraId="7E153485" w14:textId="77777777" w:rsidR="007E707C" w:rsidRDefault="007E707C" w:rsidP="005C7DF1">
      <w:pPr>
        <w:pStyle w:val="af0"/>
      </w:pPr>
      <w:r>
        <w:rPr>
          <w:rStyle w:val="af"/>
        </w:rPr>
        <w:annotationRef/>
      </w:r>
      <w:r>
        <w:t>それならば、平田の論文を引用しておきましょう。そうでないと誰かの主観のような印象を受けます</w:t>
      </w:r>
    </w:p>
  </w:comment>
  <w:comment w:id="935" w:author="Sano Yuma" w:date="2023-02-19T21:55:00Z" w:initials="SY">
    <w:p w14:paraId="48874716" w14:textId="77777777" w:rsidR="007517ED" w:rsidRDefault="007517ED" w:rsidP="00440BFC">
      <w:pPr>
        <w:pStyle w:val="af0"/>
      </w:pPr>
      <w:r>
        <w:rPr>
          <w:rStyle w:val="af"/>
        </w:rPr>
        <w:annotationRef/>
      </w:r>
      <w:r>
        <w:t>引用しました。</w:t>
      </w:r>
    </w:p>
  </w:comment>
  <w:comment w:id="975" w:author="茂浩" w:date="2023-02-11T23:19:00Z" w:initials="茂浩">
    <w:p w14:paraId="4DBD699D" w14:textId="49F80AE3" w:rsidR="005A1885" w:rsidRDefault="005A1885" w:rsidP="00464CBF">
      <w:pPr>
        <w:pStyle w:val="af0"/>
      </w:pPr>
      <w:r>
        <w:rPr>
          <w:rStyle w:val="af"/>
        </w:rPr>
        <w:annotationRef/>
      </w:r>
      <w:r>
        <w:t>平田の卒論を参考文献として引用してください。それがないと違和感が非常にあります</w:t>
      </w:r>
    </w:p>
  </w:comment>
  <w:comment w:id="976" w:author="Sano Yuma" w:date="2023-02-13T18:07:00Z" w:initials="SY">
    <w:p w14:paraId="0ABEB470" w14:textId="77777777" w:rsidR="008A27BB" w:rsidRDefault="008A27BB" w:rsidP="0060153A">
      <w:pPr>
        <w:pStyle w:val="af0"/>
      </w:pPr>
      <w:r>
        <w:rPr>
          <w:rStyle w:val="af"/>
        </w:rPr>
        <w:annotationRef/>
      </w:r>
      <w:r>
        <w:t>参考文献を引用しました。</w:t>
      </w:r>
    </w:p>
  </w:comment>
  <w:comment w:id="983" w:author="茂浩" w:date="2023-02-11T23:20:00Z" w:initials="茂浩">
    <w:p w14:paraId="63675E17" w14:textId="1C07E04F" w:rsidR="005A1885" w:rsidRDefault="005A1885" w:rsidP="0052231E">
      <w:pPr>
        <w:pStyle w:val="af0"/>
      </w:pPr>
      <w:r>
        <w:rPr>
          <w:rStyle w:val="af"/>
        </w:rPr>
        <w:annotationRef/>
      </w:r>
      <w:r>
        <w:t>他の文献からの引用になるので、末尾に上付きで文献引用すること。</w:t>
      </w:r>
    </w:p>
  </w:comment>
  <w:comment w:id="984" w:author="Sano Yuma" w:date="2023-02-13T18:07:00Z" w:initials="SY">
    <w:p w14:paraId="7A898391" w14:textId="77777777" w:rsidR="008A27BB" w:rsidRDefault="008A27BB" w:rsidP="00CA5FF0">
      <w:pPr>
        <w:pStyle w:val="af0"/>
      </w:pPr>
      <w:r>
        <w:rPr>
          <w:rStyle w:val="af"/>
        </w:rPr>
        <w:annotationRef/>
      </w:r>
      <w:r>
        <w:t>引用しました。</w:t>
      </w:r>
    </w:p>
  </w:comment>
  <w:comment w:id="1003" w:author="茂浩" w:date="2023-02-11T23:21:00Z" w:initials="茂浩">
    <w:p w14:paraId="4C2BC9DA" w14:textId="001E6030" w:rsidR="005A1885" w:rsidRDefault="005A1885" w:rsidP="008B78FB">
      <w:pPr>
        <w:pStyle w:val="af0"/>
      </w:pPr>
      <w:r>
        <w:rPr>
          <w:rStyle w:val="af"/>
        </w:rPr>
        <w:annotationRef/>
      </w:r>
      <w:r>
        <w:t>システム、アルゴリズムも抽象的で、何をするのか結局わかりません。もう少し具体的に述べること</w:t>
      </w:r>
    </w:p>
  </w:comment>
  <w:comment w:id="1004" w:author="Sano Yuma" w:date="2023-02-13T18:14:00Z" w:initials="SY">
    <w:p w14:paraId="41910F65" w14:textId="77777777" w:rsidR="00060060" w:rsidRDefault="00060060" w:rsidP="008257BE">
      <w:pPr>
        <w:pStyle w:val="af0"/>
      </w:pPr>
      <w:r>
        <w:rPr>
          <w:rStyle w:val="af"/>
        </w:rPr>
        <w:annotationRef/>
      </w:r>
      <w:r>
        <w:t>全体的に文章を変更しました。</w:t>
      </w:r>
    </w:p>
  </w:comment>
  <w:comment w:id="1013" w:author="茂浩" w:date="2023-02-11T23:21:00Z" w:initials="茂浩">
    <w:p w14:paraId="764FD597" w14:textId="36A1FCB1" w:rsidR="005A1885" w:rsidRDefault="005A1885" w:rsidP="00F00602">
      <w:pPr>
        <w:pStyle w:val="af0"/>
      </w:pPr>
      <w:r>
        <w:rPr>
          <w:rStyle w:val="af"/>
        </w:rPr>
        <w:annotationRef/>
      </w:r>
      <w:r>
        <w:t>何の結果？</w:t>
      </w:r>
    </w:p>
  </w:comment>
  <w:comment w:id="1014" w:author="Sano Yuma" w:date="2023-02-19T21:57:00Z" w:initials="SY">
    <w:p w14:paraId="184EB88A" w14:textId="77777777" w:rsidR="00290C05" w:rsidRDefault="00290C05" w:rsidP="00480EB9">
      <w:pPr>
        <w:pStyle w:val="af0"/>
      </w:pPr>
      <w:r>
        <w:rPr>
          <w:rStyle w:val="af"/>
        </w:rPr>
        <w:annotationRef/>
      </w:r>
      <w:r>
        <w:t>結果が複数あるので、その記述を加えました。</w:t>
      </w:r>
    </w:p>
  </w:comment>
  <w:comment w:id="1057" w:author="茂浩" w:date="2023-02-11T23:26:00Z" w:initials="茂浩">
    <w:p w14:paraId="313D66C0" w14:textId="55449C5A" w:rsidR="00250885" w:rsidRDefault="00250885" w:rsidP="003802F6">
      <w:pPr>
        <w:pStyle w:val="af0"/>
      </w:pPr>
      <w:r>
        <w:rPr>
          <w:rStyle w:val="af"/>
        </w:rPr>
        <w:annotationRef/>
      </w:r>
      <w:r>
        <w:t>これのURLは引用していますか？それならば参考文献に含めることにし、このURLを検索した日時を追記しておいてください</w:t>
      </w:r>
      <w:r>
        <w:br/>
        <w:t>（例）</w:t>
      </w:r>
      <w:r>
        <w:br/>
        <w:t>[1]カメラキャリブレーションについて,https://www.qoosky.io/techs/67a3d876c4, 検索2023.2.11</w:t>
      </w:r>
    </w:p>
  </w:comment>
  <w:comment w:id="1058" w:author="Sano Yuma" w:date="2023-02-19T21:57:00Z" w:initials="SY">
    <w:p w14:paraId="73F07F0F" w14:textId="77777777" w:rsidR="00290C05" w:rsidRDefault="00290C05" w:rsidP="008B4C93">
      <w:pPr>
        <w:pStyle w:val="af0"/>
      </w:pPr>
      <w:r>
        <w:rPr>
          <w:rStyle w:val="af"/>
        </w:rPr>
        <w:annotationRef/>
      </w:r>
      <w:r>
        <w:t>引用しました</w:t>
      </w:r>
    </w:p>
  </w:comment>
  <w:comment w:id="1083" w:author="茂浩" w:date="2023-02-11T23:27:00Z" w:initials="茂浩">
    <w:p w14:paraId="05BBF851" w14:textId="5A5590AE" w:rsidR="00250885" w:rsidRDefault="00250885" w:rsidP="006D3BB9">
      <w:pPr>
        <w:pStyle w:val="af0"/>
      </w:pPr>
      <w:r>
        <w:rPr>
          <w:rStyle w:val="af"/>
        </w:rPr>
        <w:annotationRef/>
      </w:r>
      <w:r>
        <w:t>文献を引用してください</w:t>
      </w:r>
    </w:p>
  </w:comment>
  <w:comment w:id="1084" w:author="Sano Yuma" w:date="2023-02-13T18:17:00Z" w:initials="SY">
    <w:p w14:paraId="2ADEB5AF" w14:textId="77777777" w:rsidR="00303417" w:rsidRDefault="00303417" w:rsidP="002540CC">
      <w:pPr>
        <w:pStyle w:val="af0"/>
      </w:pPr>
      <w:r>
        <w:rPr>
          <w:rStyle w:val="af"/>
        </w:rPr>
        <w:annotationRef/>
      </w:r>
      <w:r>
        <w:t>引用しました。</w:t>
      </w:r>
    </w:p>
  </w:comment>
  <w:comment w:id="1175" w:author="茂浩" w:date="2023-02-11T23:30:00Z" w:initials="茂浩">
    <w:p w14:paraId="6F4ECBDC" w14:textId="2895C636" w:rsidR="008A376C" w:rsidRDefault="008A376C" w:rsidP="00340D16">
      <w:pPr>
        <w:pStyle w:val="af0"/>
      </w:pPr>
      <w:r>
        <w:rPr>
          <w:rStyle w:val="af"/>
        </w:rPr>
        <w:annotationRef/>
      </w:r>
      <w:r>
        <w:t>文献を再度引用してください</w:t>
      </w:r>
    </w:p>
  </w:comment>
  <w:comment w:id="1176" w:author="外山 茂浩(長岡高専)" w:date="2023-02-18T10:59:00Z" w:initials="外山">
    <w:p w14:paraId="497FBCCD" w14:textId="77777777" w:rsidR="00B26CE2" w:rsidRDefault="00B26CE2" w:rsidP="002519CE">
      <w:pPr>
        <w:pStyle w:val="af0"/>
      </w:pPr>
      <w:r>
        <w:rPr>
          <w:rStyle w:val="af"/>
        </w:rPr>
        <w:annotationRef/>
      </w:r>
      <w:r>
        <w:t>番号があっていますか？[3]では？論文中の引用箇所を全て確認してください</w:t>
      </w:r>
    </w:p>
  </w:comment>
  <w:comment w:id="1177" w:author="Sano Yuma" w:date="2023-02-19T22:00:00Z" w:initials="SY">
    <w:p w14:paraId="62CD0341" w14:textId="77777777" w:rsidR="009A4818" w:rsidRDefault="009A4818" w:rsidP="006154E8">
      <w:pPr>
        <w:pStyle w:val="af0"/>
      </w:pPr>
      <w:r>
        <w:rPr>
          <w:rStyle w:val="af"/>
        </w:rPr>
        <w:annotationRef/>
      </w:r>
      <w:r>
        <w:t>論文中の引用を全て削除したうえで、再度振りなおしました。</w:t>
      </w:r>
    </w:p>
  </w:comment>
  <w:comment w:id="1282" w:author="茂浩" w:date="2023-02-11T23:34:00Z" w:initials="茂浩">
    <w:p w14:paraId="1058D10D" w14:textId="1A07F8DF" w:rsidR="00B751BD" w:rsidRDefault="00B751BD" w:rsidP="001463F8">
      <w:pPr>
        <w:pStyle w:val="af0"/>
      </w:pPr>
      <w:r>
        <w:rPr>
          <w:rStyle w:val="af"/>
        </w:rPr>
        <w:annotationRef/>
      </w:r>
      <w:r>
        <w:t>それほどポピュラーなライブラリではないと思うので、関連するURLを参考文献としてあげておくとよいです</w:t>
      </w:r>
    </w:p>
  </w:comment>
  <w:comment w:id="1460" w:author="茂浩" w:date="2023-02-12T08:32:00Z" w:initials="茂浩">
    <w:p w14:paraId="428B543E" w14:textId="77777777" w:rsidR="001B6E40" w:rsidRDefault="001B6E40" w:rsidP="00761FFE">
      <w:pPr>
        <w:pStyle w:val="af0"/>
      </w:pPr>
      <w:r>
        <w:rPr>
          <w:rStyle w:val="af"/>
        </w:rPr>
        <w:annotationRef/>
      </w:r>
      <w:r>
        <w:t>iPhoneの技術仕様に関してどこかで説明してください。以下のようなWebページのような情報になるでしょうか。</w:t>
      </w:r>
      <w:r>
        <w:br/>
      </w:r>
      <w:hyperlink r:id="rId5" w:history="1">
        <w:r w:rsidRPr="00761FFE">
          <w:rPr>
            <w:rStyle w:val="a8"/>
          </w:rPr>
          <w:t>https://support.apple.com/kb/SP820?locale=ja_JP</w:t>
        </w:r>
      </w:hyperlink>
    </w:p>
  </w:comment>
  <w:comment w:id="1461" w:author="Sano Yuma" w:date="2023-02-19T22:01:00Z" w:initials="SY">
    <w:p w14:paraId="6AECADAA" w14:textId="77777777" w:rsidR="001F4579" w:rsidRDefault="001F4579" w:rsidP="00F63578">
      <w:pPr>
        <w:pStyle w:val="af0"/>
      </w:pPr>
      <w:r>
        <w:rPr>
          <w:rStyle w:val="af"/>
        </w:rPr>
        <w:annotationRef/>
      </w:r>
      <w:r>
        <w:t>技術仕様を引用したうえで、表にまとめました。</w:t>
      </w:r>
    </w:p>
  </w:comment>
  <w:comment w:id="1511" w:author="茂浩" w:date="2023-02-12T08:33:00Z" w:initials="茂浩">
    <w:p w14:paraId="2050E22B" w14:textId="5A10F703" w:rsidR="001B6E40" w:rsidRDefault="001B6E40" w:rsidP="0092781F">
      <w:pPr>
        <w:pStyle w:val="af0"/>
      </w:pPr>
      <w:r>
        <w:rPr>
          <w:rStyle w:val="af"/>
        </w:rPr>
        <w:annotationRef/>
      </w:r>
      <w:r>
        <w:t>下付き文字が小さくて、つぶれているように感じます</w:t>
      </w:r>
    </w:p>
  </w:comment>
  <w:comment w:id="1512" w:author="Sano Yuma" w:date="2023-02-19T22:01:00Z" w:initials="SY">
    <w:p w14:paraId="5FFCE884" w14:textId="77777777" w:rsidR="001F4579" w:rsidRDefault="001F4579" w:rsidP="001C1C05">
      <w:pPr>
        <w:pStyle w:val="af0"/>
      </w:pPr>
      <w:r>
        <w:rPr>
          <w:rStyle w:val="af"/>
        </w:rPr>
        <w:annotationRef/>
      </w:r>
      <w:r>
        <w:t>フォントサイズを大きくしました。</w:t>
      </w:r>
    </w:p>
  </w:comment>
  <w:comment w:id="1539" w:author="茂浩" w:date="2023-02-12T08:36:00Z" w:initials="茂浩">
    <w:p w14:paraId="5C6C2C79" w14:textId="30417880" w:rsidR="001B6E40" w:rsidRDefault="001B6E40" w:rsidP="00024659">
      <w:pPr>
        <w:pStyle w:val="af0"/>
      </w:pPr>
      <w:r>
        <w:rPr>
          <w:rStyle w:val="af"/>
        </w:rPr>
        <w:annotationRef/>
      </w:r>
      <w:r>
        <w:t>実際の測定値と合わせて、表として示すとわかりやすい気がします</w:t>
      </w:r>
    </w:p>
  </w:comment>
  <w:comment w:id="1540" w:author="Sano Yuma" w:date="2023-02-19T22:13:00Z" w:initials="SY">
    <w:p w14:paraId="6802DEED" w14:textId="77777777" w:rsidR="00EB7DA5" w:rsidRDefault="00EB7DA5" w:rsidP="008D11A5">
      <w:pPr>
        <w:pStyle w:val="af0"/>
      </w:pPr>
      <w:r>
        <w:rPr>
          <w:rStyle w:val="af"/>
        </w:rPr>
        <w:annotationRef/>
      </w:r>
      <w:r>
        <w:t>表を作成しました。</w:t>
      </w:r>
    </w:p>
  </w:comment>
  <w:comment w:id="1664" w:author="茂浩" w:date="2023-02-12T08:39:00Z" w:initials="茂浩">
    <w:p w14:paraId="0DE8E5AA" w14:textId="2768AE6A" w:rsidR="001B6E40" w:rsidRDefault="001B6E40" w:rsidP="00EC5BA2">
      <w:pPr>
        <w:pStyle w:val="af0"/>
      </w:pPr>
      <w:r>
        <w:rPr>
          <w:rStyle w:val="af"/>
        </w:rPr>
        <w:annotationRef/>
      </w:r>
      <w:r>
        <w:t>図６．１、６．２の数字が小さくて、また選手と被っているとこもあるので見にくく、この文章の解読に読者はてこずるでしょう。図の中の数字の出し方を工夫するか、別途表を作って示してもよいのかもしれません。</w:t>
      </w:r>
    </w:p>
  </w:comment>
  <w:comment w:id="1665" w:author="Sano Yuma" w:date="2023-02-13T18:22:00Z" w:initials="SY">
    <w:p w14:paraId="2BAF6FB8" w14:textId="77777777" w:rsidR="00203EBD" w:rsidRDefault="00203EBD" w:rsidP="003E40AF">
      <w:pPr>
        <w:pStyle w:val="af0"/>
      </w:pPr>
      <w:r>
        <w:rPr>
          <w:rStyle w:val="af"/>
        </w:rPr>
        <w:annotationRef/>
      </w:r>
      <w:r>
        <w:t>別途、表を作って記載する方向で進めます。</w:t>
      </w:r>
    </w:p>
  </w:comment>
  <w:comment w:id="1718" w:author="茂浩" w:date="2023-02-12T08:40:00Z" w:initials="茂浩">
    <w:p w14:paraId="6582DA63" w14:textId="3C6647C4" w:rsidR="001B6E40" w:rsidRDefault="001B6E40" w:rsidP="00C84F0A">
      <w:pPr>
        <w:pStyle w:val="af0"/>
      </w:pPr>
      <w:r>
        <w:rPr>
          <w:rStyle w:val="af"/>
        </w:rPr>
        <w:annotationRef/>
      </w:r>
      <w:r>
        <w:t>このあたりも表で示すとわかりやすいですね</w:t>
      </w:r>
    </w:p>
  </w:comment>
  <w:comment w:id="1719" w:author="Sano Yuma" w:date="2023-02-13T18:23:00Z" w:initials="SY">
    <w:p w14:paraId="3B5BA85B" w14:textId="77777777" w:rsidR="00972A58" w:rsidRDefault="00203EBD" w:rsidP="001B618F">
      <w:pPr>
        <w:pStyle w:val="af0"/>
      </w:pPr>
      <w:r>
        <w:rPr>
          <w:rStyle w:val="af"/>
        </w:rPr>
        <w:annotationRef/>
      </w:r>
      <w:r w:rsidR="00972A58">
        <w:t>こちらも表を作りました</w:t>
      </w:r>
    </w:p>
  </w:comment>
  <w:comment w:id="1778" w:author="茂浩" w:date="2023-02-12T09:59:00Z" w:initials="茂浩">
    <w:p w14:paraId="6788F648" w14:textId="05242248" w:rsidR="00CF77C7" w:rsidRDefault="00CF77C7" w:rsidP="00C40613">
      <w:pPr>
        <w:pStyle w:val="af0"/>
      </w:pPr>
      <w:r>
        <w:rPr>
          <w:rStyle w:val="af"/>
        </w:rPr>
        <w:annotationRef/>
      </w:r>
      <w:r>
        <w:t>もし時間があるようだったら、事前に測定した正しい外部パラメータを使って、どれくらい改善されるか、試してみるとおもしろいですね</w:t>
      </w:r>
    </w:p>
  </w:comment>
  <w:comment w:id="1779" w:author="Sano Yuma" w:date="2023-02-19T21:28:00Z" w:initials="SY">
    <w:p w14:paraId="44E125D5" w14:textId="77777777" w:rsidR="00972A58" w:rsidRDefault="00972A58" w:rsidP="00575DCD">
      <w:pPr>
        <w:pStyle w:val="af0"/>
      </w:pPr>
      <w:r>
        <w:rPr>
          <w:rStyle w:val="af"/>
        </w:rPr>
        <w:annotationRef/>
      </w:r>
      <w:r>
        <w:t>実際には二つ目に挙げた原因が悪さをしている可能性が高いと和田さんと議論している中で考えました。</w:t>
      </w:r>
      <w:r>
        <w:br/>
        <w:t>パラメータを調節して実行するのが難しいので今回はスキップします。</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5D47205" w15:done="1"/>
  <w15:commentEx w15:paraId="1ECDF0A4" w15:paraIdParent="65D47205" w15:done="1"/>
  <w15:commentEx w15:paraId="5DA5D90A" w15:done="0"/>
  <w15:commentEx w15:paraId="29A99BA4" w15:paraIdParent="5DA5D90A" w15:done="0"/>
  <w15:commentEx w15:paraId="0AD46D77" w15:paraIdParent="5DA5D90A" w15:done="0"/>
  <w15:commentEx w15:paraId="039ED6E7" w15:paraIdParent="5DA5D90A" w15:done="0"/>
  <w15:commentEx w15:paraId="3BE40F5E" w15:done="0"/>
  <w15:commentEx w15:paraId="3BAB989A" w15:paraIdParent="3BE40F5E" w15:done="0"/>
  <w15:commentEx w15:paraId="7E153485" w15:paraIdParent="3BE40F5E" w15:done="0"/>
  <w15:commentEx w15:paraId="48874716" w15:paraIdParent="3BE40F5E" w15:done="0"/>
  <w15:commentEx w15:paraId="4DBD699D" w15:done="1"/>
  <w15:commentEx w15:paraId="0ABEB470" w15:paraIdParent="4DBD699D" w15:done="1"/>
  <w15:commentEx w15:paraId="63675E17" w15:done="0"/>
  <w15:commentEx w15:paraId="7A898391" w15:paraIdParent="63675E17" w15:done="0"/>
  <w15:commentEx w15:paraId="4C2BC9DA" w15:done="0"/>
  <w15:commentEx w15:paraId="41910F65" w15:paraIdParent="4C2BC9DA" w15:done="0"/>
  <w15:commentEx w15:paraId="764FD597" w15:done="0"/>
  <w15:commentEx w15:paraId="184EB88A" w15:paraIdParent="764FD597" w15:done="0"/>
  <w15:commentEx w15:paraId="313D66C0" w15:done="0"/>
  <w15:commentEx w15:paraId="73F07F0F" w15:paraIdParent="313D66C0" w15:done="0"/>
  <w15:commentEx w15:paraId="05BBF851" w15:done="1"/>
  <w15:commentEx w15:paraId="2ADEB5AF" w15:paraIdParent="05BBF851" w15:done="1"/>
  <w15:commentEx w15:paraId="6F4ECBDC" w15:done="1"/>
  <w15:commentEx w15:paraId="497FBCCD" w15:done="0"/>
  <w15:commentEx w15:paraId="62CD0341" w15:paraIdParent="497FBCCD" w15:done="0"/>
  <w15:commentEx w15:paraId="1058D10D" w15:done="1"/>
  <w15:commentEx w15:paraId="428B543E" w15:done="0"/>
  <w15:commentEx w15:paraId="6AECADAA" w15:paraIdParent="428B543E" w15:done="0"/>
  <w15:commentEx w15:paraId="2050E22B" w15:done="0"/>
  <w15:commentEx w15:paraId="5FFCE884" w15:paraIdParent="2050E22B" w15:done="0"/>
  <w15:commentEx w15:paraId="5C6C2C79" w15:done="0"/>
  <w15:commentEx w15:paraId="6802DEED" w15:paraIdParent="5C6C2C79" w15:done="0"/>
  <w15:commentEx w15:paraId="0DE8E5AA" w15:done="1"/>
  <w15:commentEx w15:paraId="2BAF6FB8" w15:paraIdParent="0DE8E5AA" w15:done="1"/>
  <w15:commentEx w15:paraId="6582DA63" w15:done="0"/>
  <w15:commentEx w15:paraId="3B5BA85B" w15:paraIdParent="6582DA63" w15:done="0"/>
  <w15:commentEx w15:paraId="6788F648" w15:done="0"/>
  <w15:commentEx w15:paraId="44E125D5" w15:paraIdParent="6788F648"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92A027" w16cex:dateUtc="2023-02-11T14:15:00Z"/>
  <w16cex:commentExtensible w16cex:durableId="2794F953" w16cex:dateUtc="2023-02-13T09:00:00Z"/>
  <w16cex:commentExtensible w16cex:durableId="2792A072" w16cex:dateUtc="2023-02-11T14:17:00Z"/>
  <w16cex:commentExtensible w16cex:durableId="2794F91F" w16cex:dateUtc="2023-02-13T08:59:00Z"/>
  <w16cex:commentExtensible w16cex:durableId="279B2C02" w16cex:dateUtc="2023-02-18T01:50:00Z"/>
  <w16cex:commentExtensible w16cex:durableId="279D1979" w16cex:dateUtc="2023-02-19T12:56:00Z"/>
  <w16cex:commentExtensible w16cex:durableId="2792A0A7" w16cex:dateUtc="2023-02-11T14:17:00Z"/>
  <w16cex:commentExtensible w16cex:durableId="2794F99B" w16cex:dateUtc="2023-02-13T09:02:00Z"/>
  <w16cex:commentExtensible w16cex:durableId="279B2C3A" w16cex:dateUtc="2023-02-18T01:51:00Z"/>
  <w16cex:commentExtensible w16cex:durableId="279D196A" w16cex:dateUtc="2023-02-19T12:55:00Z"/>
  <w16cex:commentExtensible w16cex:durableId="2792A10F" w16cex:dateUtc="2023-02-11T14:19:00Z"/>
  <w16cex:commentExtensible w16cex:durableId="2794FAC7" w16cex:dateUtc="2023-02-13T09:07:00Z"/>
  <w16cex:commentExtensible w16cex:durableId="2792A13C" w16cex:dateUtc="2023-02-11T14:20:00Z"/>
  <w16cex:commentExtensible w16cex:durableId="2794FAE8" w16cex:dateUtc="2023-02-13T09:07:00Z"/>
  <w16cex:commentExtensible w16cex:durableId="2792A16C" w16cex:dateUtc="2023-02-11T14:21:00Z"/>
  <w16cex:commentExtensible w16cex:durableId="2794FC77" w16cex:dateUtc="2023-02-13T09:14:00Z"/>
  <w16cex:commentExtensible w16cex:durableId="2792A184" w16cex:dateUtc="2023-02-11T14:21:00Z"/>
  <w16cex:commentExtensible w16cex:durableId="279D19D3" w16cex:dateUtc="2023-02-19T12:57:00Z"/>
  <w16cex:commentExtensible w16cex:durableId="2792A2B8" w16cex:dateUtc="2023-02-11T14:26:00Z"/>
  <w16cex:commentExtensible w16cex:durableId="279D19E3" w16cex:dateUtc="2023-02-19T12:57:00Z"/>
  <w16cex:commentExtensible w16cex:durableId="2792A2DF" w16cex:dateUtc="2023-02-11T14:27:00Z"/>
  <w16cex:commentExtensible w16cex:durableId="2794FD4B" w16cex:dateUtc="2023-02-13T09:17:00Z"/>
  <w16cex:commentExtensible w16cex:durableId="2792A387" w16cex:dateUtc="2023-02-11T14:30:00Z"/>
  <w16cex:commentExtensible w16cex:durableId="279B2DF8" w16cex:dateUtc="2023-02-18T01:59:00Z"/>
  <w16cex:commentExtensible w16cex:durableId="279D1A75" w16cex:dateUtc="2023-02-19T13:00:00Z"/>
  <w16cex:commentExtensible w16cex:durableId="2792A47D" w16cex:dateUtc="2023-02-11T14:34:00Z"/>
  <w16cex:commentExtensible w16cex:durableId="279322AF" w16cex:dateUtc="2023-02-11T23:32:00Z"/>
  <w16cex:commentExtensible w16cex:durableId="279D1AB3" w16cex:dateUtc="2023-02-19T13:01:00Z"/>
  <w16cex:commentExtensible w16cex:durableId="279322F7" w16cex:dateUtc="2023-02-11T23:33:00Z"/>
  <w16cex:commentExtensible w16cex:durableId="279D1AC5" w16cex:dateUtc="2023-02-19T13:01:00Z"/>
  <w16cex:commentExtensible w16cex:durableId="27932386" w16cex:dateUtc="2023-02-11T23:36:00Z"/>
  <w16cex:commentExtensible w16cex:durableId="279D1D81" w16cex:dateUtc="2023-02-19T13:13:00Z"/>
  <w16cex:commentExtensible w16cex:durableId="27932424" w16cex:dateUtc="2023-02-11T23:39:00Z"/>
  <w16cex:commentExtensible w16cex:durableId="2794FE5D" w16cex:dateUtc="2023-02-13T09:22:00Z"/>
  <w16cex:commentExtensible w16cex:durableId="27932460" w16cex:dateUtc="2023-02-11T23:40:00Z"/>
  <w16cex:commentExtensible w16cex:durableId="2794FE87" w16cex:dateUtc="2023-02-13T09:23:00Z"/>
  <w16cex:commentExtensible w16cex:durableId="27933718" w16cex:dateUtc="2023-02-12T00:59:00Z"/>
  <w16cex:commentExtensible w16cex:durableId="279D131A" w16cex:dateUtc="2023-02-19T12:2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5D47205" w16cid:durableId="2792A027"/>
  <w16cid:commentId w16cid:paraId="1ECDF0A4" w16cid:durableId="2794F953"/>
  <w16cid:commentId w16cid:paraId="5DA5D90A" w16cid:durableId="2792A072"/>
  <w16cid:commentId w16cid:paraId="29A99BA4" w16cid:durableId="2794F91F"/>
  <w16cid:commentId w16cid:paraId="0AD46D77" w16cid:durableId="279B2C02"/>
  <w16cid:commentId w16cid:paraId="039ED6E7" w16cid:durableId="279D1979"/>
  <w16cid:commentId w16cid:paraId="3BE40F5E" w16cid:durableId="2792A0A7"/>
  <w16cid:commentId w16cid:paraId="3BAB989A" w16cid:durableId="2794F99B"/>
  <w16cid:commentId w16cid:paraId="7E153485" w16cid:durableId="279B2C3A"/>
  <w16cid:commentId w16cid:paraId="48874716" w16cid:durableId="279D196A"/>
  <w16cid:commentId w16cid:paraId="4DBD699D" w16cid:durableId="2792A10F"/>
  <w16cid:commentId w16cid:paraId="0ABEB470" w16cid:durableId="2794FAC7"/>
  <w16cid:commentId w16cid:paraId="63675E17" w16cid:durableId="2792A13C"/>
  <w16cid:commentId w16cid:paraId="7A898391" w16cid:durableId="2794FAE8"/>
  <w16cid:commentId w16cid:paraId="4C2BC9DA" w16cid:durableId="2792A16C"/>
  <w16cid:commentId w16cid:paraId="41910F65" w16cid:durableId="2794FC77"/>
  <w16cid:commentId w16cid:paraId="764FD597" w16cid:durableId="2792A184"/>
  <w16cid:commentId w16cid:paraId="184EB88A" w16cid:durableId="279D19D3"/>
  <w16cid:commentId w16cid:paraId="313D66C0" w16cid:durableId="2792A2B8"/>
  <w16cid:commentId w16cid:paraId="73F07F0F" w16cid:durableId="279D19E3"/>
  <w16cid:commentId w16cid:paraId="05BBF851" w16cid:durableId="2792A2DF"/>
  <w16cid:commentId w16cid:paraId="2ADEB5AF" w16cid:durableId="2794FD4B"/>
  <w16cid:commentId w16cid:paraId="6F4ECBDC" w16cid:durableId="2792A387"/>
  <w16cid:commentId w16cid:paraId="497FBCCD" w16cid:durableId="279B2DF8"/>
  <w16cid:commentId w16cid:paraId="62CD0341" w16cid:durableId="279D1A75"/>
  <w16cid:commentId w16cid:paraId="1058D10D" w16cid:durableId="2792A47D"/>
  <w16cid:commentId w16cid:paraId="428B543E" w16cid:durableId="279322AF"/>
  <w16cid:commentId w16cid:paraId="6AECADAA" w16cid:durableId="279D1AB3"/>
  <w16cid:commentId w16cid:paraId="2050E22B" w16cid:durableId="279322F7"/>
  <w16cid:commentId w16cid:paraId="5FFCE884" w16cid:durableId="279D1AC5"/>
  <w16cid:commentId w16cid:paraId="5C6C2C79" w16cid:durableId="27932386"/>
  <w16cid:commentId w16cid:paraId="6802DEED" w16cid:durableId="279D1D81"/>
  <w16cid:commentId w16cid:paraId="0DE8E5AA" w16cid:durableId="27932424"/>
  <w16cid:commentId w16cid:paraId="2BAF6FB8" w16cid:durableId="2794FE5D"/>
  <w16cid:commentId w16cid:paraId="6582DA63" w16cid:durableId="27932460"/>
  <w16cid:commentId w16cid:paraId="3B5BA85B" w16cid:durableId="2794FE87"/>
  <w16cid:commentId w16cid:paraId="6788F648" w16cid:durableId="27933718"/>
  <w16cid:commentId w16cid:paraId="44E125D5" w16cid:durableId="279D131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88B3397" w14:textId="77777777" w:rsidR="00AC7F33" w:rsidRDefault="00AC7F33" w:rsidP="00D3522E">
      <w:r>
        <w:separator/>
      </w:r>
    </w:p>
  </w:endnote>
  <w:endnote w:type="continuationSeparator" w:id="0">
    <w:p w14:paraId="5D5BD1E9" w14:textId="77777777" w:rsidR="00AC7F33" w:rsidRDefault="00AC7F33" w:rsidP="00D3522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游明朝">
    <w:panose1 w:val="02020400000000000000"/>
    <w:charset w:val="80"/>
    <w:family w:val="roman"/>
    <w:pitch w:val="variable"/>
    <w:sig w:usb0="800002E7" w:usb1="2AC7FCFF" w:usb2="00000012" w:usb3="00000000" w:csb0="0002009F" w:csb1="00000000"/>
  </w:font>
  <w:font w:name="游ゴシック Light">
    <w:panose1 w:val="020B0300000000000000"/>
    <w:charset w:val="80"/>
    <w:family w:val="modern"/>
    <w:pitch w:val="variable"/>
    <w:sig w:usb0="E00002FF" w:usb1="2AC7FDFF" w:usb2="00000016" w:usb3="00000000" w:csb0="0002009F" w:csb1="00000000"/>
  </w:font>
  <w:font w:name="Cambria Math">
    <w:panose1 w:val="02040503050406030204"/>
    <w:charset w:val="00"/>
    <w:family w:val="roman"/>
    <w:pitch w:val="variable"/>
    <w:sig w:usb0="E00006FF" w:usb1="420024FF" w:usb2="02000000" w:usb3="00000000" w:csb0="0000019F" w:csb1="00000000"/>
  </w:font>
  <w:font w:name="ＭＳ ゴシック">
    <w:altName w:val="MS Gothic"/>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E9E941" w14:textId="1EA1CD23" w:rsidR="00B46DF0" w:rsidRDefault="00B46DF0">
    <w:pPr>
      <w:pStyle w:val="ac"/>
    </w:pPr>
    <w:ins w:id="10" w:author="Sano Yuma" w:date="2023-02-23T16:05:00Z">
      <w:r>
        <w:ptab w:relativeTo="margin" w:alignment="center" w:leader="none"/>
      </w:r>
      <w:r>
        <w:ptab w:relativeTo="margin" w:alignment="right" w:leader="none"/>
      </w:r>
    </w:ins>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4E18FD" w14:textId="1817EB2C" w:rsidR="00B46DF0" w:rsidRDefault="00B46DF0">
    <w:pPr>
      <w:pStyle w:val="ac"/>
    </w:pPr>
    <w:ins w:id="879" w:author="Sano Yuma" w:date="2023-02-23T16:05:00Z">
      <w:r>
        <w:ptab w:relativeTo="margin" w:alignment="center" w:leader="none"/>
      </w:r>
      <w:r>
        <w:ptab w:relativeTo="margin" w:alignment="right" w:leader="none"/>
      </w:r>
    </w:ins>
    <w:ins w:id="880" w:author="Sano Yuma" w:date="2023-02-23T16:06:00Z">
      <w:r>
        <w:rPr>
          <w:rFonts w:hint="eastAsia"/>
        </w:rPr>
        <w:t>制御工学研究室</w:t>
      </w:r>
    </w:ins>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A59BAA" w14:textId="479835A0" w:rsidR="001349ED" w:rsidRDefault="003D37D2">
    <w:pPr>
      <w:pStyle w:val="ac"/>
    </w:pPr>
    <w:ins w:id="1020" w:author="Sano Yuma" w:date="2023-02-17T22:03:00Z">
      <w:r>
        <w:ptab w:relativeTo="margin" w:alignment="center" w:leader="none"/>
      </w:r>
      <w:r>
        <w:fldChar w:fldCharType="begin"/>
      </w:r>
      <w:r>
        <w:instrText>PAGE   \* MERGEFORMAT</w:instrText>
      </w:r>
      <w:r>
        <w:fldChar w:fldCharType="separate"/>
      </w:r>
      <w:r>
        <w:rPr>
          <w:lang w:val="ja-JP"/>
        </w:rPr>
        <w:t>1</w:t>
      </w:r>
      <w:r>
        <w:fldChar w:fldCharType="end"/>
      </w:r>
      <w:r>
        <w:ptab w:relativeTo="margin" w:alignment="right" w:leader="none"/>
      </w:r>
      <w:r>
        <w:rPr>
          <w:rFonts w:hint="eastAsia"/>
        </w:rPr>
        <w:t>制御工学研究室</w:t>
      </w:r>
    </w:ins>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2C6043" w14:textId="12FF13F2" w:rsidR="000E4B45" w:rsidRDefault="003D37D2">
    <w:pPr>
      <w:pStyle w:val="ac"/>
    </w:pPr>
    <w:ins w:id="1095" w:author="Sano Yuma" w:date="2023-02-17T22:04:00Z">
      <w:r>
        <w:ptab w:relativeTo="margin" w:alignment="center" w:leader="none"/>
      </w:r>
      <w:r>
        <w:fldChar w:fldCharType="begin"/>
      </w:r>
      <w:r>
        <w:instrText>PAGE   \* MERGEFORMAT</w:instrText>
      </w:r>
      <w:r>
        <w:fldChar w:fldCharType="separate"/>
      </w:r>
      <w:r>
        <w:rPr>
          <w:lang w:val="ja-JP"/>
        </w:rPr>
        <w:t>1</w:t>
      </w:r>
      <w:r>
        <w:fldChar w:fldCharType="end"/>
      </w:r>
      <w:r>
        <w:ptab w:relativeTo="margin" w:alignment="right" w:leader="none"/>
      </w:r>
      <w:r>
        <w:rPr>
          <w:rFonts w:hint="eastAsia"/>
        </w:rPr>
        <w:t>制御工学研究室</w:t>
      </w:r>
    </w:ins>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6334804" w14:textId="77777777" w:rsidR="00AC7F33" w:rsidRDefault="00AC7F33" w:rsidP="00D3522E">
      <w:r>
        <w:rPr>
          <w:rFonts w:hint="eastAsia"/>
        </w:rPr>
        <w:separator/>
      </w:r>
    </w:p>
  </w:footnote>
  <w:footnote w:type="continuationSeparator" w:id="0">
    <w:p w14:paraId="7E3977C8" w14:textId="77777777" w:rsidR="00AC7F33" w:rsidRDefault="00AC7F33" w:rsidP="00D3522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E0236D" w14:textId="77777777" w:rsidR="00B46DF0" w:rsidRDefault="00B46DF0">
    <w:pPr>
      <w:pStyle w:val="aa"/>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1778C2" w14:textId="77777777" w:rsidR="00456256" w:rsidRDefault="00456256" w:rsidP="002D42E1">
    <w:pPr>
      <w:pStyle w:val="aa"/>
      <w:jc w:val="right"/>
    </w:pPr>
    <w:r>
      <w:rPr>
        <w:rFonts w:hint="eastAsia"/>
      </w:rPr>
      <w:t>参考文献</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8E181D" w14:textId="47A983C2" w:rsidR="00843288" w:rsidRDefault="003D37D2" w:rsidP="002D42E1">
    <w:pPr>
      <w:pStyle w:val="aa"/>
      <w:jc w:val="right"/>
    </w:pPr>
    <w:ins w:id="4708" w:author="Sano Yuma" w:date="2023-02-17T22:05:00Z">
      <w:r>
        <w:rPr>
          <w:rFonts w:hint="eastAsia"/>
        </w:rPr>
        <w:t>参考文献</w:t>
      </w:r>
    </w:ins>
    <w:del w:id="4709" w:author="Sano Yuma" w:date="2023-02-17T22:02:00Z">
      <w:r w:rsidR="00843288" w:rsidDel="00843288">
        <w:rPr>
          <w:rFonts w:hint="eastAsia"/>
        </w:rPr>
        <w:delText>参考文献</w:delText>
      </w:r>
    </w:del>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CDF093" w14:textId="6148B49F" w:rsidR="0021634D" w:rsidRDefault="0021634D" w:rsidP="002D42E1">
    <w:pPr>
      <w:pStyle w:val="aa"/>
      <w:jc w:val="right"/>
    </w:pPr>
    <w:ins w:id="4721" w:author="Sano Yuma" w:date="2023-02-17T22:05:00Z">
      <w:r>
        <w:rPr>
          <w:rFonts w:hint="eastAsia"/>
        </w:rPr>
        <w:t>謝辞</w:t>
      </w:r>
    </w:ins>
    <w:del w:id="4722" w:author="Sano Yuma" w:date="2023-02-17T22:02:00Z">
      <w:r w:rsidDel="00843288">
        <w:rPr>
          <w:rFonts w:hint="eastAsia"/>
        </w:rPr>
        <w:delText>参考文献</w:delText>
      </w:r>
    </w:del>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99674D" w14:textId="08AE0275" w:rsidR="002D42E1" w:rsidRDefault="002D42E1" w:rsidP="002D42E1">
    <w:pPr>
      <w:pStyle w:val="aa"/>
      <w:jc w:val="right"/>
    </w:pPr>
    <w:r>
      <w:rPr>
        <w:rFonts w:hint="eastAsia"/>
      </w:rPr>
      <w:t>第1章　序論</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E7F088" w14:textId="05592132" w:rsidR="00683683" w:rsidRDefault="00683683" w:rsidP="002D42E1">
    <w:pPr>
      <w:pStyle w:val="aa"/>
      <w:jc w:val="right"/>
    </w:pPr>
    <w:r>
      <w:rPr>
        <w:rFonts w:hint="eastAsia"/>
      </w:rPr>
      <w:t>第</w:t>
    </w:r>
    <w:r>
      <w:t>2</w:t>
    </w:r>
    <w:r>
      <w:rPr>
        <w:rFonts w:hint="eastAsia"/>
      </w:rPr>
      <w:t>章　カメラキャリブレーション</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7E5ABD" w14:textId="32393C9B" w:rsidR="00683683" w:rsidRDefault="00683683" w:rsidP="002D42E1">
    <w:pPr>
      <w:pStyle w:val="aa"/>
      <w:jc w:val="right"/>
    </w:pPr>
    <w:r>
      <w:rPr>
        <w:rFonts w:hint="eastAsia"/>
      </w:rPr>
      <w:t>第3章　選手に対する姿勢推定と追跡</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7232D0" w14:textId="061D83A6" w:rsidR="00683683" w:rsidRDefault="00683683" w:rsidP="002D42E1">
    <w:pPr>
      <w:pStyle w:val="aa"/>
      <w:jc w:val="right"/>
    </w:pPr>
    <w:r>
      <w:rPr>
        <w:rFonts w:hint="eastAsia"/>
      </w:rPr>
      <w:t>第</w:t>
    </w:r>
    <w:r>
      <w:t>4</w:t>
    </w:r>
    <w:r>
      <w:rPr>
        <w:rFonts w:hint="eastAsia"/>
      </w:rPr>
      <w:t>章　映像間の選手の対応付け</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602C3E" w14:textId="366D1456" w:rsidR="00683683" w:rsidRDefault="00683683" w:rsidP="002D42E1">
    <w:pPr>
      <w:pStyle w:val="aa"/>
      <w:jc w:val="right"/>
    </w:pPr>
    <w:r>
      <w:rPr>
        <w:rFonts w:hint="eastAsia"/>
      </w:rPr>
      <w:t>第</w:t>
    </w:r>
    <w:r w:rsidR="00681933">
      <w:t>5</w:t>
    </w:r>
    <w:r>
      <w:rPr>
        <w:rFonts w:hint="eastAsia"/>
      </w:rPr>
      <w:t xml:space="preserve">章　</w:t>
    </w:r>
    <w:r w:rsidR="00681933">
      <w:rPr>
        <w:rFonts w:hint="eastAsia"/>
      </w:rPr>
      <w:t>選手の3次元位置の推定</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F957E3" w14:textId="06449656" w:rsidR="00681933" w:rsidRDefault="00681933" w:rsidP="002D42E1">
    <w:pPr>
      <w:pStyle w:val="aa"/>
      <w:jc w:val="right"/>
    </w:pPr>
    <w:r>
      <w:rPr>
        <w:rFonts w:hint="eastAsia"/>
      </w:rPr>
      <w:t>第</w:t>
    </w:r>
    <w:r w:rsidR="00F15630">
      <w:t>6</w:t>
    </w:r>
    <w:r>
      <w:rPr>
        <w:rFonts w:hint="eastAsia"/>
      </w:rPr>
      <w:t xml:space="preserve">章　</w:t>
    </w:r>
    <w:r w:rsidR="00F15630">
      <w:rPr>
        <w:rFonts w:hint="eastAsia"/>
      </w:rPr>
      <w:t>研究結果</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B8B0E1" w14:textId="3EE02879" w:rsidR="00F15630" w:rsidRDefault="00456256" w:rsidP="00456256">
    <w:pPr>
      <w:pStyle w:val="aa"/>
      <w:wordWrap w:val="0"/>
      <w:jc w:val="right"/>
    </w:pPr>
    <w:r>
      <w:rPr>
        <w:rFonts w:hint="eastAsia"/>
      </w:rPr>
      <w:t>第7章　結論</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C7A600" w14:textId="4E68C333" w:rsidR="00FE1712" w:rsidRDefault="00FE1712" w:rsidP="00456256">
    <w:pPr>
      <w:pStyle w:val="aa"/>
      <w:wordWrap w:val="0"/>
      <w:jc w:val="right"/>
    </w:pPr>
    <w:ins w:id="4599" w:author="Sano Yuma" w:date="2023-02-17T21:17:00Z">
      <w:r>
        <w:rPr>
          <w:rFonts w:hint="eastAsia"/>
        </w:rPr>
        <w:t>付録A　ソースコード</w:t>
      </w:r>
    </w:ins>
    <w:del w:id="4600" w:author="Sano Yuma" w:date="2023-02-17T21:17:00Z">
      <w:r w:rsidDel="00FE1712">
        <w:rPr>
          <w:rFonts w:hint="eastAsia"/>
        </w:rPr>
        <w:delText>第7章　結論</w:delText>
      </w:r>
    </w:del>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6761E5"/>
    <w:multiLevelType w:val="hybridMultilevel"/>
    <w:tmpl w:val="AB8A742C"/>
    <w:lvl w:ilvl="0" w:tplc="04090001">
      <w:start w:val="1"/>
      <w:numFmt w:val="bullet"/>
      <w:lvlText w:val=""/>
      <w:lvlJc w:val="left"/>
      <w:pPr>
        <w:ind w:left="630" w:hanging="420"/>
      </w:pPr>
      <w:rPr>
        <w:rFonts w:ascii="Wingdings" w:hAnsi="Wingdings" w:hint="default"/>
      </w:rPr>
    </w:lvl>
    <w:lvl w:ilvl="1" w:tplc="0409000B" w:tentative="1">
      <w:start w:val="1"/>
      <w:numFmt w:val="bullet"/>
      <w:lvlText w:val=""/>
      <w:lvlJc w:val="left"/>
      <w:pPr>
        <w:ind w:left="1050" w:hanging="420"/>
      </w:pPr>
      <w:rPr>
        <w:rFonts w:ascii="Wingdings" w:hAnsi="Wingdings" w:hint="default"/>
      </w:rPr>
    </w:lvl>
    <w:lvl w:ilvl="2" w:tplc="0409000D" w:tentative="1">
      <w:start w:val="1"/>
      <w:numFmt w:val="bullet"/>
      <w:lvlText w:val=""/>
      <w:lvlJc w:val="left"/>
      <w:pPr>
        <w:ind w:left="1470" w:hanging="420"/>
      </w:pPr>
      <w:rPr>
        <w:rFonts w:ascii="Wingdings" w:hAnsi="Wingdings" w:hint="default"/>
      </w:rPr>
    </w:lvl>
    <w:lvl w:ilvl="3" w:tplc="04090001" w:tentative="1">
      <w:start w:val="1"/>
      <w:numFmt w:val="bullet"/>
      <w:lvlText w:val=""/>
      <w:lvlJc w:val="left"/>
      <w:pPr>
        <w:ind w:left="1890" w:hanging="420"/>
      </w:pPr>
      <w:rPr>
        <w:rFonts w:ascii="Wingdings" w:hAnsi="Wingdings" w:hint="default"/>
      </w:rPr>
    </w:lvl>
    <w:lvl w:ilvl="4" w:tplc="0409000B" w:tentative="1">
      <w:start w:val="1"/>
      <w:numFmt w:val="bullet"/>
      <w:lvlText w:val=""/>
      <w:lvlJc w:val="left"/>
      <w:pPr>
        <w:ind w:left="2310" w:hanging="420"/>
      </w:pPr>
      <w:rPr>
        <w:rFonts w:ascii="Wingdings" w:hAnsi="Wingdings" w:hint="default"/>
      </w:rPr>
    </w:lvl>
    <w:lvl w:ilvl="5" w:tplc="0409000D" w:tentative="1">
      <w:start w:val="1"/>
      <w:numFmt w:val="bullet"/>
      <w:lvlText w:val=""/>
      <w:lvlJc w:val="left"/>
      <w:pPr>
        <w:ind w:left="2730" w:hanging="420"/>
      </w:pPr>
      <w:rPr>
        <w:rFonts w:ascii="Wingdings" w:hAnsi="Wingdings" w:hint="default"/>
      </w:rPr>
    </w:lvl>
    <w:lvl w:ilvl="6" w:tplc="04090001" w:tentative="1">
      <w:start w:val="1"/>
      <w:numFmt w:val="bullet"/>
      <w:lvlText w:val=""/>
      <w:lvlJc w:val="left"/>
      <w:pPr>
        <w:ind w:left="3150" w:hanging="420"/>
      </w:pPr>
      <w:rPr>
        <w:rFonts w:ascii="Wingdings" w:hAnsi="Wingdings" w:hint="default"/>
      </w:rPr>
    </w:lvl>
    <w:lvl w:ilvl="7" w:tplc="0409000B" w:tentative="1">
      <w:start w:val="1"/>
      <w:numFmt w:val="bullet"/>
      <w:lvlText w:val=""/>
      <w:lvlJc w:val="left"/>
      <w:pPr>
        <w:ind w:left="3570" w:hanging="420"/>
      </w:pPr>
      <w:rPr>
        <w:rFonts w:ascii="Wingdings" w:hAnsi="Wingdings" w:hint="default"/>
      </w:rPr>
    </w:lvl>
    <w:lvl w:ilvl="8" w:tplc="0409000D" w:tentative="1">
      <w:start w:val="1"/>
      <w:numFmt w:val="bullet"/>
      <w:lvlText w:val=""/>
      <w:lvlJc w:val="left"/>
      <w:pPr>
        <w:ind w:left="3990" w:hanging="420"/>
      </w:pPr>
      <w:rPr>
        <w:rFonts w:ascii="Wingdings" w:hAnsi="Wingdings" w:hint="default"/>
      </w:rPr>
    </w:lvl>
  </w:abstractNum>
  <w:abstractNum w:abstractNumId="1" w15:restartNumberingAfterBreak="0">
    <w:nsid w:val="369A7628"/>
    <w:multiLevelType w:val="hybridMultilevel"/>
    <w:tmpl w:val="5B8EBBA0"/>
    <w:lvl w:ilvl="0" w:tplc="0409000F">
      <w:start w:val="1"/>
      <w:numFmt w:val="decimal"/>
      <w:lvlText w:val="%1."/>
      <w:lvlJc w:val="left"/>
      <w:pPr>
        <w:ind w:left="1260" w:hanging="420"/>
      </w:pPr>
    </w:lvl>
    <w:lvl w:ilvl="1" w:tplc="04090017" w:tentative="1">
      <w:start w:val="1"/>
      <w:numFmt w:val="aiueoFullWidth"/>
      <w:lvlText w:val="(%2)"/>
      <w:lvlJc w:val="left"/>
      <w:pPr>
        <w:ind w:left="1680" w:hanging="420"/>
      </w:pPr>
    </w:lvl>
    <w:lvl w:ilvl="2" w:tplc="04090011" w:tentative="1">
      <w:start w:val="1"/>
      <w:numFmt w:val="decimalEnclosedCircle"/>
      <w:lvlText w:val="%3"/>
      <w:lvlJc w:val="left"/>
      <w:pPr>
        <w:ind w:left="2100" w:hanging="420"/>
      </w:pPr>
    </w:lvl>
    <w:lvl w:ilvl="3" w:tplc="0409000F" w:tentative="1">
      <w:start w:val="1"/>
      <w:numFmt w:val="decimal"/>
      <w:lvlText w:val="%4."/>
      <w:lvlJc w:val="left"/>
      <w:pPr>
        <w:ind w:left="2520" w:hanging="420"/>
      </w:pPr>
    </w:lvl>
    <w:lvl w:ilvl="4" w:tplc="04090017" w:tentative="1">
      <w:start w:val="1"/>
      <w:numFmt w:val="aiueoFullWidth"/>
      <w:lvlText w:val="(%5)"/>
      <w:lvlJc w:val="left"/>
      <w:pPr>
        <w:ind w:left="2940" w:hanging="420"/>
      </w:pPr>
    </w:lvl>
    <w:lvl w:ilvl="5" w:tplc="04090011" w:tentative="1">
      <w:start w:val="1"/>
      <w:numFmt w:val="decimalEnclosedCircle"/>
      <w:lvlText w:val="%6"/>
      <w:lvlJc w:val="left"/>
      <w:pPr>
        <w:ind w:left="3360" w:hanging="420"/>
      </w:pPr>
    </w:lvl>
    <w:lvl w:ilvl="6" w:tplc="0409000F" w:tentative="1">
      <w:start w:val="1"/>
      <w:numFmt w:val="decimal"/>
      <w:lvlText w:val="%7."/>
      <w:lvlJc w:val="left"/>
      <w:pPr>
        <w:ind w:left="3780" w:hanging="420"/>
      </w:pPr>
    </w:lvl>
    <w:lvl w:ilvl="7" w:tplc="04090017" w:tentative="1">
      <w:start w:val="1"/>
      <w:numFmt w:val="aiueoFullWidth"/>
      <w:lvlText w:val="(%8)"/>
      <w:lvlJc w:val="left"/>
      <w:pPr>
        <w:ind w:left="4200" w:hanging="420"/>
      </w:pPr>
    </w:lvl>
    <w:lvl w:ilvl="8" w:tplc="04090011" w:tentative="1">
      <w:start w:val="1"/>
      <w:numFmt w:val="decimalEnclosedCircle"/>
      <w:lvlText w:val="%9"/>
      <w:lvlJc w:val="left"/>
      <w:pPr>
        <w:ind w:left="4620" w:hanging="420"/>
      </w:pPr>
    </w:lvl>
  </w:abstractNum>
  <w:abstractNum w:abstractNumId="2" w15:restartNumberingAfterBreak="0">
    <w:nsid w:val="52960CCD"/>
    <w:multiLevelType w:val="multilevel"/>
    <w:tmpl w:val="7C1480E2"/>
    <w:lvl w:ilvl="0">
      <w:start w:val="1"/>
      <w:numFmt w:val="decimal"/>
      <w:lvlText w:val="%1"/>
      <w:lvlJc w:val="left"/>
      <w:pPr>
        <w:ind w:left="495" w:hanging="495"/>
      </w:pPr>
      <w:rPr>
        <w:rFonts w:hint="default"/>
      </w:rPr>
    </w:lvl>
    <w:lvl w:ilvl="1">
      <w:start w:val="1"/>
      <w:numFmt w:val="decimal"/>
      <w:lvlText w:val="%1.%2"/>
      <w:lvlJc w:val="left"/>
      <w:pPr>
        <w:ind w:left="495" w:hanging="49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658E353E"/>
    <w:multiLevelType w:val="multilevel"/>
    <w:tmpl w:val="9F668730"/>
    <w:lvl w:ilvl="0">
      <w:start w:val="1"/>
      <w:numFmt w:val="decimal"/>
      <w:lvlText w:val="%1"/>
      <w:lvlJc w:val="left"/>
      <w:pPr>
        <w:ind w:left="495" w:hanging="495"/>
      </w:pPr>
      <w:rPr>
        <w:rFonts w:hint="default"/>
      </w:rPr>
    </w:lvl>
    <w:lvl w:ilvl="1">
      <w:start w:val="1"/>
      <w:numFmt w:val="decimal"/>
      <w:lvlText w:val="%1.%2"/>
      <w:lvlJc w:val="left"/>
      <w:pPr>
        <w:ind w:left="495" w:hanging="49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16cid:durableId="1723796861">
    <w:abstractNumId w:val="1"/>
  </w:num>
  <w:num w:numId="2" w16cid:durableId="2054302848">
    <w:abstractNumId w:val="2"/>
  </w:num>
  <w:num w:numId="3" w16cid:durableId="1463572995">
    <w:abstractNumId w:val="3"/>
  </w:num>
  <w:num w:numId="4" w16cid:durableId="305817843">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Sano Yuma">
    <w15:presenceInfo w15:providerId="Windows Live" w15:userId="e05111f54cbb3a4c"/>
  </w15:person>
  <w15:person w15:author="外山 茂浩(長岡高専)">
    <w15:presenceInfo w15:providerId="AD" w15:userId="S::toyama@nagaoka-ct.ac.jp::4d823092-397d-458a-ae4a-78d1812e6e41"/>
  </w15:person>
  <w15:person w15:author="Ec5-19 ec30103v(長岡高専)">
    <w15:presenceInfo w15:providerId="AD" w15:userId="S::ec30103v@nagaoka.kosen-ac.jp::0427878a-6a2f-4811-902a-0f7922c0ad27"/>
  </w15:person>
  <w15:person w15:author="茂浩">
    <w15:presenceInfo w15:providerId="Windows Live" w15:userId="e822d5afee7d0e0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bordersDoNotSurroundHeader/>
  <w:bordersDoNotSurroundFooter/>
  <w:trackRevisions/>
  <w:defaultTabStop w:val="840"/>
  <w:displayHorizontalDrawingGridEvery w:val="0"/>
  <w:displayVerticalDrawingGridEvery w:val="2"/>
  <w:characterSpacingControl w:val="compressPunctuation"/>
  <w:hdrShapeDefaults>
    <o:shapedefaults v:ext="edit" spidmax="2050">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B0F9E"/>
    <w:rsid w:val="000005ED"/>
    <w:rsid w:val="00003C87"/>
    <w:rsid w:val="0000695E"/>
    <w:rsid w:val="00011A87"/>
    <w:rsid w:val="00021E13"/>
    <w:rsid w:val="00022374"/>
    <w:rsid w:val="00022BDF"/>
    <w:rsid w:val="00023F07"/>
    <w:rsid w:val="00024719"/>
    <w:rsid w:val="00026862"/>
    <w:rsid w:val="000277AB"/>
    <w:rsid w:val="00027AD0"/>
    <w:rsid w:val="00031940"/>
    <w:rsid w:val="00033549"/>
    <w:rsid w:val="00040265"/>
    <w:rsid w:val="00041FF6"/>
    <w:rsid w:val="00042223"/>
    <w:rsid w:val="00043D63"/>
    <w:rsid w:val="0004430D"/>
    <w:rsid w:val="00045165"/>
    <w:rsid w:val="00050682"/>
    <w:rsid w:val="00053E45"/>
    <w:rsid w:val="000541A6"/>
    <w:rsid w:val="00054227"/>
    <w:rsid w:val="00054562"/>
    <w:rsid w:val="00054B79"/>
    <w:rsid w:val="00060060"/>
    <w:rsid w:val="00063031"/>
    <w:rsid w:val="000636E6"/>
    <w:rsid w:val="00064BC5"/>
    <w:rsid w:val="000714FF"/>
    <w:rsid w:val="0007506A"/>
    <w:rsid w:val="00076EC6"/>
    <w:rsid w:val="00077800"/>
    <w:rsid w:val="000849B1"/>
    <w:rsid w:val="00085761"/>
    <w:rsid w:val="00086000"/>
    <w:rsid w:val="000867F2"/>
    <w:rsid w:val="00087309"/>
    <w:rsid w:val="0009127A"/>
    <w:rsid w:val="00092C7E"/>
    <w:rsid w:val="00093123"/>
    <w:rsid w:val="000951B5"/>
    <w:rsid w:val="00095AD1"/>
    <w:rsid w:val="000A1DD4"/>
    <w:rsid w:val="000A5E1B"/>
    <w:rsid w:val="000A69A9"/>
    <w:rsid w:val="000B0A0C"/>
    <w:rsid w:val="000B1085"/>
    <w:rsid w:val="000B53D3"/>
    <w:rsid w:val="000B702D"/>
    <w:rsid w:val="000C2175"/>
    <w:rsid w:val="000C3D1C"/>
    <w:rsid w:val="000C5706"/>
    <w:rsid w:val="000C6793"/>
    <w:rsid w:val="000D1935"/>
    <w:rsid w:val="000D5189"/>
    <w:rsid w:val="000E0BEE"/>
    <w:rsid w:val="000E0DEB"/>
    <w:rsid w:val="000E164F"/>
    <w:rsid w:val="000E23D1"/>
    <w:rsid w:val="000E3B7D"/>
    <w:rsid w:val="000E3C58"/>
    <w:rsid w:val="000E4AB7"/>
    <w:rsid w:val="000E4B45"/>
    <w:rsid w:val="000F3B31"/>
    <w:rsid w:val="000F4472"/>
    <w:rsid w:val="000F519E"/>
    <w:rsid w:val="00101019"/>
    <w:rsid w:val="001029A4"/>
    <w:rsid w:val="00102F51"/>
    <w:rsid w:val="001041B7"/>
    <w:rsid w:val="00107C47"/>
    <w:rsid w:val="001145B0"/>
    <w:rsid w:val="00116CAF"/>
    <w:rsid w:val="00117E64"/>
    <w:rsid w:val="00123A75"/>
    <w:rsid w:val="00125825"/>
    <w:rsid w:val="00126286"/>
    <w:rsid w:val="00127742"/>
    <w:rsid w:val="00130A5B"/>
    <w:rsid w:val="0013138C"/>
    <w:rsid w:val="0013186D"/>
    <w:rsid w:val="00132F73"/>
    <w:rsid w:val="001349ED"/>
    <w:rsid w:val="001371B1"/>
    <w:rsid w:val="00140540"/>
    <w:rsid w:val="00141E41"/>
    <w:rsid w:val="001437B0"/>
    <w:rsid w:val="0014530A"/>
    <w:rsid w:val="00145DC4"/>
    <w:rsid w:val="00150558"/>
    <w:rsid w:val="00150A01"/>
    <w:rsid w:val="00153884"/>
    <w:rsid w:val="00153B41"/>
    <w:rsid w:val="00154BF8"/>
    <w:rsid w:val="00156BD9"/>
    <w:rsid w:val="00157416"/>
    <w:rsid w:val="0016108A"/>
    <w:rsid w:val="00163FE7"/>
    <w:rsid w:val="00165069"/>
    <w:rsid w:val="00165F12"/>
    <w:rsid w:val="00165FC1"/>
    <w:rsid w:val="0016649A"/>
    <w:rsid w:val="00170BAB"/>
    <w:rsid w:val="00175825"/>
    <w:rsid w:val="00175ABB"/>
    <w:rsid w:val="00175DD8"/>
    <w:rsid w:val="00176895"/>
    <w:rsid w:val="00180141"/>
    <w:rsid w:val="0018084E"/>
    <w:rsid w:val="0018191E"/>
    <w:rsid w:val="00187C66"/>
    <w:rsid w:val="00190A98"/>
    <w:rsid w:val="00190FCC"/>
    <w:rsid w:val="00191EA8"/>
    <w:rsid w:val="00192054"/>
    <w:rsid w:val="00192879"/>
    <w:rsid w:val="00192C46"/>
    <w:rsid w:val="00193C43"/>
    <w:rsid w:val="00193EE5"/>
    <w:rsid w:val="00195E8F"/>
    <w:rsid w:val="001A0295"/>
    <w:rsid w:val="001A4179"/>
    <w:rsid w:val="001B081D"/>
    <w:rsid w:val="001B66F4"/>
    <w:rsid w:val="001B6E40"/>
    <w:rsid w:val="001C219D"/>
    <w:rsid w:val="001C31CC"/>
    <w:rsid w:val="001C6E3F"/>
    <w:rsid w:val="001C6E5F"/>
    <w:rsid w:val="001D249A"/>
    <w:rsid w:val="001D4BFF"/>
    <w:rsid w:val="001D4E84"/>
    <w:rsid w:val="001D5049"/>
    <w:rsid w:val="001D5FAC"/>
    <w:rsid w:val="001D7F70"/>
    <w:rsid w:val="001E5313"/>
    <w:rsid w:val="001E5B49"/>
    <w:rsid w:val="001F2252"/>
    <w:rsid w:val="001F26D9"/>
    <w:rsid w:val="001F4579"/>
    <w:rsid w:val="001F6B31"/>
    <w:rsid w:val="002002F7"/>
    <w:rsid w:val="00203EBD"/>
    <w:rsid w:val="00205531"/>
    <w:rsid w:val="002058D1"/>
    <w:rsid w:val="0021103D"/>
    <w:rsid w:val="002123E8"/>
    <w:rsid w:val="0021360D"/>
    <w:rsid w:val="00213893"/>
    <w:rsid w:val="0021634D"/>
    <w:rsid w:val="00223B57"/>
    <w:rsid w:val="002334DF"/>
    <w:rsid w:val="0023706C"/>
    <w:rsid w:val="00240105"/>
    <w:rsid w:val="00241552"/>
    <w:rsid w:val="00241B27"/>
    <w:rsid w:val="002443AB"/>
    <w:rsid w:val="00244405"/>
    <w:rsid w:val="0024465E"/>
    <w:rsid w:val="00246408"/>
    <w:rsid w:val="00250885"/>
    <w:rsid w:val="00250FD3"/>
    <w:rsid w:val="002522FE"/>
    <w:rsid w:val="00256EEF"/>
    <w:rsid w:val="002603D2"/>
    <w:rsid w:val="00260D57"/>
    <w:rsid w:val="00261980"/>
    <w:rsid w:val="0026233B"/>
    <w:rsid w:val="00263177"/>
    <w:rsid w:val="00271A0B"/>
    <w:rsid w:val="002726DD"/>
    <w:rsid w:val="0027455D"/>
    <w:rsid w:val="00275CB7"/>
    <w:rsid w:val="002767AF"/>
    <w:rsid w:val="002778D0"/>
    <w:rsid w:val="002814E2"/>
    <w:rsid w:val="00284811"/>
    <w:rsid w:val="00284C77"/>
    <w:rsid w:val="002859FA"/>
    <w:rsid w:val="00290C05"/>
    <w:rsid w:val="002A1411"/>
    <w:rsid w:val="002A14AC"/>
    <w:rsid w:val="002A253F"/>
    <w:rsid w:val="002A3664"/>
    <w:rsid w:val="002A5398"/>
    <w:rsid w:val="002A698F"/>
    <w:rsid w:val="002B5613"/>
    <w:rsid w:val="002B6268"/>
    <w:rsid w:val="002C18E3"/>
    <w:rsid w:val="002C6340"/>
    <w:rsid w:val="002C7AE9"/>
    <w:rsid w:val="002C7BC0"/>
    <w:rsid w:val="002D119A"/>
    <w:rsid w:val="002D2DA6"/>
    <w:rsid w:val="002D31FD"/>
    <w:rsid w:val="002D42E1"/>
    <w:rsid w:val="002D4467"/>
    <w:rsid w:val="002D4674"/>
    <w:rsid w:val="002E05A8"/>
    <w:rsid w:val="002E08C0"/>
    <w:rsid w:val="002E0BED"/>
    <w:rsid w:val="002E1B3E"/>
    <w:rsid w:val="002E3B87"/>
    <w:rsid w:val="002E3F94"/>
    <w:rsid w:val="002E4E89"/>
    <w:rsid w:val="002E6607"/>
    <w:rsid w:val="002E701B"/>
    <w:rsid w:val="002E70F2"/>
    <w:rsid w:val="002F0EFB"/>
    <w:rsid w:val="002F1B0D"/>
    <w:rsid w:val="002F1EAC"/>
    <w:rsid w:val="002F46E3"/>
    <w:rsid w:val="002F4A67"/>
    <w:rsid w:val="003014D0"/>
    <w:rsid w:val="003029FE"/>
    <w:rsid w:val="00303417"/>
    <w:rsid w:val="00305ECF"/>
    <w:rsid w:val="003200A9"/>
    <w:rsid w:val="00321A69"/>
    <w:rsid w:val="00322704"/>
    <w:rsid w:val="00324825"/>
    <w:rsid w:val="00330207"/>
    <w:rsid w:val="00332663"/>
    <w:rsid w:val="003333E0"/>
    <w:rsid w:val="00333B00"/>
    <w:rsid w:val="003346E2"/>
    <w:rsid w:val="0033504B"/>
    <w:rsid w:val="00335745"/>
    <w:rsid w:val="00336048"/>
    <w:rsid w:val="003364DE"/>
    <w:rsid w:val="00337C69"/>
    <w:rsid w:val="00344F7D"/>
    <w:rsid w:val="00345499"/>
    <w:rsid w:val="00350084"/>
    <w:rsid w:val="00352979"/>
    <w:rsid w:val="00352FD1"/>
    <w:rsid w:val="003532FA"/>
    <w:rsid w:val="0035572E"/>
    <w:rsid w:val="00356DBC"/>
    <w:rsid w:val="00360E96"/>
    <w:rsid w:val="003616AC"/>
    <w:rsid w:val="00363295"/>
    <w:rsid w:val="00365040"/>
    <w:rsid w:val="00366A2A"/>
    <w:rsid w:val="0037056A"/>
    <w:rsid w:val="00370CD7"/>
    <w:rsid w:val="00371CBB"/>
    <w:rsid w:val="00372C46"/>
    <w:rsid w:val="003735A4"/>
    <w:rsid w:val="0037397E"/>
    <w:rsid w:val="00377C39"/>
    <w:rsid w:val="003800DC"/>
    <w:rsid w:val="00381515"/>
    <w:rsid w:val="00382A4E"/>
    <w:rsid w:val="00382F7D"/>
    <w:rsid w:val="003835D1"/>
    <w:rsid w:val="003839B1"/>
    <w:rsid w:val="0038607A"/>
    <w:rsid w:val="0038653D"/>
    <w:rsid w:val="00387352"/>
    <w:rsid w:val="003925B0"/>
    <w:rsid w:val="0039264A"/>
    <w:rsid w:val="00393E85"/>
    <w:rsid w:val="00394062"/>
    <w:rsid w:val="003A21FD"/>
    <w:rsid w:val="003A23F4"/>
    <w:rsid w:val="003A25C4"/>
    <w:rsid w:val="003A2F79"/>
    <w:rsid w:val="003A3A51"/>
    <w:rsid w:val="003A7F6A"/>
    <w:rsid w:val="003B02F1"/>
    <w:rsid w:val="003B5849"/>
    <w:rsid w:val="003C1386"/>
    <w:rsid w:val="003C2794"/>
    <w:rsid w:val="003C62C1"/>
    <w:rsid w:val="003D0B31"/>
    <w:rsid w:val="003D204B"/>
    <w:rsid w:val="003D37D2"/>
    <w:rsid w:val="003D4448"/>
    <w:rsid w:val="003E3E76"/>
    <w:rsid w:val="003E4964"/>
    <w:rsid w:val="003E66B9"/>
    <w:rsid w:val="003E7333"/>
    <w:rsid w:val="003F36EE"/>
    <w:rsid w:val="003F4251"/>
    <w:rsid w:val="003F4B11"/>
    <w:rsid w:val="003F54DA"/>
    <w:rsid w:val="004006E2"/>
    <w:rsid w:val="0040077D"/>
    <w:rsid w:val="0040362C"/>
    <w:rsid w:val="00403BE0"/>
    <w:rsid w:val="00405E5D"/>
    <w:rsid w:val="0040621C"/>
    <w:rsid w:val="0040627C"/>
    <w:rsid w:val="00411F35"/>
    <w:rsid w:val="0041362E"/>
    <w:rsid w:val="00415D68"/>
    <w:rsid w:val="0041699E"/>
    <w:rsid w:val="004169D0"/>
    <w:rsid w:val="00416B5B"/>
    <w:rsid w:val="004221C5"/>
    <w:rsid w:val="004222E5"/>
    <w:rsid w:val="0042310C"/>
    <w:rsid w:val="00424282"/>
    <w:rsid w:val="00424E26"/>
    <w:rsid w:val="00424F4C"/>
    <w:rsid w:val="00425C7D"/>
    <w:rsid w:val="00425DC8"/>
    <w:rsid w:val="00426CB3"/>
    <w:rsid w:val="00427007"/>
    <w:rsid w:val="004276AB"/>
    <w:rsid w:val="004332D5"/>
    <w:rsid w:val="0043351C"/>
    <w:rsid w:val="00434491"/>
    <w:rsid w:val="0044248F"/>
    <w:rsid w:val="00445979"/>
    <w:rsid w:val="0044672A"/>
    <w:rsid w:val="00446803"/>
    <w:rsid w:val="004513F4"/>
    <w:rsid w:val="00451A1D"/>
    <w:rsid w:val="004532AC"/>
    <w:rsid w:val="00453939"/>
    <w:rsid w:val="00456256"/>
    <w:rsid w:val="00456C6E"/>
    <w:rsid w:val="004607B1"/>
    <w:rsid w:val="0046128F"/>
    <w:rsid w:val="00462D2C"/>
    <w:rsid w:val="00464A5C"/>
    <w:rsid w:val="004703B7"/>
    <w:rsid w:val="004725B7"/>
    <w:rsid w:val="00475D96"/>
    <w:rsid w:val="00476069"/>
    <w:rsid w:val="004767E7"/>
    <w:rsid w:val="00477BAF"/>
    <w:rsid w:val="004806FC"/>
    <w:rsid w:val="004837E6"/>
    <w:rsid w:val="00486404"/>
    <w:rsid w:val="00487702"/>
    <w:rsid w:val="00487A96"/>
    <w:rsid w:val="0049039D"/>
    <w:rsid w:val="004948F7"/>
    <w:rsid w:val="004A3EEB"/>
    <w:rsid w:val="004A58E6"/>
    <w:rsid w:val="004A74E9"/>
    <w:rsid w:val="004B2681"/>
    <w:rsid w:val="004B415F"/>
    <w:rsid w:val="004B6F4B"/>
    <w:rsid w:val="004C24A9"/>
    <w:rsid w:val="004C66F0"/>
    <w:rsid w:val="004F2A3D"/>
    <w:rsid w:val="004F3348"/>
    <w:rsid w:val="004F4C09"/>
    <w:rsid w:val="004F5159"/>
    <w:rsid w:val="00501123"/>
    <w:rsid w:val="0050116E"/>
    <w:rsid w:val="005013A3"/>
    <w:rsid w:val="00502350"/>
    <w:rsid w:val="005035A2"/>
    <w:rsid w:val="0050373C"/>
    <w:rsid w:val="005044E9"/>
    <w:rsid w:val="005135C4"/>
    <w:rsid w:val="005164F8"/>
    <w:rsid w:val="005236B2"/>
    <w:rsid w:val="0052406E"/>
    <w:rsid w:val="0052694E"/>
    <w:rsid w:val="00527706"/>
    <w:rsid w:val="005278CC"/>
    <w:rsid w:val="00530FE9"/>
    <w:rsid w:val="00531093"/>
    <w:rsid w:val="005321C1"/>
    <w:rsid w:val="005323EF"/>
    <w:rsid w:val="005326BD"/>
    <w:rsid w:val="00534DCE"/>
    <w:rsid w:val="00535CC2"/>
    <w:rsid w:val="005404FB"/>
    <w:rsid w:val="005405F9"/>
    <w:rsid w:val="005436A4"/>
    <w:rsid w:val="005468FA"/>
    <w:rsid w:val="00546B6D"/>
    <w:rsid w:val="00553675"/>
    <w:rsid w:val="0055416D"/>
    <w:rsid w:val="00554A7C"/>
    <w:rsid w:val="0055588E"/>
    <w:rsid w:val="00556BB8"/>
    <w:rsid w:val="0055747D"/>
    <w:rsid w:val="00557DF5"/>
    <w:rsid w:val="00563427"/>
    <w:rsid w:val="005657A1"/>
    <w:rsid w:val="005673E0"/>
    <w:rsid w:val="00573B38"/>
    <w:rsid w:val="0057673A"/>
    <w:rsid w:val="00580312"/>
    <w:rsid w:val="00581156"/>
    <w:rsid w:val="00581AC1"/>
    <w:rsid w:val="0058388E"/>
    <w:rsid w:val="005876D1"/>
    <w:rsid w:val="00590FAD"/>
    <w:rsid w:val="005A1885"/>
    <w:rsid w:val="005A1915"/>
    <w:rsid w:val="005A3D37"/>
    <w:rsid w:val="005A66A3"/>
    <w:rsid w:val="005A726E"/>
    <w:rsid w:val="005B1E14"/>
    <w:rsid w:val="005B2A61"/>
    <w:rsid w:val="005B39E2"/>
    <w:rsid w:val="005B639F"/>
    <w:rsid w:val="005B7AAC"/>
    <w:rsid w:val="005C3EE8"/>
    <w:rsid w:val="005C491D"/>
    <w:rsid w:val="005C5D25"/>
    <w:rsid w:val="005C79E3"/>
    <w:rsid w:val="005D2254"/>
    <w:rsid w:val="005D2FE6"/>
    <w:rsid w:val="005D4C3C"/>
    <w:rsid w:val="005D777F"/>
    <w:rsid w:val="005D7C6A"/>
    <w:rsid w:val="005E7D0D"/>
    <w:rsid w:val="005F01B4"/>
    <w:rsid w:val="005F09F3"/>
    <w:rsid w:val="005F0EC8"/>
    <w:rsid w:val="005F50A9"/>
    <w:rsid w:val="005F69EC"/>
    <w:rsid w:val="005F6E2C"/>
    <w:rsid w:val="005F778F"/>
    <w:rsid w:val="00600E29"/>
    <w:rsid w:val="006060B2"/>
    <w:rsid w:val="006110DF"/>
    <w:rsid w:val="00612B19"/>
    <w:rsid w:val="0061339A"/>
    <w:rsid w:val="00621201"/>
    <w:rsid w:val="006227BD"/>
    <w:rsid w:val="006256F2"/>
    <w:rsid w:val="00630C92"/>
    <w:rsid w:val="0063191E"/>
    <w:rsid w:val="00635610"/>
    <w:rsid w:val="00635FE5"/>
    <w:rsid w:val="006475A3"/>
    <w:rsid w:val="00647654"/>
    <w:rsid w:val="00647990"/>
    <w:rsid w:val="00652F99"/>
    <w:rsid w:val="00654FC1"/>
    <w:rsid w:val="006553D1"/>
    <w:rsid w:val="0065586B"/>
    <w:rsid w:val="00656415"/>
    <w:rsid w:val="006606C5"/>
    <w:rsid w:val="00660A8C"/>
    <w:rsid w:val="00661984"/>
    <w:rsid w:val="00662283"/>
    <w:rsid w:val="00662D92"/>
    <w:rsid w:val="006656EF"/>
    <w:rsid w:val="00665B66"/>
    <w:rsid w:val="006668FA"/>
    <w:rsid w:val="00667519"/>
    <w:rsid w:val="00670D29"/>
    <w:rsid w:val="00671D5C"/>
    <w:rsid w:val="00681933"/>
    <w:rsid w:val="006819E8"/>
    <w:rsid w:val="00683584"/>
    <w:rsid w:val="00683683"/>
    <w:rsid w:val="00685737"/>
    <w:rsid w:val="00691182"/>
    <w:rsid w:val="006915A3"/>
    <w:rsid w:val="006916A0"/>
    <w:rsid w:val="00692A25"/>
    <w:rsid w:val="0069333E"/>
    <w:rsid w:val="00695932"/>
    <w:rsid w:val="006A104A"/>
    <w:rsid w:val="006A367D"/>
    <w:rsid w:val="006A37D2"/>
    <w:rsid w:val="006A4700"/>
    <w:rsid w:val="006A6D8A"/>
    <w:rsid w:val="006B0677"/>
    <w:rsid w:val="006B2F21"/>
    <w:rsid w:val="006B38BE"/>
    <w:rsid w:val="006B3F7B"/>
    <w:rsid w:val="006B4E7B"/>
    <w:rsid w:val="006B7BC1"/>
    <w:rsid w:val="006C001D"/>
    <w:rsid w:val="006C1370"/>
    <w:rsid w:val="006C3244"/>
    <w:rsid w:val="006C36EF"/>
    <w:rsid w:val="006D0C6A"/>
    <w:rsid w:val="006D3020"/>
    <w:rsid w:val="006D47B5"/>
    <w:rsid w:val="006D5445"/>
    <w:rsid w:val="006D596D"/>
    <w:rsid w:val="006E0CFA"/>
    <w:rsid w:val="006E2E4B"/>
    <w:rsid w:val="006E3F99"/>
    <w:rsid w:val="006F0ADB"/>
    <w:rsid w:val="006F5AE7"/>
    <w:rsid w:val="006F6788"/>
    <w:rsid w:val="006F7F50"/>
    <w:rsid w:val="00700B15"/>
    <w:rsid w:val="00700C29"/>
    <w:rsid w:val="007041AA"/>
    <w:rsid w:val="00706205"/>
    <w:rsid w:val="00706B64"/>
    <w:rsid w:val="00712D90"/>
    <w:rsid w:val="00712EE2"/>
    <w:rsid w:val="00714476"/>
    <w:rsid w:val="00714F0D"/>
    <w:rsid w:val="007152E6"/>
    <w:rsid w:val="00716670"/>
    <w:rsid w:val="007214C8"/>
    <w:rsid w:val="00723EF2"/>
    <w:rsid w:val="00726221"/>
    <w:rsid w:val="00726FBA"/>
    <w:rsid w:val="00727287"/>
    <w:rsid w:val="007362C6"/>
    <w:rsid w:val="0073672E"/>
    <w:rsid w:val="00736E30"/>
    <w:rsid w:val="00737C7B"/>
    <w:rsid w:val="007408DF"/>
    <w:rsid w:val="0074097D"/>
    <w:rsid w:val="00740C67"/>
    <w:rsid w:val="007430BF"/>
    <w:rsid w:val="0074493C"/>
    <w:rsid w:val="00747EE5"/>
    <w:rsid w:val="007517ED"/>
    <w:rsid w:val="00755060"/>
    <w:rsid w:val="00756FD0"/>
    <w:rsid w:val="007600D2"/>
    <w:rsid w:val="00761A28"/>
    <w:rsid w:val="00762DF6"/>
    <w:rsid w:val="00766E7A"/>
    <w:rsid w:val="007670D2"/>
    <w:rsid w:val="00767F1D"/>
    <w:rsid w:val="00770A59"/>
    <w:rsid w:val="00773D3B"/>
    <w:rsid w:val="00774FE4"/>
    <w:rsid w:val="00775A7A"/>
    <w:rsid w:val="007776BF"/>
    <w:rsid w:val="00781240"/>
    <w:rsid w:val="00783860"/>
    <w:rsid w:val="00784B54"/>
    <w:rsid w:val="00787066"/>
    <w:rsid w:val="00795254"/>
    <w:rsid w:val="00797013"/>
    <w:rsid w:val="007A25E0"/>
    <w:rsid w:val="007A718E"/>
    <w:rsid w:val="007A7CB0"/>
    <w:rsid w:val="007B1C9B"/>
    <w:rsid w:val="007B5D02"/>
    <w:rsid w:val="007B7A67"/>
    <w:rsid w:val="007C0F2B"/>
    <w:rsid w:val="007C10B3"/>
    <w:rsid w:val="007C4660"/>
    <w:rsid w:val="007D210F"/>
    <w:rsid w:val="007D2FCE"/>
    <w:rsid w:val="007D4201"/>
    <w:rsid w:val="007D476B"/>
    <w:rsid w:val="007E2079"/>
    <w:rsid w:val="007E707C"/>
    <w:rsid w:val="007E7C3C"/>
    <w:rsid w:val="007F1632"/>
    <w:rsid w:val="007F1C5E"/>
    <w:rsid w:val="00803FE8"/>
    <w:rsid w:val="00806F66"/>
    <w:rsid w:val="00810148"/>
    <w:rsid w:val="00811AC6"/>
    <w:rsid w:val="008126D4"/>
    <w:rsid w:val="008140EC"/>
    <w:rsid w:val="008143A4"/>
    <w:rsid w:val="00815420"/>
    <w:rsid w:val="00815DA3"/>
    <w:rsid w:val="00816135"/>
    <w:rsid w:val="00823F49"/>
    <w:rsid w:val="00827ACE"/>
    <w:rsid w:val="0083050A"/>
    <w:rsid w:val="008313E3"/>
    <w:rsid w:val="008337EC"/>
    <w:rsid w:val="00833BB5"/>
    <w:rsid w:val="00834BA1"/>
    <w:rsid w:val="00836453"/>
    <w:rsid w:val="00836B48"/>
    <w:rsid w:val="00840C82"/>
    <w:rsid w:val="008412DE"/>
    <w:rsid w:val="00843288"/>
    <w:rsid w:val="00844068"/>
    <w:rsid w:val="00845402"/>
    <w:rsid w:val="0084606D"/>
    <w:rsid w:val="008500DE"/>
    <w:rsid w:val="00855E9C"/>
    <w:rsid w:val="0086131D"/>
    <w:rsid w:val="00866AC3"/>
    <w:rsid w:val="00870A51"/>
    <w:rsid w:val="00870C43"/>
    <w:rsid w:val="00872A66"/>
    <w:rsid w:val="00873170"/>
    <w:rsid w:val="008735E3"/>
    <w:rsid w:val="00876D74"/>
    <w:rsid w:val="00883ABF"/>
    <w:rsid w:val="00886AD0"/>
    <w:rsid w:val="008929E7"/>
    <w:rsid w:val="008967D3"/>
    <w:rsid w:val="008A27BB"/>
    <w:rsid w:val="008A3430"/>
    <w:rsid w:val="008A376C"/>
    <w:rsid w:val="008A3BA5"/>
    <w:rsid w:val="008A7645"/>
    <w:rsid w:val="008B0A09"/>
    <w:rsid w:val="008B2A68"/>
    <w:rsid w:val="008B3C21"/>
    <w:rsid w:val="008B4103"/>
    <w:rsid w:val="008B4A7D"/>
    <w:rsid w:val="008C1B09"/>
    <w:rsid w:val="008C3F05"/>
    <w:rsid w:val="008C4872"/>
    <w:rsid w:val="008C5976"/>
    <w:rsid w:val="008C5C1E"/>
    <w:rsid w:val="008D3349"/>
    <w:rsid w:val="008D43B3"/>
    <w:rsid w:val="008D62BF"/>
    <w:rsid w:val="008D7E40"/>
    <w:rsid w:val="008E0F30"/>
    <w:rsid w:val="008E26E9"/>
    <w:rsid w:val="008E48C6"/>
    <w:rsid w:val="008E68B8"/>
    <w:rsid w:val="008E7E68"/>
    <w:rsid w:val="008F19EB"/>
    <w:rsid w:val="008F3F43"/>
    <w:rsid w:val="008F6923"/>
    <w:rsid w:val="008F73C7"/>
    <w:rsid w:val="0090034D"/>
    <w:rsid w:val="009015F3"/>
    <w:rsid w:val="00903A35"/>
    <w:rsid w:val="00907DE3"/>
    <w:rsid w:val="00907E70"/>
    <w:rsid w:val="00914FF5"/>
    <w:rsid w:val="009159C9"/>
    <w:rsid w:val="009204BF"/>
    <w:rsid w:val="0092467E"/>
    <w:rsid w:val="00925445"/>
    <w:rsid w:val="009258F1"/>
    <w:rsid w:val="009263DF"/>
    <w:rsid w:val="009302CD"/>
    <w:rsid w:val="009310A0"/>
    <w:rsid w:val="009335CB"/>
    <w:rsid w:val="009369C2"/>
    <w:rsid w:val="009406FC"/>
    <w:rsid w:val="009411E7"/>
    <w:rsid w:val="00942906"/>
    <w:rsid w:val="00943567"/>
    <w:rsid w:val="00944B3B"/>
    <w:rsid w:val="00947342"/>
    <w:rsid w:val="0094780A"/>
    <w:rsid w:val="00951780"/>
    <w:rsid w:val="00952041"/>
    <w:rsid w:val="0095358F"/>
    <w:rsid w:val="009543F3"/>
    <w:rsid w:val="00957014"/>
    <w:rsid w:val="00957844"/>
    <w:rsid w:val="00965CF4"/>
    <w:rsid w:val="00967F20"/>
    <w:rsid w:val="009700E8"/>
    <w:rsid w:val="00972A58"/>
    <w:rsid w:val="0097456C"/>
    <w:rsid w:val="00975C39"/>
    <w:rsid w:val="009827A0"/>
    <w:rsid w:val="00985063"/>
    <w:rsid w:val="00987A84"/>
    <w:rsid w:val="00987EE7"/>
    <w:rsid w:val="00991A5B"/>
    <w:rsid w:val="00991B47"/>
    <w:rsid w:val="00991F04"/>
    <w:rsid w:val="009922BC"/>
    <w:rsid w:val="009937CE"/>
    <w:rsid w:val="009947A6"/>
    <w:rsid w:val="0099754F"/>
    <w:rsid w:val="009975C3"/>
    <w:rsid w:val="00997720"/>
    <w:rsid w:val="00997C57"/>
    <w:rsid w:val="009A0477"/>
    <w:rsid w:val="009A108A"/>
    <w:rsid w:val="009A1A8A"/>
    <w:rsid w:val="009A4818"/>
    <w:rsid w:val="009A6D5F"/>
    <w:rsid w:val="009B0444"/>
    <w:rsid w:val="009B4692"/>
    <w:rsid w:val="009B595A"/>
    <w:rsid w:val="009B65BD"/>
    <w:rsid w:val="009C13FE"/>
    <w:rsid w:val="009C17BD"/>
    <w:rsid w:val="009C1E64"/>
    <w:rsid w:val="009C21E8"/>
    <w:rsid w:val="009C5988"/>
    <w:rsid w:val="009C710A"/>
    <w:rsid w:val="009D0A7D"/>
    <w:rsid w:val="009D2B24"/>
    <w:rsid w:val="009D3417"/>
    <w:rsid w:val="009D7C29"/>
    <w:rsid w:val="009E1EDA"/>
    <w:rsid w:val="009E3886"/>
    <w:rsid w:val="009E3BDA"/>
    <w:rsid w:val="009E5DBE"/>
    <w:rsid w:val="009F1E77"/>
    <w:rsid w:val="009F3208"/>
    <w:rsid w:val="009F3D0A"/>
    <w:rsid w:val="009F4D48"/>
    <w:rsid w:val="00A04A96"/>
    <w:rsid w:val="00A05EE8"/>
    <w:rsid w:val="00A11B08"/>
    <w:rsid w:val="00A11D2F"/>
    <w:rsid w:val="00A14DC4"/>
    <w:rsid w:val="00A17936"/>
    <w:rsid w:val="00A17CF7"/>
    <w:rsid w:val="00A201CC"/>
    <w:rsid w:val="00A21629"/>
    <w:rsid w:val="00A22CB3"/>
    <w:rsid w:val="00A23B49"/>
    <w:rsid w:val="00A2701D"/>
    <w:rsid w:val="00A3007A"/>
    <w:rsid w:val="00A30A60"/>
    <w:rsid w:val="00A3137A"/>
    <w:rsid w:val="00A32146"/>
    <w:rsid w:val="00A32421"/>
    <w:rsid w:val="00A35B93"/>
    <w:rsid w:val="00A37DCC"/>
    <w:rsid w:val="00A4287F"/>
    <w:rsid w:val="00A44CC6"/>
    <w:rsid w:val="00A4530F"/>
    <w:rsid w:val="00A4554D"/>
    <w:rsid w:val="00A47DD4"/>
    <w:rsid w:val="00A507B3"/>
    <w:rsid w:val="00A51C40"/>
    <w:rsid w:val="00A60AAF"/>
    <w:rsid w:val="00A65E4B"/>
    <w:rsid w:val="00A660E9"/>
    <w:rsid w:val="00A67568"/>
    <w:rsid w:val="00A72734"/>
    <w:rsid w:val="00A7483F"/>
    <w:rsid w:val="00A74FFA"/>
    <w:rsid w:val="00A80B14"/>
    <w:rsid w:val="00A810DD"/>
    <w:rsid w:val="00A819AB"/>
    <w:rsid w:val="00A84122"/>
    <w:rsid w:val="00A903A3"/>
    <w:rsid w:val="00A93F58"/>
    <w:rsid w:val="00A94346"/>
    <w:rsid w:val="00AA48C2"/>
    <w:rsid w:val="00AA68B0"/>
    <w:rsid w:val="00AA6C9A"/>
    <w:rsid w:val="00AA7D3F"/>
    <w:rsid w:val="00AB0191"/>
    <w:rsid w:val="00AB09A7"/>
    <w:rsid w:val="00AB3067"/>
    <w:rsid w:val="00AB5A22"/>
    <w:rsid w:val="00AB64F9"/>
    <w:rsid w:val="00AB76A8"/>
    <w:rsid w:val="00AB7A39"/>
    <w:rsid w:val="00AC03E2"/>
    <w:rsid w:val="00AC436A"/>
    <w:rsid w:val="00AC7F33"/>
    <w:rsid w:val="00AD03CB"/>
    <w:rsid w:val="00AD0FC0"/>
    <w:rsid w:val="00AD14CA"/>
    <w:rsid w:val="00AD452E"/>
    <w:rsid w:val="00AD5457"/>
    <w:rsid w:val="00AD592C"/>
    <w:rsid w:val="00AD59E1"/>
    <w:rsid w:val="00AE1A5B"/>
    <w:rsid w:val="00AE1D05"/>
    <w:rsid w:val="00AE2FAB"/>
    <w:rsid w:val="00AE7AF0"/>
    <w:rsid w:val="00AF0E46"/>
    <w:rsid w:val="00AF422B"/>
    <w:rsid w:val="00AF6357"/>
    <w:rsid w:val="00AF766F"/>
    <w:rsid w:val="00AF7862"/>
    <w:rsid w:val="00B01495"/>
    <w:rsid w:val="00B029BE"/>
    <w:rsid w:val="00B04A92"/>
    <w:rsid w:val="00B11D47"/>
    <w:rsid w:val="00B1285B"/>
    <w:rsid w:val="00B14F2E"/>
    <w:rsid w:val="00B15636"/>
    <w:rsid w:val="00B1584F"/>
    <w:rsid w:val="00B15A25"/>
    <w:rsid w:val="00B20832"/>
    <w:rsid w:val="00B21CD0"/>
    <w:rsid w:val="00B25EEB"/>
    <w:rsid w:val="00B26149"/>
    <w:rsid w:val="00B26301"/>
    <w:rsid w:val="00B267A0"/>
    <w:rsid w:val="00B26CE2"/>
    <w:rsid w:val="00B30AAC"/>
    <w:rsid w:val="00B33295"/>
    <w:rsid w:val="00B342F2"/>
    <w:rsid w:val="00B34933"/>
    <w:rsid w:val="00B36616"/>
    <w:rsid w:val="00B40A05"/>
    <w:rsid w:val="00B4188E"/>
    <w:rsid w:val="00B466DF"/>
    <w:rsid w:val="00B46A21"/>
    <w:rsid w:val="00B46DF0"/>
    <w:rsid w:val="00B47DD3"/>
    <w:rsid w:val="00B47E3F"/>
    <w:rsid w:val="00B51C8E"/>
    <w:rsid w:val="00B5382D"/>
    <w:rsid w:val="00B541BE"/>
    <w:rsid w:val="00B54890"/>
    <w:rsid w:val="00B63069"/>
    <w:rsid w:val="00B724F8"/>
    <w:rsid w:val="00B7441D"/>
    <w:rsid w:val="00B751BD"/>
    <w:rsid w:val="00B751CC"/>
    <w:rsid w:val="00B757C8"/>
    <w:rsid w:val="00B82B9D"/>
    <w:rsid w:val="00B83EA6"/>
    <w:rsid w:val="00B8479C"/>
    <w:rsid w:val="00B84D1A"/>
    <w:rsid w:val="00B85879"/>
    <w:rsid w:val="00B85893"/>
    <w:rsid w:val="00B87883"/>
    <w:rsid w:val="00B87EE3"/>
    <w:rsid w:val="00B965F9"/>
    <w:rsid w:val="00BA26F7"/>
    <w:rsid w:val="00BA3380"/>
    <w:rsid w:val="00BA39D7"/>
    <w:rsid w:val="00BA418C"/>
    <w:rsid w:val="00BA4513"/>
    <w:rsid w:val="00BB4FE8"/>
    <w:rsid w:val="00BB7D95"/>
    <w:rsid w:val="00BC2CB7"/>
    <w:rsid w:val="00BC6E65"/>
    <w:rsid w:val="00BD07B8"/>
    <w:rsid w:val="00BD0B37"/>
    <w:rsid w:val="00BD5E83"/>
    <w:rsid w:val="00BD67B7"/>
    <w:rsid w:val="00BD6BB5"/>
    <w:rsid w:val="00BD6F7D"/>
    <w:rsid w:val="00BE2BAA"/>
    <w:rsid w:val="00BE2D5E"/>
    <w:rsid w:val="00BE77A4"/>
    <w:rsid w:val="00BF4823"/>
    <w:rsid w:val="00BF6519"/>
    <w:rsid w:val="00C0031F"/>
    <w:rsid w:val="00C06534"/>
    <w:rsid w:val="00C11EC0"/>
    <w:rsid w:val="00C12C67"/>
    <w:rsid w:val="00C13338"/>
    <w:rsid w:val="00C15AAC"/>
    <w:rsid w:val="00C16E39"/>
    <w:rsid w:val="00C22D63"/>
    <w:rsid w:val="00C24E99"/>
    <w:rsid w:val="00C300DB"/>
    <w:rsid w:val="00C321CA"/>
    <w:rsid w:val="00C34F40"/>
    <w:rsid w:val="00C40917"/>
    <w:rsid w:val="00C42CFF"/>
    <w:rsid w:val="00C463E8"/>
    <w:rsid w:val="00C55021"/>
    <w:rsid w:val="00C56C57"/>
    <w:rsid w:val="00C56D1A"/>
    <w:rsid w:val="00C61A6E"/>
    <w:rsid w:val="00C625DB"/>
    <w:rsid w:val="00C66C4E"/>
    <w:rsid w:val="00C71BF6"/>
    <w:rsid w:val="00C744FA"/>
    <w:rsid w:val="00C76FA8"/>
    <w:rsid w:val="00C81240"/>
    <w:rsid w:val="00C82F2C"/>
    <w:rsid w:val="00C876C9"/>
    <w:rsid w:val="00C94661"/>
    <w:rsid w:val="00CA064D"/>
    <w:rsid w:val="00CA3E8C"/>
    <w:rsid w:val="00CA42A5"/>
    <w:rsid w:val="00CA5817"/>
    <w:rsid w:val="00CA6E80"/>
    <w:rsid w:val="00CB1A6E"/>
    <w:rsid w:val="00CB1E4C"/>
    <w:rsid w:val="00CB44DD"/>
    <w:rsid w:val="00CB4D03"/>
    <w:rsid w:val="00CB6861"/>
    <w:rsid w:val="00CC0742"/>
    <w:rsid w:val="00CC1965"/>
    <w:rsid w:val="00CC2FF2"/>
    <w:rsid w:val="00CC4EEA"/>
    <w:rsid w:val="00CD29EA"/>
    <w:rsid w:val="00CD360A"/>
    <w:rsid w:val="00CD4108"/>
    <w:rsid w:val="00CD52C9"/>
    <w:rsid w:val="00CE15A4"/>
    <w:rsid w:val="00CE2700"/>
    <w:rsid w:val="00CE4699"/>
    <w:rsid w:val="00CF2059"/>
    <w:rsid w:val="00CF6DEE"/>
    <w:rsid w:val="00CF77C7"/>
    <w:rsid w:val="00D00F2F"/>
    <w:rsid w:val="00D06E20"/>
    <w:rsid w:val="00D07BBB"/>
    <w:rsid w:val="00D2356C"/>
    <w:rsid w:val="00D246AC"/>
    <w:rsid w:val="00D2563C"/>
    <w:rsid w:val="00D3012D"/>
    <w:rsid w:val="00D30630"/>
    <w:rsid w:val="00D31964"/>
    <w:rsid w:val="00D3522E"/>
    <w:rsid w:val="00D36935"/>
    <w:rsid w:val="00D42697"/>
    <w:rsid w:val="00D42A31"/>
    <w:rsid w:val="00D44526"/>
    <w:rsid w:val="00D44D68"/>
    <w:rsid w:val="00D51260"/>
    <w:rsid w:val="00D516CA"/>
    <w:rsid w:val="00D548D3"/>
    <w:rsid w:val="00D60960"/>
    <w:rsid w:val="00D60E27"/>
    <w:rsid w:val="00D61CB8"/>
    <w:rsid w:val="00D62F53"/>
    <w:rsid w:val="00D6434A"/>
    <w:rsid w:val="00D673D7"/>
    <w:rsid w:val="00D70FE9"/>
    <w:rsid w:val="00D740DC"/>
    <w:rsid w:val="00D74339"/>
    <w:rsid w:val="00D74755"/>
    <w:rsid w:val="00D748A0"/>
    <w:rsid w:val="00D758EC"/>
    <w:rsid w:val="00D823A3"/>
    <w:rsid w:val="00D87897"/>
    <w:rsid w:val="00D9033B"/>
    <w:rsid w:val="00D90B8F"/>
    <w:rsid w:val="00D92604"/>
    <w:rsid w:val="00D973F6"/>
    <w:rsid w:val="00DA1914"/>
    <w:rsid w:val="00DA2C16"/>
    <w:rsid w:val="00DA5082"/>
    <w:rsid w:val="00DA57E6"/>
    <w:rsid w:val="00DB0D37"/>
    <w:rsid w:val="00DB0F9E"/>
    <w:rsid w:val="00DB12A2"/>
    <w:rsid w:val="00DB400D"/>
    <w:rsid w:val="00DB4169"/>
    <w:rsid w:val="00DC31DC"/>
    <w:rsid w:val="00DC3864"/>
    <w:rsid w:val="00DD252B"/>
    <w:rsid w:val="00DD2E61"/>
    <w:rsid w:val="00DD4096"/>
    <w:rsid w:val="00DD6F65"/>
    <w:rsid w:val="00DE1793"/>
    <w:rsid w:val="00DE4DF3"/>
    <w:rsid w:val="00DE5F11"/>
    <w:rsid w:val="00DE6C38"/>
    <w:rsid w:val="00DE7282"/>
    <w:rsid w:val="00DE7C35"/>
    <w:rsid w:val="00DE7FEB"/>
    <w:rsid w:val="00DF527E"/>
    <w:rsid w:val="00DF5E04"/>
    <w:rsid w:val="00E0010D"/>
    <w:rsid w:val="00E00155"/>
    <w:rsid w:val="00E00BD2"/>
    <w:rsid w:val="00E01B20"/>
    <w:rsid w:val="00E04015"/>
    <w:rsid w:val="00E05BEA"/>
    <w:rsid w:val="00E10151"/>
    <w:rsid w:val="00E1092A"/>
    <w:rsid w:val="00E10CA8"/>
    <w:rsid w:val="00E14AF8"/>
    <w:rsid w:val="00E22686"/>
    <w:rsid w:val="00E22737"/>
    <w:rsid w:val="00E25DBD"/>
    <w:rsid w:val="00E3100E"/>
    <w:rsid w:val="00E331AF"/>
    <w:rsid w:val="00E35873"/>
    <w:rsid w:val="00E35D53"/>
    <w:rsid w:val="00E37CD5"/>
    <w:rsid w:val="00E4095B"/>
    <w:rsid w:val="00E40A2C"/>
    <w:rsid w:val="00E416BF"/>
    <w:rsid w:val="00E42C03"/>
    <w:rsid w:val="00E45219"/>
    <w:rsid w:val="00E534FF"/>
    <w:rsid w:val="00E5414E"/>
    <w:rsid w:val="00E606E0"/>
    <w:rsid w:val="00E6166D"/>
    <w:rsid w:val="00E617DB"/>
    <w:rsid w:val="00E63983"/>
    <w:rsid w:val="00E66B04"/>
    <w:rsid w:val="00E66BD7"/>
    <w:rsid w:val="00E749CA"/>
    <w:rsid w:val="00E76FAA"/>
    <w:rsid w:val="00E80196"/>
    <w:rsid w:val="00E834D1"/>
    <w:rsid w:val="00E83F70"/>
    <w:rsid w:val="00E84BCB"/>
    <w:rsid w:val="00E86178"/>
    <w:rsid w:val="00E87208"/>
    <w:rsid w:val="00E90264"/>
    <w:rsid w:val="00E928C2"/>
    <w:rsid w:val="00E94111"/>
    <w:rsid w:val="00EA22F7"/>
    <w:rsid w:val="00EA4E05"/>
    <w:rsid w:val="00EA6814"/>
    <w:rsid w:val="00EB3BD8"/>
    <w:rsid w:val="00EB7040"/>
    <w:rsid w:val="00EB7DA5"/>
    <w:rsid w:val="00EC44A9"/>
    <w:rsid w:val="00ED1375"/>
    <w:rsid w:val="00ED199A"/>
    <w:rsid w:val="00ED31F5"/>
    <w:rsid w:val="00ED4D20"/>
    <w:rsid w:val="00ED5457"/>
    <w:rsid w:val="00ED6878"/>
    <w:rsid w:val="00ED746B"/>
    <w:rsid w:val="00EE0240"/>
    <w:rsid w:val="00EE2E75"/>
    <w:rsid w:val="00EE508A"/>
    <w:rsid w:val="00EE6C65"/>
    <w:rsid w:val="00EE779C"/>
    <w:rsid w:val="00EF1485"/>
    <w:rsid w:val="00EF1F24"/>
    <w:rsid w:val="00EF4614"/>
    <w:rsid w:val="00EF63E6"/>
    <w:rsid w:val="00EF7E8B"/>
    <w:rsid w:val="00F00ADC"/>
    <w:rsid w:val="00F017C1"/>
    <w:rsid w:val="00F10020"/>
    <w:rsid w:val="00F10484"/>
    <w:rsid w:val="00F14847"/>
    <w:rsid w:val="00F155DF"/>
    <w:rsid w:val="00F15630"/>
    <w:rsid w:val="00F17003"/>
    <w:rsid w:val="00F22554"/>
    <w:rsid w:val="00F262CC"/>
    <w:rsid w:val="00F268D6"/>
    <w:rsid w:val="00F2795D"/>
    <w:rsid w:val="00F27A1E"/>
    <w:rsid w:val="00F30227"/>
    <w:rsid w:val="00F31F9E"/>
    <w:rsid w:val="00F326FC"/>
    <w:rsid w:val="00F3396B"/>
    <w:rsid w:val="00F34B67"/>
    <w:rsid w:val="00F36E6D"/>
    <w:rsid w:val="00F40021"/>
    <w:rsid w:val="00F4053F"/>
    <w:rsid w:val="00F41BA8"/>
    <w:rsid w:val="00F42506"/>
    <w:rsid w:val="00F440F5"/>
    <w:rsid w:val="00F45658"/>
    <w:rsid w:val="00F45A9C"/>
    <w:rsid w:val="00F531F5"/>
    <w:rsid w:val="00F54119"/>
    <w:rsid w:val="00F54CC6"/>
    <w:rsid w:val="00F6028D"/>
    <w:rsid w:val="00F6108F"/>
    <w:rsid w:val="00F61C74"/>
    <w:rsid w:val="00F61EEE"/>
    <w:rsid w:val="00F64CCD"/>
    <w:rsid w:val="00F6636E"/>
    <w:rsid w:val="00F67F75"/>
    <w:rsid w:val="00F702FE"/>
    <w:rsid w:val="00F70944"/>
    <w:rsid w:val="00F747B0"/>
    <w:rsid w:val="00F80366"/>
    <w:rsid w:val="00F8386B"/>
    <w:rsid w:val="00F83E17"/>
    <w:rsid w:val="00F85526"/>
    <w:rsid w:val="00F8596B"/>
    <w:rsid w:val="00F9341E"/>
    <w:rsid w:val="00F94AFC"/>
    <w:rsid w:val="00F96298"/>
    <w:rsid w:val="00F9676C"/>
    <w:rsid w:val="00FA1308"/>
    <w:rsid w:val="00FA65C4"/>
    <w:rsid w:val="00FA7FD8"/>
    <w:rsid w:val="00FB1569"/>
    <w:rsid w:val="00FB26B0"/>
    <w:rsid w:val="00FB2892"/>
    <w:rsid w:val="00FB300D"/>
    <w:rsid w:val="00FB377E"/>
    <w:rsid w:val="00FB3958"/>
    <w:rsid w:val="00FB552C"/>
    <w:rsid w:val="00FC0951"/>
    <w:rsid w:val="00FC149D"/>
    <w:rsid w:val="00FC1BDA"/>
    <w:rsid w:val="00FC411B"/>
    <w:rsid w:val="00FC478E"/>
    <w:rsid w:val="00FC55B6"/>
    <w:rsid w:val="00FC6B63"/>
    <w:rsid w:val="00FD104C"/>
    <w:rsid w:val="00FD22B6"/>
    <w:rsid w:val="00FD6424"/>
    <w:rsid w:val="00FD68A7"/>
    <w:rsid w:val="00FE0C8B"/>
    <w:rsid w:val="00FE1712"/>
    <w:rsid w:val="00FE22CD"/>
    <w:rsid w:val="00FE30FF"/>
    <w:rsid w:val="00FE7A5A"/>
    <w:rsid w:val="00FF5854"/>
    <w:rsid w:val="00FF617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v:textbox inset="5.85pt,.7pt,5.85pt,.7pt"/>
    </o:shapedefaults>
    <o:shapelayout v:ext="edit">
      <o:idmap v:ext="edit" data="2"/>
    </o:shapelayout>
  </w:shapeDefaults>
  <w:decimalSymbol w:val="."/>
  <w:listSeparator w:val=","/>
  <w14:docId w14:val="40E1C8AE"/>
  <w15:chartTrackingRefBased/>
  <w15:docId w15:val="{4E936FB6-2636-4396-898C-13D50A485D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B4188E"/>
    <w:pPr>
      <w:keepNext/>
      <w:outlineLvl w:val="0"/>
    </w:pPr>
    <w:rPr>
      <w:rFonts w:asciiTheme="majorHAnsi" w:eastAsiaTheme="majorEastAsia" w:hAnsiTheme="majorHAnsi" w:cstheme="majorBidi"/>
      <w:sz w:val="24"/>
      <w:szCs w:val="24"/>
    </w:rPr>
  </w:style>
  <w:style w:type="paragraph" w:styleId="2">
    <w:name w:val="heading 2"/>
    <w:basedOn w:val="a"/>
    <w:next w:val="a"/>
    <w:link w:val="20"/>
    <w:uiPriority w:val="9"/>
    <w:unhideWhenUsed/>
    <w:qFormat/>
    <w:rsid w:val="001E5313"/>
    <w:pPr>
      <w:keepNext/>
      <w:outlineLvl w:val="1"/>
    </w:pPr>
    <w:rPr>
      <w:rFonts w:asciiTheme="majorHAnsi" w:hAnsiTheme="majorHAnsi" w:cstheme="majorBidi"/>
    </w:rPr>
  </w:style>
  <w:style w:type="paragraph" w:styleId="3">
    <w:name w:val="heading 3"/>
    <w:basedOn w:val="a"/>
    <w:next w:val="a"/>
    <w:link w:val="30"/>
    <w:uiPriority w:val="9"/>
    <w:semiHidden/>
    <w:unhideWhenUsed/>
    <w:qFormat/>
    <w:rsid w:val="008C1B09"/>
    <w:pPr>
      <w:keepNext/>
      <w:ind w:leftChars="400" w:left="400"/>
      <w:outlineLvl w:val="2"/>
    </w:pPr>
    <w:rPr>
      <w:rFonts w:asciiTheme="majorHAnsi" w:eastAsiaTheme="majorEastAsia" w:hAnsiTheme="majorHAnsi" w:cstheme="majorBidi"/>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見出し 1 (文字)"/>
    <w:basedOn w:val="a0"/>
    <w:link w:val="1"/>
    <w:uiPriority w:val="9"/>
    <w:rsid w:val="00B4188E"/>
    <w:rPr>
      <w:rFonts w:asciiTheme="majorHAnsi" w:eastAsiaTheme="majorEastAsia" w:hAnsiTheme="majorHAnsi" w:cstheme="majorBidi"/>
      <w:sz w:val="24"/>
      <w:szCs w:val="24"/>
    </w:rPr>
  </w:style>
  <w:style w:type="paragraph" w:styleId="a3">
    <w:name w:val="TOC Heading"/>
    <w:basedOn w:val="1"/>
    <w:next w:val="a"/>
    <w:uiPriority w:val="39"/>
    <w:unhideWhenUsed/>
    <w:qFormat/>
    <w:rsid w:val="00B4188E"/>
    <w:pPr>
      <w:keepLines/>
      <w:widowControl/>
      <w:spacing w:before="240" w:line="259" w:lineRule="auto"/>
      <w:jc w:val="left"/>
      <w:outlineLvl w:val="9"/>
    </w:pPr>
    <w:rPr>
      <w:color w:val="2F5496" w:themeColor="accent1" w:themeShade="BF"/>
      <w:kern w:val="0"/>
      <w:sz w:val="32"/>
      <w:szCs w:val="32"/>
    </w:rPr>
  </w:style>
  <w:style w:type="paragraph" w:styleId="21">
    <w:name w:val="toc 2"/>
    <w:basedOn w:val="a"/>
    <w:next w:val="a"/>
    <w:autoRedefine/>
    <w:uiPriority w:val="39"/>
    <w:unhideWhenUsed/>
    <w:rsid w:val="002814E2"/>
    <w:pPr>
      <w:widowControl/>
      <w:tabs>
        <w:tab w:val="right" w:leader="dot" w:pos="8494"/>
      </w:tabs>
      <w:spacing w:after="100"/>
      <w:ind w:left="220"/>
      <w:jc w:val="left"/>
      <w:pPrChange w:id="0" w:author="Sano Yuma" w:date="2023-02-23T16:00:00Z">
        <w:pPr>
          <w:tabs>
            <w:tab w:val="right" w:leader="dot" w:pos="8494"/>
          </w:tabs>
          <w:spacing w:after="100" w:line="259" w:lineRule="auto"/>
          <w:ind w:left="220"/>
        </w:pPr>
      </w:pPrChange>
    </w:pPr>
    <w:rPr>
      <w:rFonts w:cs="Times New Roman"/>
      <w:kern w:val="0"/>
      <w:sz w:val="22"/>
      <w:rPrChange w:id="0" w:author="Sano Yuma" w:date="2023-02-23T16:00:00Z">
        <w:rPr>
          <w:rFonts w:asciiTheme="minorHAnsi" w:eastAsiaTheme="minorEastAsia" w:hAnsiTheme="minorHAnsi"/>
          <w:sz w:val="22"/>
          <w:szCs w:val="22"/>
          <w:lang w:val="en-US" w:eastAsia="ja-JP" w:bidi="ar-SA"/>
        </w:rPr>
      </w:rPrChange>
    </w:rPr>
  </w:style>
  <w:style w:type="paragraph" w:styleId="11">
    <w:name w:val="toc 1"/>
    <w:basedOn w:val="a"/>
    <w:next w:val="a"/>
    <w:autoRedefine/>
    <w:uiPriority w:val="39"/>
    <w:unhideWhenUsed/>
    <w:rsid w:val="0043351C"/>
    <w:pPr>
      <w:widowControl/>
      <w:tabs>
        <w:tab w:val="right" w:leader="dot" w:pos="8494"/>
      </w:tabs>
      <w:spacing w:before="240" w:after="100" w:line="240" w:lineRule="exact"/>
      <w:jc w:val="left"/>
      <w:pPrChange w:id="1" w:author="Sano Yuma" w:date="2023-02-23T16:03:00Z">
        <w:pPr>
          <w:tabs>
            <w:tab w:val="right" w:leader="dot" w:pos="8494"/>
          </w:tabs>
          <w:spacing w:after="100" w:line="259" w:lineRule="auto"/>
        </w:pPr>
      </w:pPrChange>
    </w:pPr>
    <w:rPr>
      <w:rFonts w:cs="Times New Roman"/>
      <w:kern w:val="0"/>
      <w:sz w:val="22"/>
      <w:rPrChange w:id="1" w:author="Sano Yuma" w:date="2023-02-23T16:03:00Z">
        <w:rPr>
          <w:rFonts w:asciiTheme="minorHAnsi" w:eastAsiaTheme="minorEastAsia" w:hAnsiTheme="minorHAnsi"/>
          <w:sz w:val="22"/>
          <w:szCs w:val="22"/>
          <w:lang w:val="en-US" w:eastAsia="ja-JP" w:bidi="ar-SA"/>
        </w:rPr>
      </w:rPrChange>
    </w:rPr>
  </w:style>
  <w:style w:type="paragraph" w:styleId="31">
    <w:name w:val="toc 3"/>
    <w:basedOn w:val="a"/>
    <w:next w:val="a"/>
    <w:autoRedefine/>
    <w:uiPriority w:val="39"/>
    <w:unhideWhenUsed/>
    <w:rsid w:val="00DE5F11"/>
    <w:pPr>
      <w:widowControl/>
      <w:tabs>
        <w:tab w:val="right" w:leader="dot" w:pos="8494"/>
      </w:tabs>
      <w:spacing w:after="100" w:line="259" w:lineRule="auto"/>
      <w:ind w:left="440"/>
      <w:jc w:val="left"/>
      <w:pPrChange w:id="2" w:author="Sano Yuma" w:date="2023-02-17T21:54:00Z">
        <w:pPr>
          <w:spacing w:after="100" w:line="259" w:lineRule="auto"/>
          <w:ind w:left="440"/>
        </w:pPr>
      </w:pPrChange>
    </w:pPr>
    <w:rPr>
      <w:rFonts w:cs="Times New Roman"/>
      <w:kern w:val="0"/>
      <w:sz w:val="22"/>
      <w:rPrChange w:id="2" w:author="Sano Yuma" w:date="2023-02-17T21:54:00Z">
        <w:rPr>
          <w:rFonts w:asciiTheme="minorHAnsi" w:eastAsiaTheme="minorEastAsia" w:hAnsiTheme="minorHAnsi"/>
          <w:sz w:val="22"/>
          <w:szCs w:val="22"/>
          <w:lang w:val="en-US" w:eastAsia="ja-JP" w:bidi="ar-SA"/>
        </w:rPr>
      </w:rPrChange>
    </w:rPr>
  </w:style>
  <w:style w:type="paragraph" w:styleId="a4">
    <w:name w:val="List Paragraph"/>
    <w:basedOn w:val="a"/>
    <w:uiPriority w:val="34"/>
    <w:qFormat/>
    <w:rsid w:val="00DB4169"/>
    <w:pPr>
      <w:ind w:leftChars="400" w:left="840"/>
    </w:pPr>
  </w:style>
  <w:style w:type="character" w:styleId="a5">
    <w:name w:val="Strong"/>
    <w:basedOn w:val="a0"/>
    <w:uiPriority w:val="22"/>
    <w:qFormat/>
    <w:rsid w:val="0021360D"/>
    <w:rPr>
      <w:b/>
      <w:bCs/>
    </w:rPr>
  </w:style>
  <w:style w:type="character" w:styleId="22">
    <w:name w:val="Intense Emphasis"/>
    <w:basedOn w:val="a0"/>
    <w:uiPriority w:val="21"/>
    <w:qFormat/>
    <w:rsid w:val="0021360D"/>
    <w:rPr>
      <w:i/>
      <w:iCs/>
      <w:color w:val="4472C4" w:themeColor="accent1"/>
    </w:rPr>
  </w:style>
  <w:style w:type="paragraph" w:styleId="a6">
    <w:name w:val="caption"/>
    <w:basedOn w:val="a"/>
    <w:next w:val="a"/>
    <w:uiPriority w:val="35"/>
    <w:unhideWhenUsed/>
    <w:qFormat/>
    <w:rsid w:val="00175ABB"/>
    <w:rPr>
      <w:b/>
      <w:bCs/>
      <w:szCs w:val="21"/>
    </w:rPr>
  </w:style>
  <w:style w:type="character" w:customStyle="1" w:styleId="20">
    <w:name w:val="見出し 2 (文字)"/>
    <w:basedOn w:val="a0"/>
    <w:link w:val="2"/>
    <w:uiPriority w:val="9"/>
    <w:rsid w:val="001E5313"/>
    <w:rPr>
      <w:rFonts w:asciiTheme="majorHAnsi" w:hAnsiTheme="majorHAnsi" w:cstheme="majorBidi"/>
    </w:rPr>
  </w:style>
  <w:style w:type="character" w:customStyle="1" w:styleId="30">
    <w:name w:val="見出し 3 (文字)"/>
    <w:basedOn w:val="a0"/>
    <w:link w:val="3"/>
    <w:uiPriority w:val="9"/>
    <w:semiHidden/>
    <w:rsid w:val="008C1B09"/>
    <w:rPr>
      <w:rFonts w:asciiTheme="majorHAnsi" w:eastAsiaTheme="majorEastAsia" w:hAnsiTheme="majorHAnsi" w:cstheme="majorBidi"/>
    </w:rPr>
  </w:style>
  <w:style w:type="character" w:styleId="a7">
    <w:name w:val="Placeholder Text"/>
    <w:basedOn w:val="a0"/>
    <w:uiPriority w:val="99"/>
    <w:semiHidden/>
    <w:rsid w:val="00250FD3"/>
    <w:rPr>
      <w:color w:val="808080"/>
    </w:rPr>
  </w:style>
  <w:style w:type="character" w:styleId="a8">
    <w:name w:val="Hyperlink"/>
    <w:basedOn w:val="a0"/>
    <w:uiPriority w:val="99"/>
    <w:unhideWhenUsed/>
    <w:rsid w:val="00337C69"/>
    <w:rPr>
      <w:color w:val="0563C1" w:themeColor="hyperlink"/>
      <w:u w:val="single"/>
    </w:rPr>
  </w:style>
  <w:style w:type="character" w:styleId="a9">
    <w:name w:val="Unresolved Mention"/>
    <w:basedOn w:val="a0"/>
    <w:uiPriority w:val="99"/>
    <w:semiHidden/>
    <w:unhideWhenUsed/>
    <w:rsid w:val="007C0F2B"/>
    <w:rPr>
      <w:color w:val="605E5C"/>
      <w:shd w:val="clear" w:color="auto" w:fill="E1DFDD"/>
    </w:rPr>
  </w:style>
  <w:style w:type="paragraph" w:styleId="aa">
    <w:name w:val="header"/>
    <w:basedOn w:val="a"/>
    <w:link w:val="ab"/>
    <w:uiPriority w:val="99"/>
    <w:unhideWhenUsed/>
    <w:rsid w:val="00D3522E"/>
    <w:pPr>
      <w:tabs>
        <w:tab w:val="center" w:pos="4252"/>
        <w:tab w:val="right" w:pos="8504"/>
      </w:tabs>
      <w:snapToGrid w:val="0"/>
    </w:pPr>
  </w:style>
  <w:style w:type="character" w:customStyle="1" w:styleId="ab">
    <w:name w:val="ヘッダー (文字)"/>
    <w:basedOn w:val="a0"/>
    <w:link w:val="aa"/>
    <w:uiPriority w:val="99"/>
    <w:rsid w:val="00D3522E"/>
  </w:style>
  <w:style w:type="paragraph" w:styleId="ac">
    <w:name w:val="footer"/>
    <w:basedOn w:val="a"/>
    <w:link w:val="ad"/>
    <w:uiPriority w:val="99"/>
    <w:unhideWhenUsed/>
    <w:rsid w:val="00D3522E"/>
    <w:pPr>
      <w:tabs>
        <w:tab w:val="center" w:pos="4252"/>
        <w:tab w:val="right" w:pos="8504"/>
      </w:tabs>
      <w:snapToGrid w:val="0"/>
    </w:pPr>
  </w:style>
  <w:style w:type="character" w:customStyle="1" w:styleId="ad">
    <w:name w:val="フッター (文字)"/>
    <w:basedOn w:val="a0"/>
    <w:link w:val="ac"/>
    <w:uiPriority w:val="99"/>
    <w:rsid w:val="00D3522E"/>
  </w:style>
  <w:style w:type="paragraph" w:styleId="ae">
    <w:name w:val="Revision"/>
    <w:hidden/>
    <w:uiPriority w:val="99"/>
    <w:semiHidden/>
    <w:rsid w:val="005A1885"/>
  </w:style>
  <w:style w:type="character" w:styleId="af">
    <w:name w:val="annotation reference"/>
    <w:basedOn w:val="a0"/>
    <w:uiPriority w:val="99"/>
    <w:semiHidden/>
    <w:unhideWhenUsed/>
    <w:rsid w:val="005A1885"/>
    <w:rPr>
      <w:sz w:val="18"/>
      <w:szCs w:val="18"/>
    </w:rPr>
  </w:style>
  <w:style w:type="paragraph" w:styleId="af0">
    <w:name w:val="annotation text"/>
    <w:basedOn w:val="a"/>
    <w:link w:val="af1"/>
    <w:uiPriority w:val="99"/>
    <w:unhideWhenUsed/>
    <w:rsid w:val="005A1885"/>
    <w:pPr>
      <w:jc w:val="left"/>
    </w:pPr>
  </w:style>
  <w:style w:type="character" w:customStyle="1" w:styleId="af1">
    <w:name w:val="コメント文字列 (文字)"/>
    <w:basedOn w:val="a0"/>
    <w:link w:val="af0"/>
    <w:uiPriority w:val="99"/>
    <w:rsid w:val="005A1885"/>
  </w:style>
  <w:style w:type="paragraph" w:styleId="af2">
    <w:name w:val="annotation subject"/>
    <w:basedOn w:val="af0"/>
    <w:next w:val="af0"/>
    <w:link w:val="af3"/>
    <w:uiPriority w:val="99"/>
    <w:semiHidden/>
    <w:unhideWhenUsed/>
    <w:rsid w:val="005A1885"/>
    <w:rPr>
      <w:b/>
      <w:bCs/>
    </w:rPr>
  </w:style>
  <w:style w:type="character" w:customStyle="1" w:styleId="af3">
    <w:name w:val="コメント内容 (文字)"/>
    <w:basedOn w:val="af1"/>
    <w:link w:val="af2"/>
    <w:uiPriority w:val="99"/>
    <w:semiHidden/>
    <w:rsid w:val="005A1885"/>
    <w:rPr>
      <w:b/>
      <w:bCs/>
    </w:rPr>
  </w:style>
  <w:style w:type="table" w:styleId="af4">
    <w:name w:val="Table Grid"/>
    <w:basedOn w:val="a1"/>
    <w:uiPriority w:val="39"/>
    <w:rsid w:val="00DF5E0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5">
    <w:name w:val="FollowedHyperlink"/>
    <w:basedOn w:val="a0"/>
    <w:uiPriority w:val="99"/>
    <w:semiHidden/>
    <w:unhideWhenUsed/>
    <w:rsid w:val="00F268D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0427436">
      <w:bodyDiv w:val="1"/>
      <w:marLeft w:val="0"/>
      <w:marRight w:val="0"/>
      <w:marTop w:val="0"/>
      <w:marBottom w:val="0"/>
      <w:divBdr>
        <w:top w:val="none" w:sz="0" w:space="0" w:color="auto"/>
        <w:left w:val="none" w:sz="0" w:space="0" w:color="auto"/>
        <w:bottom w:val="none" w:sz="0" w:space="0" w:color="auto"/>
        <w:right w:val="none" w:sz="0" w:space="0" w:color="auto"/>
      </w:divBdr>
      <w:divsChild>
        <w:div w:id="1295286014">
          <w:marLeft w:val="0"/>
          <w:marRight w:val="0"/>
          <w:marTop w:val="0"/>
          <w:marBottom w:val="0"/>
          <w:divBdr>
            <w:top w:val="none" w:sz="0" w:space="0" w:color="auto"/>
            <w:left w:val="none" w:sz="0" w:space="0" w:color="auto"/>
            <w:bottom w:val="none" w:sz="0" w:space="0" w:color="auto"/>
            <w:right w:val="none" w:sz="0" w:space="0" w:color="auto"/>
          </w:divBdr>
          <w:divsChild>
            <w:div w:id="476266737">
              <w:marLeft w:val="0"/>
              <w:marRight w:val="0"/>
              <w:marTop w:val="0"/>
              <w:marBottom w:val="0"/>
              <w:divBdr>
                <w:top w:val="none" w:sz="0" w:space="0" w:color="auto"/>
                <w:left w:val="none" w:sz="0" w:space="0" w:color="auto"/>
                <w:bottom w:val="none" w:sz="0" w:space="0" w:color="auto"/>
                <w:right w:val="none" w:sz="0" w:space="0" w:color="auto"/>
              </w:divBdr>
            </w:div>
            <w:div w:id="172962782">
              <w:marLeft w:val="0"/>
              <w:marRight w:val="0"/>
              <w:marTop w:val="0"/>
              <w:marBottom w:val="0"/>
              <w:divBdr>
                <w:top w:val="none" w:sz="0" w:space="0" w:color="auto"/>
                <w:left w:val="none" w:sz="0" w:space="0" w:color="auto"/>
                <w:bottom w:val="none" w:sz="0" w:space="0" w:color="auto"/>
                <w:right w:val="none" w:sz="0" w:space="0" w:color="auto"/>
              </w:divBdr>
            </w:div>
            <w:div w:id="1630359318">
              <w:marLeft w:val="0"/>
              <w:marRight w:val="0"/>
              <w:marTop w:val="0"/>
              <w:marBottom w:val="0"/>
              <w:divBdr>
                <w:top w:val="none" w:sz="0" w:space="0" w:color="auto"/>
                <w:left w:val="none" w:sz="0" w:space="0" w:color="auto"/>
                <w:bottom w:val="none" w:sz="0" w:space="0" w:color="auto"/>
                <w:right w:val="none" w:sz="0" w:space="0" w:color="auto"/>
              </w:divBdr>
            </w:div>
            <w:div w:id="433594585">
              <w:marLeft w:val="0"/>
              <w:marRight w:val="0"/>
              <w:marTop w:val="0"/>
              <w:marBottom w:val="0"/>
              <w:divBdr>
                <w:top w:val="none" w:sz="0" w:space="0" w:color="auto"/>
                <w:left w:val="none" w:sz="0" w:space="0" w:color="auto"/>
                <w:bottom w:val="none" w:sz="0" w:space="0" w:color="auto"/>
                <w:right w:val="none" w:sz="0" w:space="0" w:color="auto"/>
              </w:divBdr>
            </w:div>
            <w:div w:id="1032531837">
              <w:marLeft w:val="0"/>
              <w:marRight w:val="0"/>
              <w:marTop w:val="0"/>
              <w:marBottom w:val="0"/>
              <w:divBdr>
                <w:top w:val="none" w:sz="0" w:space="0" w:color="auto"/>
                <w:left w:val="none" w:sz="0" w:space="0" w:color="auto"/>
                <w:bottom w:val="none" w:sz="0" w:space="0" w:color="auto"/>
                <w:right w:val="none" w:sz="0" w:space="0" w:color="auto"/>
              </w:divBdr>
            </w:div>
            <w:div w:id="1979646906">
              <w:marLeft w:val="0"/>
              <w:marRight w:val="0"/>
              <w:marTop w:val="0"/>
              <w:marBottom w:val="0"/>
              <w:divBdr>
                <w:top w:val="none" w:sz="0" w:space="0" w:color="auto"/>
                <w:left w:val="none" w:sz="0" w:space="0" w:color="auto"/>
                <w:bottom w:val="none" w:sz="0" w:space="0" w:color="auto"/>
                <w:right w:val="none" w:sz="0" w:space="0" w:color="auto"/>
              </w:divBdr>
            </w:div>
            <w:div w:id="2000692012">
              <w:marLeft w:val="0"/>
              <w:marRight w:val="0"/>
              <w:marTop w:val="0"/>
              <w:marBottom w:val="0"/>
              <w:divBdr>
                <w:top w:val="none" w:sz="0" w:space="0" w:color="auto"/>
                <w:left w:val="none" w:sz="0" w:space="0" w:color="auto"/>
                <w:bottom w:val="none" w:sz="0" w:space="0" w:color="auto"/>
                <w:right w:val="none" w:sz="0" w:space="0" w:color="auto"/>
              </w:divBdr>
            </w:div>
            <w:div w:id="1543128095">
              <w:marLeft w:val="0"/>
              <w:marRight w:val="0"/>
              <w:marTop w:val="0"/>
              <w:marBottom w:val="0"/>
              <w:divBdr>
                <w:top w:val="none" w:sz="0" w:space="0" w:color="auto"/>
                <w:left w:val="none" w:sz="0" w:space="0" w:color="auto"/>
                <w:bottom w:val="none" w:sz="0" w:space="0" w:color="auto"/>
                <w:right w:val="none" w:sz="0" w:space="0" w:color="auto"/>
              </w:divBdr>
            </w:div>
            <w:div w:id="1876767963">
              <w:marLeft w:val="0"/>
              <w:marRight w:val="0"/>
              <w:marTop w:val="0"/>
              <w:marBottom w:val="0"/>
              <w:divBdr>
                <w:top w:val="none" w:sz="0" w:space="0" w:color="auto"/>
                <w:left w:val="none" w:sz="0" w:space="0" w:color="auto"/>
                <w:bottom w:val="none" w:sz="0" w:space="0" w:color="auto"/>
                <w:right w:val="none" w:sz="0" w:space="0" w:color="auto"/>
              </w:divBdr>
            </w:div>
            <w:div w:id="997464537">
              <w:marLeft w:val="0"/>
              <w:marRight w:val="0"/>
              <w:marTop w:val="0"/>
              <w:marBottom w:val="0"/>
              <w:divBdr>
                <w:top w:val="none" w:sz="0" w:space="0" w:color="auto"/>
                <w:left w:val="none" w:sz="0" w:space="0" w:color="auto"/>
                <w:bottom w:val="none" w:sz="0" w:space="0" w:color="auto"/>
                <w:right w:val="none" w:sz="0" w:space="0" w:color="auto"/>
              </w:divBdr>
            </w:div>
            <w:div w:id="918950851">
              <w:marLeft w:val="0"/>
              <w:marRight w:val="0"/>
              <w:marTop w:val="0"/>
              <w:marBottom w:val="0"/>
              <w:divBdr>
                <w:top w:val="none" w:sz="0" w:space="0" w:color="auto"/>
                <w:left w:val="none" w:sz="0" w:space="0" w:color="auto"/>
                <w:bottom w:val="none" w:sz="0" w:space="0" w:color="auto"/>
                <w:right w:val="none" w:sz="0" w:space="0" w:color="auto"/>
              </w:divBdr>
            </w:div>
            <w:div w:id="586696499">
              <w:marLeft w:val="0"/>
              <w:marRight w:val="0"/>
              <w:marTop w:val="0"/>
              <w:marBottom w:val="0"/>
              <w:divBdr>
                <w:top w:val="none" w:sz="0" w:space="0" w:color="auto"/>
                <w:left w:val="none" w:sz="0" w:space="0" w:color="auto"/>
                <w:bottom w:val="none" w:sz="0" w:space="0" w:color="auto"/>
                <w:right w:val="none" w:sz="0" w:space="0" w:color="auto"/>
              </w:divBdr>
            </w:div>
            <w:div w:id="52698992">
              <w:marLeft w:val="0"/>
              <w:marRight w:val="0"/>
              <w:marTop w:val="0"/>
              <w:marBottom w:val="0"/>
              <w:divBdr>
                <w:top w:val="none" w:sz="0" w:space="0" w:color="auto"/>
                <w:left w:val="none" w:sz="0" w:space="0" w:color="auto"/>
                <w:bottom w:val="none" w:sz="0" w:space="0" w:color="auto"/>
                <w:right w:val="none" w:sz="0" w:space="0" w:color="auto"/>
              </w:divBdr>
            </w:div>
            <w:div w:id="189228391">
              <w:marLeft w:val="0"/>
              <w:marRight w:val="0"/>
              <w:marTop w:val="0"/>
              <w:marBottom w:val="0"/>
              <w:divBdr>
                <w:top w:val="none" w:sz="0" w:space="0" w:color="auto"/>
                <w:left w:val="none" w:sz="0" w:space="0" w:color="auto"/>
                <w:bottom w:val="none" w:sz="0" w:space="0" w:color="auto"/>
                <w:right w:val="none" w:sz="0" w:space="0" w:color="auto"/>
              </w:divBdr>
            </w:div>
            <w:div w:id="1107117327">
              <w:marLeft w:val="0"/>
              <w:marRight w:val="0"/>
              <w:marTop w:val="0"/>
              <w:marBottom w:val="0"/>
              <w:divBdr>
                <w:top w:val="none" w:sz="0" w:space="0" w:color="auto"/>
                <w:left w:val="none" w:sz="0" w:space="0" w:color="auto"/>
                <w:bottom w:val="none" w:sz="0" w:space="0" w:color="auto"/>
                <w:right w:val="none" w:sz="0" w:space="0" w:color="auto"/>
              </w:divBdr>
            </w:div>
            <w:div w:id="1624966928">
              <w:marLeft w:val="0"/>
              <w:marRight w:val="0"/>
              <w:marTop w:val="0"/>
              <w:marBottom w:val="0"/>
              <w:divBdr>
                <w:top w:val="none" w:sz="0" w:space="0" w:color="auto"/>
                <w:left w:val="none" w:sz="0" w:space="0" w:color="auto"/>
                <w:bottom w:val="none" w:sz="0" w:space="0" w:color="auto"/>
                <w:right w:val="none" w:sz="0" w:space="0" w:color="auto"/>
              </w:divBdr>
            </w:div>
            <w:div w:id="1989506189">
              <w:marLeft w:val="0"/>
              <w:marRight w:val="0"/>
              <w:marTop w:val="0"/>
              <w:marBottom w:val="0"/>
              <w:divBdr>
                <w:top w:val="none" w:sz="0" w:space="0" w:color="auto"/>
                <w:left w:val="none" w:sz="0" w:space="0" w:color="auto"/>
                <w:bottom w:val="none" w:sz="0" w:space="0" w:color="auto"/>
                <w:right w:val="none" w:sz="0" w:space="0" w:color="auto"/>
              </w:divBdr>
            </w:div>
            <w:div w:id="1575896234">
              <w:marLeft w:val="0"/>
              <w:marRight w:val="0"/>
              <w:marTop w:val="0"/>
              <w:marBottom w:val="0"/>
              <w:divBdr>
                <w:top w:val="none" w:sz="0" w:space="0" w:color="auto"/>
                <w:left w:val="none" w:sz="0" w:space="0" w:color="auto"/>
                <w:bottom w:val="none" w:sz="0" w:space="0" w:color="auto"/>
                <w:right w:val="none" w:sz="0" w:space="0" w:color="auto"/>
              </w:divBdr>
            </w:div>
            <w:div w:id="1397849872">
              <w:marLeft w:val="0"/>
              <w:marRight w:val="0"/>
              <w:marTop w:val="0"/>
              <w:marBottom w:val="0"/>
              <w:divBdr>
                <w:top w:val="none" w:sz="0" w:space="0" w:color="auto"/>
                <w:left w:val="none" w:sz="0" w:space="0" w:color="auto"/>
                <w:bottom w:val="none" w:sz="0" w:space="0" w:color="auto"/>
                <w:right w:val="none" w:sz="0" w:space="0" w:color="auto"/>
              </w:divBdr>
            </w:div>
            <w:div w:id="704212969">
              <w:marLeft w:val="0"/>
              <w:marRight w:val="0"/>
              <w:marTop w:val="0"/>
              <w:marBottom w:val="0"/>
              <w:divBdr>
                <w:top w:val="none" w:sz="0" w:space="0" w:color="auto"/>
                <w:left w:val="none" w:sz="0" w:space="0" w:color="auto"/>
                <w:bottom w:val="none" w:sz="0" w:space="0" w:color="auto"/>
                <w:right w:val="none" w:sz="0" w:space="0" w:color="auto"/>
              </w:divBdr>
            </w:div>
            <w:div w:id="1564178970">
              <w:marLeft w:val="0"/>
              <w:marRight w:val="0"/>
              <w:marTop w:val="0"/>
              <w:marBottom w:val="0"/>
              <w:divBdr>
                <w:top w:val="none" w:sz="0" w:space="0" w:color="auto"/>
                <w:left w:val="none" w:sz="0" w:space="0" w:color="auto"/>
                <w:bottom w:val="none" w:sz="0" w:space="0" w:color="auto"/>
                <w:right w:val="none" w:sz="0" w:space="0" w:color="auto"/>
              </w:divBdr>
            </w:div>
            <w:div w:id="1410226246">
              <w:marLeft w:val="0"/>
              <w:marRight w:val="0"/>
              <w:marTop w:val="0"/>
              <w:marBottom w:val="0"/>
              <w:divBdr>
                <w:top w:val="none" w:sz="0" w:space="0" w:color="auto"/>
                <w:left w:val="none" w:sz="0" w:space="0" w:color="auto"/>
                <w:bottom w:val="none" w:sz="0" w:space="0" w:color="auto"/>
                <w:right w:val="none" w:sz="0" w:space="0" w:color="auto"/>
              </w:divBdr>
            </w:div>
            <w:div w:id="353969901">
              <w:marLeft w:val="0"/>
              <w:marRight w:val="0"/>
              <w:marTop w:val="0"/>
              <w:marBottom w:val="0"/>
              <w:divBdr>
                <w:top w:val="none" w:sz="0" w:space="0" w:color="auto"/>
                <w:left w:val="none" w:sz="0" w:space="0" w:color="auto"/>
                <w:bottom w:val="none" w:sz="0" w:space="0" w:color="auto"/>
                <w:right w:val="none" w:sz="0" w:space="0" w:color="auto"/>
              </w:divBdr>
            </w:div>
            <w:div w:id="1600215815">
              <w:marLeft w:val="0"/>
              <w:marRight w:val="0"/>
              <w:marTop w:val="0"/>
              <w:marBottom w:val="0"/>
              <w:divBdr>
                <w:top w:val="none" w:sz="0" w:space="0" w:color="auto"/>
                <w:left w:val="none" w:sz="0" w:space="0" w:color="auto"/>
                <w:bottom w:val="none" w:sz="0" w:space="0" w:color="auto"/>
                <w:right w:val="none" w:sz="0" w:space="0" w:color="auto"/>
              </w:divBdr>
            </w:div>
            <w:div w:id="1104811277">
              <w:marLeft w:val="0"/>
              <w:marRight w:val="0"/>
              <w:marTop w:val="0"/>
              <w:marBottom w:val="0"/>
              <w:divBdr>
                <w:top w:val="none" w:sz="0" w:space="0" w:color="auto"/>
                <w:left w:val="none" w:sz="0" w:space="0" w:color="auto"/>
                <w:bottom w:val="none" w:sz="0" w:space="0" w:color="auto"/>
                <w:right w:val="none" w:sz="0" w:space="0" w:color="auto"/>
              </w:divBdr>
            </w:div>
            <w:div w:id="577903814">
              <w:marLeft w:val="0"/>
              <w:marRight w:val="0"/>
              <w:marTop w:val="0"/>
              <w:marBottom w:val="0"/>
              <w:divBdr>
                <w:top w:val="none" w:sz="0" w:space="0" w:color="auto"/>
                <w:left w:val="none" w:sz="0" w:space="0" w:color="auto"/>
                <w:bottom w:val="none" w:sz="0" w:space="0" w:color="auto"/>
                <w:right w:val="none" w:sz="0" w:space="0" w:color="auto"/>
              </w:divBdr>
            </w:div>
            <w:div w:id="1546333783">
              <w:marLeft w:val="0"/>
              <w:marRight w:val="0"/>
              <w:marTop w:val="0"/>
              <w:marBottom w:val="0"/>
              <w:divBdr>
                <w:top w:val="none" w:sz="0" w:space="0" w:color="auto"/>
                <w:left w:val="none" w:sz="0" w:space="0" w:color="auto"/>
                <w:bottom w:val="none" w:sz="0" w:space="0" w:color="auto"/>
                <w:right w:val="none" w:sz="0" w:space="0" w:color="auto"/>
              </w:divBdr>
            </w:div>
            <w:div w:id="1608388586">
              <w:marLeft w:val="0"/>
              <w:marRight w:val="0"/>
              <w:marTop w:val="0"/>
              <w:marBottom w:val="0"/>
              <w:divBdr>
                <w:top w:val="none" w:sz="0" w:space="0" w:color="auto"/>
                <w:left w:val="none" w:sz="0" w:space="0" w:color="auto"/>
                <w:bottom w:val="none" w:sz="0" w:space="0" w:color="auto"/>
                <w:right w:val="none" w:sz="0" w:space="0" w:color="auto"/>
              </w:divBdr>
            </w:div>
            <w:div w:id="505553748">
              <w:marLeft w:val="0"/>
              <w:marRight w:val="0"/>
              <w:marTop w:val="0"/>
              <w:marBottom w:val="0"/>
              <w:divBdr>
                <w:top w:val="none" w:sz="0" w:space="0" w:color="auto"/>
                <w:left w:val="none" w:sz="0" w:space="0" w:color="auto"/>
                <w:bottom w:val="none" w:sz="0" w:space="0" w:color="auto"/>
                <w:right w:val="none" w:sz="0" w:space="0" w:color="auto"/>
              </w:divBdr>
            </w:div>
            <w:div w:id="1659184994">
              <w:marLeft w:val="0"/>
              <w:marRight w:val="0"/>
              <w:marTop w:val="0"/>
              <w:marBottom w:val="0"/>
              <w:divBdr>
                <w:top w:val="none" w:sz="0" w:space="0" w:color="auto"/>
                <w:left w:val="none" w:sz="0" w:space="0" w:color="auto"/>
                <w:bottom w:val="none" w:sz="0" w:space="0" w:color="auto"/>
                <w:right w:val="none" w:sz="0" w:space="0" w:color="auto"/>
              </w:divBdr>
            </w:div>
            <w:div w:id="1743483547">
              <w:marLeft w:val="0"/>
              <w:marRight w:val="0"/>
              <w:marTop w:val="0"/>
              <w:marBottom w:val="0"/>
              <w:divBdr>
                <w:top w:val="none" w:sz="0" w:space="0" w:color="auto"/>
                <w:left w:val="none" w:sz="0" w:space="0" w:color="auto"/>
                <w:bottom w:val="none" w:sz="0" w:space="0" w:color="auto"/>
                <w:right w:val="none" w:sz="0" w:space="0" w:color="auto"/>
              </w:divBdr>
            </w:div>
            <w:div w:id="1027364419">
              <w:marLeft w:val="0"/>
              <w:marRight w:val="0"/>
              <w:marTop w:val="0"/>
              <w:marBottom w:val="0"/>
              <w:divBdr>
                <w:top w:val="none" w:sz="0" w:space="0" w:color="auto"/>
                <w:left w:val="none" w:sz="0" w:space="0" w:color="auto"/>
                <w:bottom w:val="none" w:sz="0" w:space="0" w:color="auto"/>
                <w:right w:val="none" w:sz="0" w:space="0" w:color="auto"/>
              </w:divBdr>
            </w:div>
            <w:div w:id="1996183212">
              <w:marLeft w:val="0"/>
              <w:marRight w:val="0"/>
              <w:marTop w:val="0"/>
              <w:marBottom w:val="0"/>
              <w:divBdr>
                <w:top w:val="none" w:sz="0" w:space="0" w:color="auto"/>
                <w:left w:val="none" w:sz="0" w:space="0" w:color="auto"/>
                <w:bottom w:val="none" w:sz="0" w:space="0" w:color="auto"/>
                <w:right w:val="none" w:sz="0" w:space="0" w:color="auto"/>
              </w:divBdr>
            </w:div>
            <w:div w:id="832986282">
              <w:marLeft w:val="0"/>
              <w:marRight w:val="0"/>
              <w:marTop w:val="0"/>
              <w:marBottom w:val="0"/>
              <w:divBdr>
                <w:top w:val="none" w:sz="0" w:space="0" w:color="auto"/>
                <w:left w:val="none" w:sz="0" w:space="0" w:color="auto"/>
                <w:bottom w:val="none" w:sz="0" w:space="0" w:color="auto"/>
                <w:right w:val="none" w:sz="0" w:space="0" w:color="auto"/>
              </w:divBdr>
            </w:div>
            <w:div w:id="341081012">
              <w:marLeft w:val="0"/>
              <w:marRight w:val="0"/>
              <w:marTop w:val="0"/>
              <w:marBottom w:val="0"/>
              <w:divBdr>
                <w:top w:val="none" w:sz="0" w:space="0" w:color="auto"/>
                <w:left w:val="none" w:sz="0" w:space="0" w:color="auto"/>
                <w:bottom w:val="none" w:sz="0" w:space="0" w:color="auto"/>
                <w:right w:val="none" w:sz="0" w:space="0" w:color="auto"/>
              </w:divBdr>
            </w:div>
            <w:div w:id="1477793341">
              <w:marLeft w:val="0"/>
              <w:marRight w:val="0"/>
              <w:marTop w:val="0"/>
              <w:marBottom w:val="0"/>
              <w:divBdr>
                <w:top w:val="none" w:sz="0" w:space="0" w:color="auto"/>
                <w:left w:val="none" w:sz="0" w:space="0" w:color="auto"/>
                <w:bottom w:val="none" w:sz="0" w:space="0" w:color="auto"/>
                <w:right w:val="none" w:sz="0" w:space="0" w:color="auto"/>
              </w:divBdr>
            </w:div>
            <w:div w:id="2019577462">
              <w:marLeft w:val="0"/>
              <w:marRight w:val="0"/>
              <w:marTop w:val="0"/>
              <w:marBottom w:val="0"/>
              <w:divBdr>
                <w:top w:val="none" w:sz="0" w:space="0" w:color="auto"/>
                <w:left w:val="none" w:sz="0" w:space="0" w:color="auto"/>
                <w:bottom w:val="none" w:sz="0" w:space="0" w:color="auto"/>
                <w:right w:val="none" w:sz="0" w:space="0" w:color="auto"/>
              </w:divBdr>
            </w:div>
            <w:div w:id="359476892">
              <w:marLeft w:val="0"/>
              <w:marRight w:val="0"/>
              <w:marTop w:val="0"/>
              <w:marBottom w:val="0"/>
              <w:divBdr>
                <w:top w:val="none" w:sz="0" w:space="0" w:color="auto"/>
                <w:left w:val="none" w:sz="0" w:space="0" w:color="auto"/>
                <w:bottom w:val="none" w:sz="0" w:space="0" w:color="auto"/>
                <w:right w:val="none" w:sz="0" w:space="0" w:color="auto"/>
              </w:divBdr>
            </w:div>
            <w:div w:id="726950810">
              <w:marLeft w:val="0"/>
              <w:marRight w:val="0"/>
              <w:marTop w:val="0"/>
              <w:marBottom w:val="0"/>
              <w:divBdr>
                <w:top w:val="none" w:sz="0" w:space="0" w:color="auto"/>
                <w:left w:val="none" w:sz="0" w:space="0" w:color="auto"/>
                <w:bottom w:val="none" w:sz="0" w:space="0" w:color="auto"/>
                <w:right w:val="none" w:sz="0" w:space="0" w:color="auto"/>
              </w:divBdr>
            </w:div>
            <w:div w:id="933976414">
              <w:marLeft w:val="0"/>
              <w:marRight w:val="0"/>
              <w:marTop w:val="0"/>
              <w:marBottom w:val="0"/>
              <w:divBdr>
                <w:top w:val="none" w:sz="0" w:space="0" w:color="auto"/>
                <w:left w:val="none" w:sz="0" w:space="0" w:color="auto"/>
                <w:bottom w:val="none" w:sz="0" w:space="0" w:color="auto"/>
                <w:right w:val="none" w:sz="0" w:space="0" w:color="auto"/>
              </w:divBdr>
            </w:div>
            <w:div w:id="507214975">
              <w:marLeft w:val="0"/>
              <w:marRight w:val="0"/>
              <w:marTop w:val="0"/>
              <w:marBottom w:val="0"/>
              <w:divBdr>
                <w:top w:val="none" w:sz="0" w:space="0" w:color="auto"/>
                <w:left w:val="none" w:sz="0" w:space="0" w:color="auto"/>
                <w:bottom w:val="none" w:sz="0" w:space="0" w:color="auto"/>
                <w:right w:val="none" w:sz="0" w:space="0" w:color="auto"/>
              </w:divBdr>
            </w:div>
            <w:div w:id="1061563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38730">
      <w:bodyDiv w:val="1"/>
      <w:marLeft w:val="0"/>
      <w:marRight w:val="0"/>
      <w:marTop w:val="0"/>
      <w:marBottom w:val="0"/>
      <w:divBdr>
        <w:top w:val="none" w:sz="0" w:space="0" w:color="auto"/>
        <w:left w:val="none" w:sz="0" w:space="0" w:color="auto"/>
        <w:bottom w:val="none" w:sz="0" w:space="0" w:color="auto"/>
        <w:right w:val="none" w:sz="0" w:space="0" w:color="auto"/>
      </w:divBdr>
    </w:div>
    <w:div w:id="155069981">
      <w:bodyDiv w:val="1"/>
      <w:marLeft w:val="0"/>
      <w:marRight w:val="0"/>
      <w:marTop w:val="0"/>
      <w:marBottom w:val="0"/>
      <w:divBdr>
        <w:top w:val="none" w:sz="0" w:space="0" w:color="auto"/>
        <w:left w:val="none" w:sz="0" w:space="0" w:color="auto"/>
        <w:bottom w:val="none" w:sz="0" w:space="0" w:color="auto"/>
        <w:right w:val="none" w:sz="0" w:space="0" w:color="auto"/>
      </w:divBdr>
    </w:div>
    <w:div w:id="278951189">
      <w:bodyDiv w:val="1"/>
      <w:marLeft w:val="0"/>
      <w:marRight w:val="0"/>
      <w:marTop w:val="0"/>
      <w:marBottom w:val="0"/>
      <w:divBdr>
        <w:top w:val="none" w:sz="0" w:space="0" w:color="auto"/>
        <w:left w:val="none" w:sz="0" w:space="0" w:color="auto"/>
        <w:bottom w:val="none" w:sz="0" w:space="0" w:color="auto"/>
        <w:right w:val="none" w:sz="0" w:space="0" w:color="auto"/>
      </w:divBdr>
    </w:div>
    <w:div w:id="401100528">
      <w:bodyDiv w:val="1"/>
      <w:marLeft w:val="0"/>
      <w:marRight w:val="0"/>
      <w:marTop w:val="0"/>
      <w:marBottom w:val="0"/>
      <w:divBdr>
        <w:top w:val="none" w:sz="0" w:space="0" w:color="auto"/>
        <w:left w:val="none" w:sz="0" w:space="0" w:color="auto"/>
        <w:bottom w:val="none" w:sz="0" w:space="0" w:color="auto"/>
        <w:right w:val="none" w:sz="0" w:space="0" w:color="auto"/>
      </w:divBdr>
    </w:div>
    <w:div w:id="503739200">
      <w:bodyDiv w:val="1"/>
      <w:marLeft w:val="0"/>
      <w:marRight w:val="0"/>
      <w:marTop w:val="0"/>
      <w:marBottom w:val="0"/>
      <w:divBdr>
        <w:top w:val="none" w:sz="0" w:space="0" w:color="auto"/>
        <w:left w:val="none" w:sz="0" w:space="0" w:color="auto"/>
        <w:bottom w:val="none" w:sz="0" w:space="0" w:color="auto"/>
        <w:right w:val="none" w:sz="0" w:space="0" w:color="auto"/>
      </w:divBdr>
      <w:divsChild>
        <w:div w:id="65106436">
          <w:marLeft w:val="0"/>
          <w:marRight w:val="0"/>
          <w:marTop w:val="0"/>
          <w:marBottom w:val="0"/>
          <w:divBdr>
            <w:top w:val="none" w:sz="0" w:space="0" w:color="auto"/>
            <w:left w:val="none" w:sz="0" w:space="0" w:color="auto"/>
            <w:bottom w:val="none" w:sz="0" w:space="0" w:color="auto"/>
            <w:right w:val="none" w:sz="0" w:space="0" w:color="auto"/>
          </w:divBdr>
          <w:divsChild>
            <w:div w:id="1021395100">
              <w:marLeft w:val="0"/>
              <w:marRight w:val="0"/>
              <w:marTop w:val="0"/>
              <w:marBottom w:val="0"/>
              <w:divBdr>
                <w:top w:val="none" w:sz="0" w:space="0" w:color="auto"/>
                <w:left w:val="none" w:sz="0" w:space="0" w:color="auto"/>
                <w:bottom w:val="none" w:sz="0" w:space="0" w:color="auto"/>
                <w:right w:val="none" w:sz="0" w:space="0" w:color="auto"/>
              </w:divBdr>
            </w:div>
            <w:div w:id="1125083818">
              <w:marLeft w:val="0"/>
              <w:marRight w:val="0"/>
              <w:marTop w:val="0"/>
              <w:marBottom w:val="0"/>
              <w:divBdr>
                <w:top w:val="none" w:sz="0" w:space="0" w:color="auto"/>
                <w:left w:val="none" w:sz="0" w:space="0" w:color="auto"/>
                <w:bottom w:val="none" w:sz="0" w:space="0" w:color="auto"/>
                <w:right w:val="none" w:sz="0" w:space="0" w:color="auto"/>
              </w:divBdr>
            </w:div>
            <w:div w:id="782770817">
              <w:marLeft w:val="0"/>
              <w:marRight w:val="0"/>
              <w:marTop w:val="0"/>
              <w:marBottom w:val="0"/>
              <w:divBdr>
                <w:top w:val="none" w:sz="0" w:space="0" w:color="auto"/>
                <w:left w:val="none" w:sz="0" w:space="0" w:color="auto"/>
                <w:bottom w:val="none" w:sz="0" w:space="0" w:color="auto"/>
                <w:right w:val="none" w:sz="0" w:space="0" w:color="auto"/>
              </w:divBdr>
            </w:div>
            <w:div w:id="932974318">
              <w:marLeft w:val="0"/>
              <w:marRight w:val="0"/>
              <w:marTop w:val="0"/>
              <w:marBottom w:val="0"/>
              <w:divBdr>
                <w:top w:val="none" w:sz="0" w:space="0" w:color="auto"/>
                <w:left w:val="none" w:sz="0" w:space="0" w:color="auto"/>
                <w:bottom w:val="none" w:sz="0" w:space="0" w:color="auto"/>
                <w:right w:val="none" w:sz="0" w:space="0" w:color="auto"/>
              </w:divBdr>
            </w:div>
            <w:div w:id="1559592573">
              <w:marLeft w:val="0"/>
              <w:marRight w:val="0"/>
              <w:marTop w:val="0"/>
              <w:marBottom w:val="0"/>
              <w:divBdr>
                <w:top w:val="none" w:sz="0" w:space="0" w:color="auto"/>
                <w:left w:val="none" w:sz="0" w:space="0" w:color="auto"/>
                <w:bottom w:val="none" w:sz="0" w:space="0" w:color="auto"/>
                <w:right w:val="none" w:sz="0" w:space="0" w:color="auto"/>
              </w:divBdr>
            </w:div>
            <w:div w:id="699935196">
              <w:marLeft w:val="0"/>
              <w:marRight w:val="0"/>
              <w:marTop w:val="0"/>
              <w:marBottom w:val="0"/>
              <w:divBdr>
                <w:top w:val="none" w:sz="0" w:space="0" w:color="auto"/>
                <w:left w:val="none" w:sz="0" w:space="0" w:color="auto"/>
                <w:bottom w:val="none" w:sz="0" w:space="0" w:color="auto"/>
                <w:right w:val="none" w:sz="0" w:space="0" w:color="auto"/>
              </w:divBdr>
            </w:div>
            <w:div w:id="1724333787">
              <w:marLeft w:val="0"/>
              <w:marRight w:val="0"/>
              <w:marTop w:val="0"/>
              <w:marBottom w:val="0"/>
              <w:divBdr>
                <w:top w:val="none" w:sz="0" w:space="0" w:color="auto"/>
                <w:left w:val="none" w:sz="0" w:space="0" w:color="auto"/>
                <w:bottom w:val="none" w:sz="0" w:space="0" w:color="auto"/>
                <w:right w:val="none" w:sz="0" w:space="0" w:color="auto"/>
              </w:divBdr>
            </w:div>
            <w:div w:id="1621495037">
              <w:marLeft w:val="0"/>
              <w:marRight w:val="0"/>
              <w:marTop w:val="0"/>
              <w:marBottom w:val="0"/>
              <w:divBdr>
                <w:top w:val="none" w:sz="0" w:space="0" w:color="auto"/>
                <w:left w:val="none" w:sz="0" w:space="0" w:color="auto"/>
                <w:bottom w:val="none" w:sz="0" w:space="0" w:color="auto"/>
                <w:right w:val="none" w:sz="0" w:space="0" w:color="auto"/>
              </w:divBdr>
            </w:div>
            <w:div w:id="1228570251">
              <w:marLeft w:val="0"/>
              <w:marRight w:val="0"/>
              <w:marTop w:val="0"/>
              <w:marBottom w:val="0"/>
              <w:divBdr>
                <w:top w:val="none" w:sz="0" w:space="0" w:color="auto"/>
                <w:left w:val="none" w:sz="0" w:space="0" w:color="auto"/>
                <w:bottom w:val="none" w:sz="0" w:space="0" w:color="auto"/>
                <w:right w:val="none" w:sz="0" w:space="0" w:color="auto"/>
              </w:divBdr>
            </w:div>
            <w:div w:id="1118332054">
              <w:marLeft w:val="0"/>
              <w:marRight w:val="0"/>
              <w:marTop w:val="0"/>
              <w:marBottom w:val="0"/>
              <w:divBdr>
                <w:top w:val="none" w:sz="0" w:space="0" w:color="auto"/>
                <w:left w:val="none" w:sz="0" w:space="0" w:color="auto"/>
                <w:bottom w:val="none" w:sz="0" w:space="0" w:color="auto"/>
                <w:right w:val="none" w:sz="0" w:space="0" w:color="auto"/>
              </w:divBdr>
            </w:div>
            <w:div w:id="1767577853">
              <w:marLeft w:val="0"/>
              <w:marRight w:val="0"/>
              <w:marTop w:val="0"/>
              <w:marBottom w:val="0"/>
              <w:divBdr>
                <w:top w:val="none" w:sz="0" w:space="0" w:color="auto"/>
                <w:left w:val="none" w:sz="0" w:space="0" w:color="auto"/>
                <w:bottom w:val="none" w:sz="0" w:space="0" w:color="auto"/>
                <w:right w:val="none" w:sz="0" w:space="0" w:color="auto"/>
              </w:divBdr>
            </w:div>
            <w:div w:id="1126700105">
              <w:marLeft w:val="0"/>
              <w:marRight w:val="0"/>
              <w:marTop w:val="0"/>
              <w:marBottom w:val="0"/>
              <w:divBdr>
                <w:top w:val="none" w:sz="0" w:space="0" w:color="auto"/>
                <w:left w:val="none" w:sz="0" w:space="0" w:color="auto"/>
                <w:bottom w:val="none" w:sz="0" w:space="0" w:color="auto"/>
                <w:right w:val="none" w:sz="0" w:space="0" w:color="auto"/>
              </w:divBdr>
            </w:div>
            <w:div w:id="982928476">
              <w:marLeft w:val="0"/>
              <w:marRight w:val="0"/>
              <w:marTop w:val="0"/>
              <w:marBottom w:val="0"/>
              <w:divBdr>
                <w:top w:val="none" w:sz="0" w:space="0" w:color="auto"/>
                <w:left w:val="none" w:sz="0" w:space="0" w:color="auto"/>
                <w:bottom w:val="none" w:sz="0" w:space="0" w:color="auto"/>
                <w:right w:val="none" w:sz="0" w:space="0" w:color="auto"/>
              </w:divBdr>
            </w:div>
            <w:div w:id="1916163623">
              <w:marLeft w:val="0"/>
              <w:marRight w:val="0"/>
              <w:marTop w:val="0"/>
              <w:marBottom w:val="0"/>
              <w:divBdr>
                <w:top w:val="none" w:sz="0" w:space="0" w:color="auto"/>
                <w:left w:val="none" w:sz="0" w:space="0" w:color="auto"/>
                <w:bottom w:val="none" w:sz="0" w:space="0" w:color="auto"/>
                <w:right w:val="none" w:sz="0" w:space="0" w:color="auto"/>
              </w:divBdr>
            </w:div>
            <w:div w:id="832457001">
              <w:marLeft w:val="0"/>
              <w:marRight w:val="0"/>
              <w:marTop w:val="0"/>
              <w:marBottom w:val="0"/>
              <w:divBdr>
                <w:top w:val="none" w:sz="0" w:space="0" w:color="auto"/>
                <w:left w:val="none" w:sz="0" w:space="0" w:color="auto"/>
                <w:bottom w:val="none" w:sz="0" w:space="0" w:color="auto"/>
                <w:right w:val="none" w:sz="0" w:space="0" w:color="auto"/>
              </w:divBdr>
            </w:div>
            <w:div w:id="1307781320">
              <w:marLeft w:val="0"/>
              <w:marRight w:val="0"/>
              <w:marTop w:val="0"/>
              <w:marBottom w:val="0"/>
              <w:divBdr>
                <w:top w:val="none" w:sz="0" w:space="0" w:color="auto"/>
                <w:left w:val="none" w:sz="0" w:space="0" w:color="auto"/>
                <w:bottom w:val="none" w:sz="0" w:space="0" w:color="auto"/>
                <w:right w:val="none" w:sz="0" w:space="0" w:color="auto"/>
              </w:divBdr>
            </w:div>
            <w:div w:id="486481117">
              <w:marLeft w:val="0"/>
              <w:marRight w:val="0"/>
              <w:marTop w:val="0"/>
              <w:marBottom w:val="0"/>
              <w:divBdr>
                <w:top w:val="none" w:sz="0" w:space="0" w:color="auto"/>
                <w:left w:val="none" w:sz="0" w:space="0" w:color="auto"/>
                <w:bottom w:val="none" w:sz="0" w:space="0" w:color="auto"/>
                <w:right w:val="none" w:sz="0" w:space="0" w:color="auto"/>
              </w:divBdr>
            </w:div>
            <w:div w:id="1784882814">
              <w:marLeft w:val="0"/>
              <w:marRight w:val="0"/>
              <w:marTop w:val="0"/>
              <w:marBottom w:val="0"/>
              <w:divBdr>
                <w:top w:val="none" w:sz="0" w:space="0" w:color="auto"/>
                <w:left w:val="none" w:sz="0" w:space="0" w:color="auto"/>
                <w:bottom w:val="none" w:sz="0" w:space="0" w:color="auto"/>
                <w:right w:val="none" w:sz="0" w:space="0" w:color="auto"/>
              </w:divBdr>
            </w:div>
            <w:div w:id="1149126678">
              <w:marLeft w:val="0"/>
              <w:marRight w:val="0"/>
              <w:marTop w:val="0"/>
              <w:marBottom w:val="0"/>
              <w:divBdr>
                <w:top w:val="none" w:sz="0" w:space="0" w:color="auto"/>
                <w:left w:val="none" w:sz="0" w:space="0" w:color="auto"/>
                <w:bottom w:val="none" w:sz="0" w:space="0" w:color="auto"/>
                <w:right w:val="none" w:sz="0" w:space="0" w:color="auto"/>
              </w:divBdr>
            </w:div>
            <w:div w:id="512771285">
              <w:marLeft w:val="0"/>
              <w:marRight w:val="0"/>
              <w:marTop w:val="0"/>
              <w:marBottom w:val="0"/>
              <w:divBdr>
                <w:top w:val="none" w:sz="0" w:space="0" w:color="auto"/>
                <w:left w:val="none" w:sz="0" w:space="0" w:color="auto"/>
                <w:bottom w:val="none" w:sz="0" w:space="0" w:color="auto"/>
                <w:right w:val="none" w:sz="0" w:space="0" w:color="auto"/>
              </w:divBdr>
            </w:div>
            <w:div w:id="882328719">
              <w:marLeft w:val="0"/>
              <w:marRight w:val="0"/>
              <w:marTop w:val="0"/>
              <w:marBottom w:val="0"/>
              <w:divBdr>
                <w:top w:val="none" w:sz="0" w:space="0" w:color="auto"/>
                <w:left w:val="none" w:sz="0" w:space="0" w:color="auto"/>
                <w:bottom w:val="none" w:sz="0" w:space="0" w:color="auto"/>
                <w:right w:val="none" w:sz="0" w:space="0" w:color="auto"/>
              </w:divBdr>
            </w:div>
            <w:div w:id="911934295">
              <w:marLeft w:val="0"/>
              <w:marRight w:val="0"/>
              <w:marTop w:val="0"/>
              <w:marBottom w:val="0"/>
              <w:divBdr>
                <w:top w:val="none" w:sz="0" w:space="0" w:color="auto"/>
                <w:left w:val="none" w:sz="0" w:space="0" w:color="auto"/>
                <w:bottom w:val="none" w:sz="0" w:space="0" w:color="auto"/>
                <w:right w:val="none" w:sz="0" w:space="0" w:color="auto"/>
              </w:divBdr>
            </w:div>
            <w:div w:id="1011032796">
              <w:marLeft w:val="0"/>
              <w:marRight w:val="0"/>
              <w:marTop w:val="0"/>
              <w:marBottom w:val="0"/>
              <w:divBdr>
                <w:top w:val="none" w:sz="0" w:space="0" w:color="auto"/>
                <w:left w:val="none" w:sz="0" w:space="0" w:color="auto"/>
                <w:bottom w:val="none" w:sz="0" w:space="0" w:color="auto"/>
                <w:right w:val="none" w:sz="0" w:space="0" w:color="auto"/>
              </w:divBdr>
            </w:div>
            <w:div w:id="1736781076">
              <w:marLeft w:val="0"/>
              <w:marRight w:val="0"/>
              <w:marTop w:val="0"/>
              <w:marBottom w:val="0"/>
              <w:divBdr>
                <w:top w:val="none" w:sz="0" w:space="0" w:color="auto"/>
                <w:left w:val="none" w:sz="0" w:space="0" w:color="auto"/>
                <w:bottom w:val="none" w:sz="0" w:space="0" w:color="auto"/>
                <w:right w:val="none" w:sz="0" w:space="0" w:color="auto"/>
              </w:divBdr>
            </w:div>
            <w:div w:id="2128233623">
              <w:marLeft w:val="0"/>
              <w:marRight w:val="0"/>
              <w:marTop w:val="0"/>
              <w:marBottom w:val="0"/>
              <w:divBdr>
                <w:top w:val="none" w:sz="0" w:space="0" w:color="auto"/>
                <w:left w:val="none" w:sz="0" w:space="0" w:color="auto"/>
                <w:bottom w:val="none" w:sz="0" w:space="0" w:color="auto"/>
                <w:right w:val="none" w:sz="0" w:space="0" w:color="auto"/>
              </w:divBdr>
            </w:div>
            <w:div w:id="1693189481">
              <w:marLeft w:val="0"/>
              <w:marRight w:val="0"/>
              <w:marTop w:val="0"/>
              <w:marBottom w:val="0"/>
              <w:divBdr>
                <w:top w:val="none" w:sz="0" w:space="0" w:color="auto"/>
                <w:left w:val="none" w:sz="0" w:space="0" w:color="auto"/>
                <w:bottom w:val="none" w:sz="0" w:space="0" w:color="auto"/>
                <w:right w:val="none" w:sz="0" w:space="0" w:color="auto"/>
              </w:divBdr>
            </w:div>
            <w:div w:id="393821418">
              <w:marLeft w:val="0"/>
              <w:marRight w:val="0"/>
              <w:marTop w:val="0"/>
              <w:marBottom w:val="0"/>
              <w:divBdr>
                <w:top w:val="none" w:sz="0" w:space="0" w:color="auto"/>
                <w:left w:val="none" w:sz="0" w:space="0" w:color="auto"/>
                <w:bottom w:val="none" w:sz="0" w:space="0" w:color="auto"/>
                <w:right w:val="none" w:sz="0" w:space="0" w:color="auto"/>
              </w:divBdr>
            </w:div>
            <w:div w:id="1813671733">
              <w:marLeft w:val="0"/>
              <w:marRight w:val="0"/>
              <w:marTop w:val="0"/>
              <w:marBottom w:val="0"/>
              <w:divBdr>
                <w:top w:val="none" w:sz="0" w:space="0" w:color="auto"/>
                <w:left w:val="none" w:sz="0" w:space="0" w:color="auto"/>
                <w:bottom w:val="none" w:sz="0" w:space="0" w:color="auto"/>
                <w:right w:val="none" w:sz="0" w:space="0" w:color="auto"/>
              </w:divBdr>
            </w:div>
            <w:div w:id="1665165853">
              <w:marLeft w:val="0"/>
              <w:marRight w:val="0"/>
              <w:marTop w:val="0"/>
              <w:marBottom w:val="0"/>
              <w:divBdr>
                <w:top w:val="none" w:sz="0" w:space="0" w:color="auto"/>
                <w:left w:val="none" w:sz="0" w:space="0" w:color="auto"/>
                <w:bottom w:val="none" w:sz="0" w:space="0" w:color="auto"/>
                <w:right w:val="none" w:sz="0" w:space="0" w:color="auto"/>
              </w:divBdr>
            </w:div>
            <w:div w:id="109668663">
              <w:marLeft w:val="0"/>
              <w:marRight w:val="0"/>
              <w:marTop w:val="0"/>
              <w:marBottom w:val="0"/>
              <w:divBdr>
                <w:top w:val="none" w:sz="0" w:space="0" w:color="auto"/>
                <w:left w:val="none" w:sz="0" w:space="0" w:color="auto"/>
                <w:bottom w:val="none" w:sz="0" w:space="0" w:color="auto"/>
                <w:right w:val="none" w:sz="0" w:space="0" w:color="auto"/>
              </w:divBdr>
            </w:div>
            <w:div w:id="318702867">
              <w:marLeft w:val="0"/>
              <w:marRight w:val="0"/>
              <w:marTop w:val="0"/>
              <w:marBottom w:val="0"/>
              <w:divBdr>
                <w:top w:val="none" w:sz="0" w:space="0" w:color="auto"/>
                <w:left w:val="none" w:sz="0" w:space="0" w:color="auto"/>
                <w:bottom w:val="none" w:sz="0" w:space="0" w:color="auto"/>
                <w:right w:val="none" w:sz="0" w:space="0" w:color="auto"/>
              </w:divBdr>
            </w:div>
            <w:div w:id="647787083">
              <w:marLeft w:val="0"/>
              <w:marRight w:val="0"/>
              <w:marTop w:val="0"/>
              <w:marBottom w:val="0"/>
              <w:divBdr>
                <w:top w:val="none" w:sz="0" w:space="0" w:color="auto"/>
                <w:left w:val="none" w:sz="0" w:space="0" w:color="auto"/>
                <w:bottom w:val="none" w:sz="0" w:space="0" w:color="auto"/>
                <w:right w:val="none" w:sz="0" w:space="0" w:color="auto"/>
              </w:divBdr>
            </w:div>
            <w:div w:id="1076323330">
              <w:marLeft w:val="0"/>
              <w:marRight w:val="0"/>
              <w:marTop w:val="0"/>
              <w:marBottom w:val="0"/>
              <w:divBdr>
                <w:top w:val="none" w:sz="0" w:space="0" w:color="auto"/>
                <w:left w:val="none" w:sz="0" w:space="0" w:color="auto"/>
                <w:bottom w:val="none" w:sz="0" w:space="0" w:color="auto"/>
                <w:right w:val="none" w:sz="0" w:space="0" w:color="auto"/>
              </w:divBdr>
            </w:div>
            <w:div w:id="1237278268">
              <w:marLeft w:val="0"/>
              <w:marRight w:val="0"/>
              <w:marTop w:val="0"/>
              <w:marBottom w:val="0"/>
              <w:divBdr>
                <w:top w:val="none" w:sz="0" w:space="0" w:color="auto"/>
                <w:left w:val="none" w:sz="0" w:space="0" w:color="auto"/>
                <w:bottom w:val="none" w:sz="0" w:space="0" w:color="auto"/>
                <w:right w:val="none" w:sz="0" w:space="0" w:color="auto"/>
              </w:divBdr>
            </w:div>
            <w:div w:id="1178615379">
              <w:marLeft w:val="0"/>
              <w:marRight w:val="0"/>
              <w:marTop w:val="0"/>
              <w:marBottom w:val="0"/>
              <w:divBdr>
                <w:top w:val="none" w:sz="0" w:space="0" w:color="auto"/>
                <w:left w:val="none" w:sz="0" w:space="0" w:color="auto"/>
                <w:bottom w:val="none" w:sz="0" w:space="0" w:color="auto"/>
                <w:right w:val="none" w:sz="0" w:space="0" w:color="auto"/>
              </w:divBdr>
            </w:div>
            <w:div w:id="530536140">
              <w:marLeft w:val="0"/>
              <w:marRight w:val="0"/>
              <w:marTop w:val="0"/>
              <w:marBottom w:val="0"/>
              <w:divBdr>
                <w:top w:val="none" w:sz="0" w:space="0" w:color="auto"/>
                <w:left w:val="none" w:sz="0" w:space="0" w:color="auto"/>
                <w:bottom w:val="none" w:sz="0" w:space="0" w:color="auto"/>
                <w:right w:val="none" w:sz="0" w:space="0" w:color="auto"/>
              </w:divBdr>
            </w:div>
            <w:div w:id="1749620585">
              <w:marLeft w:val="0"/>
              <w:marRight w:val="0"/>
              <w:marTop w:val="0"/>
              <w:marBottom w:val="0"/>
              <w:divBdr>
                <w:top w:val="none" w:sz="0" w:space="0" w:color="auto"/>
                <w:left w:val="none" w:sz="0" w:space="0" w:color="auto"/>
                <w:bottom w:val="none" w:sz="0" w:space="0" w:color="auto"/>
                <w:right w:val="none" w:sz="0" w:space="0" w:color="auto"/>
              </w:divBdr>
            </w:div>
            <w:div w:id="371198877">
              <w:marLeft w:val="0"/>
              <w:marRight w:val="0"/>
              <w:marTop w:val="0"/>
              <w:marBottom w:val="0"/>
              <w:divBdr>
                <w:top w:val="none" w:sz="0" w:space="0" w:color="auto"/>
                <w:left w:val="none" w:sz="0" w:space="0" w:color="auto"/>
                <w:bottom w:val="none" w:sz="0" w:space="0" w:color="auto"/>
                <w:right w:val="none" w:sz="0" w:space="0" w:color="auto"/>
              </w:divBdr>
            </w:div>
            <w:div w:id="547574996">
              <w:marLeft w:val="0"/>
              <w:marRight w:val="0"/>
              <w:marTop w:val="0"/>
              <w:marBottom w:val="0"/>
              <w:divBdr>
                <w:top w:val="none" w:sz="0" w:space="0" w:color="auto"/>
                <w:left w:val="none" w:sz="0" w:space="0" w:color="auto"/>
                <w:bottom w:val="none" w:sz="0" w:space="0" w:color="auto"/>
                <w:right w:val="none" w:sz="0" w:space="0" w:color="auto"/>
              </w:divBdr>
            </w:div>
            <w:div w:id="1661039151">
              <w:marLeft w:val="0"/>
              <w:marRight w:val="0"/>
              <w:marTop w:val="0"/>
              <w:marBottom w:val="0"/>
              <w:divBdr>
                <w:top w:val="none" w:sz="0" w:space="0" w:color="auto"/>
                <w:left w:val="none" w:sz="0" w:space="0" w:color="auto"/>
                <w:bottom w:val="none" w:sz="0" w:space="0" w:color="auto"/>
                <w:right w:val="none" w:sz="0" w:space="0" w:color="auto"/>
              </w:divBdr>
            </w:div>
            <w:div w:id="341008299">
              <w:marLeft w:val="0"/>
              <w:marRight w:val="0"/>
              <w:marTop w:val="0"/>
              <w:marBottom w:val="0"/>
              <w:divBdr>
                <w:top w:val="none" w:sz="0" w:space="0" w:color="auto"/>
                <w:left w:val="none" w:sz="0" w:space="0" w:color="auto"/>
                <w:bottom w:val="none" w:sz="0" w:space="0" w:color="auto"/>
                <w:right w:val="none" w:sz="0" w:space="0" w:color="auto"/>
              </w:divBdr>
            </w:div>
            <w:div w:id="915676138">
              <w:marLeft w:val="0"/>
              <w:marRight w:val="0"/>
              <w:marTop w:val="0"/>
              <w:marBottom w:val="0"/>
              <w:divBdr>
                <w:top w:val="none" w:sz="0" w:space="0" w:color="auto"/>
                <w:left w:val="none" w:sz="0" w:space="0" w:color="auto"/>
                <w:bottom w:val="none" w:sz="0" w:space="0" w:color="auto"/>
                <w:right w:val="none" w:sz="0" w:space="0" w:color="auto"/>
              </w:divBdr>
            </w:div>
            <w:div w:id="1861115933">
              <w:marLeft w:val="0"/>
              <w:marRight w:val="0"/>
              <w:marTop w:val="0"/>
              <w:marBottom w:val="0"/>
              <w:divBdr>
                <w:top w:val="none" w:sz="0" w:space="0" w:color="auto"/>
                <w:left w:val="none" w:sz="0" w:space="0" w:color="auto"/>
                <w:bottom w:val="none" w:sz="0" w:space="0" w:color="auto"/>
                <w:right w:val="none" w:sz="0" w:space="0" w:color="auto"/>
              </w:divBdr>
            </w:div>
            <w:div w:id="1438714932">
              <w:marLeft w:val="0"/>
              <w:marRight w:val="0"/>
              <w:marTop w:val="0"/>
              <w:marBottom w:val="0"/>
              <w:divBdr>
                <w:top w:val="none" w:sz="0" w:space="0" w:color="auto"/>
                <w:left w:val="none" w:sz="0" w:space="0" w:color="auto"/>
                <w:bottom w:val="none" w:sz="0" w:space="0" w:color="auto"/>
                <w:right w:val="none" w:sz="0" w:space="0" w:color="auto"/>
              </w:divBdr>
            </w:div>
            <w:div w:id="825777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643793">
      <w:bodyDiv w:val="1"/>
      <w:marLeft w:val="0"/>
      <w:marRight w:val="0"/>
      <w:marTop w:val="0"/>
      <w:marBottom w:val="0"/>
      <w:divBdr>
        <w:top w:val="none" w:sz="0" w:space="0" w:color="auto"/>
        <w:left w:val="none" w:sz="0" w:space="0" w:color="auto"/>
        <w:bottom w:val="none" w:sz="0" w:space="0" w:color="auto"/>
        <w:right w:val="none" w:sz="0" w:space="0" w:color="auto"/>
      </w:divBdr>
    </w:div>
    <w:div w:id="882668476">
      <w:bodyDiv w:val="1"/>
      <w:marLeft w:val="0"/>
      <w:marRight w:val="0"/>
      <w:marTop w:val="0"/>
      <w:marBottom w:val="0"/>
      <w:divBdr>
        <w:top w:val="none" w:sz="0" w:space="0" w:color="auto"/>
        <w:left w:val="none" w:sz="0" w:space="0" w:color="auto"/>
        <w:bottom w:val="none" w:sz="0" w:space="0" w:color="auto"/>
        <w:right w:val="none" w:sz="0" w:space="0" w:color="auto"/>
      </w:divBdr>
      <w:divsChild>
        <w:div w:id="252587159">
          <w:marLeft w:val="0"/>
          <w:marRight w:val="0"/>
          <w:marTop w:val="0"/>
          <w:marBottom w:val="0"/>
          <w:divBdr>
            <w:top w:val="none" w:sz="0" w:space="0" w:color="auto"/>
            <w:left w:val="none" w:sz="0" w:space="0" w:color="auto"/>
            <w:bottom w:val="none" w:sz="0" w:space="0" w:color="auto"/>
            <w:right w:val="none" w:sz="0" w:space="0" w:color="auto"/>
          </w:divBdr>
          <w:divsChild>
            <w:div w:id="555629217">
              <w:marLeft w:val="0"/>
              <w:marRight w:val="0"/>
              <w:marTop w:val="0"/>
              <w:marBottom w:val="0"/>
              <w:divBdr>
                <w:top w:val="none" w:sz="0" w:space="0" w:color="auto"/>
                <w:left w:val="none" w:sz="0" w:space="0" w:color="auto"/>
                <w:bottom w:val="none" w:sz="0" w:space="0" w:color="auto"/>
                <w:right w:val="none" w:sz="0" w:space="0" w:color="auto"/>
              </w:divBdr>
            </w:div>
            <w:div w:id="1195924593">
              <w:marLeft w:val="0"/>
              <w:marRight w:val="0"/>
              <w:marTop w:val="0"/>
              <w:marBottom w:val="0"/>
              <w:divBdr>
                <w:top w:val="none" w:sz="0" w:space="0" w:color="auto"/>
                <w:left w:val="none" w:sz="0" w:space="0" w:color="auto"/>
                <w:bottom w:val="none" w:sz="0" w:space="0" w:color="auto"/>
                <w:right w:val="none" w:sz="0" w:space="0" w:color="auto"/>
              </w:divBdr>
            </w:div>
            <w:div w:id="1847667543">
              <w:marLeft w:val="0"/>
              <w:marRight w:val="0"/>
              <w:marTop w:val="0"/>
              <w:marBottom w:val="0"/>
              <w:divBdr>
                <w:top w:val="none" w:sz="0" w:space="0" w:color="auto"/>
                <w:left w:val="none" w:sz="0" w:space="0" w:color="auto"/>
                <w:bottom w:val="none" w:sz="0" w:space="0" w:color="auto"/>
                <w:right w:val="none" w:sz="0" w:space="0" w:color="auto"/>
              </w:divBdr>
            </w:div>
            <w:div w:id="769005829">
              <w:marLeft w:val="0"/>
              <w:marRight w:val="0"/>
              <w:marTop w:val="0"/>
              <w:marBottom w:val="0"/>
              <w:divBdr>
                <w:top w:val="none" w:sz="0" w:space="0" w:color="auto"/>
                <w:left w:val="none" w:sz="0" w:space="0" w:color="auto"/>
                <w:bottom w:val="none" w:sz="0" w:space="0" w:color="auto"/>
                <w:right w:val="none" w:sz="0" w:space="0" w:color="auto"/>
              </w:divBdr>
            </w:div>
            <w:div w:id="1656489710">
              <w:marLeft w:val="0"/>
              <w:marRight w:val="0"/>
              <w:marTop w:val="0"/>
              <w:marBottom w:val="0"/>
              <w:divBdr>
                <w:top w:val="none" w:sz="0" w:space="0" w:color="auto"/>
                <w:left w:val="none" w:sz="0" w:space="0" w:color="auto"/>
                <w:bottom w:val="none" w:sz="0" w:space="0" w:color="auto"/>
                <w:right w:val="none" w:sz="0" w:space="0" w:color="auto"/>
              </w:divBdr>
            </w:div>
            <w:div w:id="1917476544">
              <w:marLeft w:val="0"/>
              <w:marRight w:val="0"/>
              <w:marTop w:val="0"/>
              <w:marBottom w:val="0"/>
              <w:divBdr>
                <w:top w:val="none" w:sz="0" w:space="0" w:color="auto"/>
                <w:left w:val="none" w:sz="0" w:space="0" w:color="auto"/>
                <w:bottom w:val="none" w:sz="0" w:space="0" w:color="auto"/>
                <w:right w:val="none" w:sz="0" w:space="0" w:color="auto"/>
              </w:divBdr>
            </w:div>
            <w:div w:id="13266484">
              <w:marLeft w:val="0"/>
              <w:marRight w:val="0"/>
              <w:marTop w:val="0"/>
              <w:marBottom w:val="0"/>
              <w:divBdr>
                <w:top w:val="none" w:sz="0" w:space="0" w:color="auto"/>
                <w:left w:val="none" w:sz="0" w:space="0" w:color="auto"/>
                <w:bottom w:val="none" w:sz="0" w:space="0" w:color="auto"/>
                <w:right w:val="none" w:sz="0" w:space="0" w:color="auto"/>
              </w:divBdr>
            </w:div>
            <w:div w:id="2057387130">
              <w:marLeft w:val="0"/>
              <w:marRight w:val="0"/>
              <w:marTop w:val="0"/>
              <w:marBottom w:val="0"/>
              <w:divBdr>
                <w:top w:val="none" w:sz="0" w:space="0" w:color="auto"/>
                <w:left w:val="none" w:sz="0" w:space="0" w:color="auto"/>
                <w:bottom w:val="none" w:sz="0" w:space="0" w:color="auto"/>
                <w:right w:val="none" w:sz="0" w:space="0" w:color="auto"/>
              </w:divBdr>
            </w:div>
            <w:div w:id="1037508294">
              <w:marLeft w:val="0"/>
              <w:marRight w:val="0"/>
              <w:marTop w:val="0"/>
              <w:marBottom w:val="0"/>
              <w:divBdr>
                <w:top w:val="none" w:sz="0" w:space="0" w:color="auto"/>
                <w:left w:val="none" w:sz="0" w:space="0" w:color="auto"/>
                <w:bottom w:val="none" w:sz="0" w:space="0" w:color="auto"/>
                <w:right w:val="none" w:sz="0" w:space="0" w:color="auto"/>
              </w:divBdr>
            </w:div>
            <w:div w:id="734545588">
              <w:marLeft w:val="0"/>
              <w:marRight w:val="0"/>
              <w:marTop w:val="0"/>
              <w:marBottom w:val="0"/>
              <w:divBdr>
                <w:top w:val="none" w:sz="0" w:space="0" w:color="auto"/>
                <w:left w:val="none" w:sz="0" w:space="0" w:color="auto"/>
                <w:bottom w:val="none" w:sz="0" w:space="0" w:color="auto"/>
                <w:right w:val="none" w:sz="0" w:space="0" w:color="auto"/>
              </w:divBdr>
            </w:div>
            <w:div w:id="262156155">
              <w:marLeft w:val="0"/>
              <w:marRight w:val="0"/>
              <w:marTop w:val="0"/>
              <w:marBottom w:val="0"/>
              <w:divBdr>
                <w:top w:val="none" w:sz="0" w:space="0" w:color="auto"/>
                <w:left w:val="none" w:sz="0" w:space="0" w:color="auto"/>
                <w:bottom w:val="none" w:sz="0" w:space="0" w:color="auto"/>
                <w:right w:val="none" w:sz="0" w:space="0" w:color="auto"/>
              </w:divBdr>
            </w:div>
            <w:div w:id="553080097">
              <w:marLeft w:val="0"/>
              <w:marRight w:val="0"/>
              <w:marTop w:val="0"/>
              <w:marBottom w:val="0"/>
              <w:divBdr>
                <w:top w:val="none" w:sz="0" w:space="0" w:color="auto"/>
                <w:left w:val="none" w:sz="0" w:space="0" w:color="auto"/>
                <w:bottom w:val="none" w:sz="0" w:space="0" w:color="auto"/>
                <w:right w:val="none" w:sz="0" w:space="0" w:color="auto"/>
              </w:divBdr>
            </w:div>
            <w:div w:id="87629337">
              <w:marLeft w:val="0"/>
              <w:marRight w:val="0"/>
              <w:marTop w:val="0"/>
              <w:marBottom w:val="0"/>
              <w:divBdr>
                <w:top w:val="none" w:sz="0" w:space="0" w:color="auto"/>
                <w:left w:val="none" w:sz="0" w:space="0" w:color="auto"/>
                <w:bottom w:val="none" w:sz="0" w:space="0" w:color="auto"/>
                <w:right w:val="none" w:sz="0" w:space="0" w:color="auto"/>
              </w:divBdr>
            </w:div>
            <w:div w:id="1115053119">
              <w:marLeft w:val="0"/>
              <w:marRight w:val="0"/>
              <w:marTop w:val="0"/>
              <w:marBottom w:val="0"/>
              <w:divBdr>
                <w:top w:val="none" w:sz="0" w:space="0" w:color="auto"/>
                <w:left w:val="none" w:sz="0" w:space="0" w:color="auto"/>
                <w:bottom w:val="none" w:sz="0" w:space="0" w:color="auto"/>
                <w:right w:val="none" w:sz="0" w:space="0" w:color="auto"/>
              </w:divBdr>
            </w:div>
            <w:div w:id="234823101">
              <w:marLeft w:val="0"/>
              <w:marRight w:val="0"/>
              <w:marTop w:val="0"/>
              <w:marBottom w:val="0"/>
              <w:divBdr>
                <w:top w:val="none" w:sz="0" w:space="0" w:color="auto"/>
                <w:left w:val="none" w:sz="0" w:space="0" w:color="auto"/>
                <w:bottom w:val="none" w:sz="0" w:space="0" w:color="auto"/>
                <w:right w:val="none" w:sz="0" w:space="0" w:color="auto"/>
              </w:divBdr>
            </w:div>
            <w:div w:id="1708598150">
              <w:marLeft w:val="0"/>
              <w:marRight w:val="0"/>
              <w:marTop w:val="0"/>
              <w:marBottom w:val="0"/>
              <w:divBdr>
                <w:top w:val="none" w:sz="0" w:space="0" w:color="auto"/>
                <w:left w:val="none" w:sz="0" w:space="0" w:color="auto"/>
                <w:bottom w:val="none" w:sz="0" w:space="0" w:color="auto"/>
                <w:right w:val="none" w:sz="0" w:space="0" w:color="auto"/>
              </w:divBdr>
            </w:div>
            <w:div w:id="1739790940">
              <w:marLeft w:val="0"/>
              <w:marRight w:val="0"/>
              <w:marTop w:val="0"/>
              <w:marBottom w:val="0"/>
              <w:divBdr>
                <w:top w:val="none" w:sz="0" w:space="0" w:color="auto"/>
                <w:left w:val="none" w:sz="0" w:space="0" w:color="auto"/>
                <w:bottom w:val="none" w:sz="0" w:space="0" w:color="auto"/>
                <w:right w:val="none" w:sz="0" w:space="0" w:color="auto"/>
              </w:divBdr>
            </w:div>
            <w:div w:id="1211961159">
              <w:marLeft w:val="0"/>
              <w:marRight w:val="0"/>
              <w:marTop w:val="0"/>
              <w:marBottom w:val="0"/>
              <w:divBdr>
                <w:top w:val="none" w:sz="0" w:space="0" w:color="auto"/>
                <w:left w:val="none" w:sz="0" w:space="0" w:color="auto"/>
                <w:bottom w:val="none" w:sz="0" w:space="0" w:color="auto"/>
                <w:right w:val="none" w:sz="0" w:space="0" w:color="auto"/>
              </w:divBdr>
            </w:div>
            <w:div w:id="892279073">
              <w:marLeft w:val="0"/>
              <w:marRight w:val="0"/>
              <w:marTop w:val="0"/>
              <w:marBottom w:val="0"/>
              <w:divBdr>
                <w:top w:val="none" w:sz="0" w:space="0" w:color="auto"/>
                <w:left w:val="none" w:sz="0" w:space="0" w:color="auto"/>
                <w:bottom w:val="none" w:sz="0" w:space="0" w:color="auto"/>
                <w:right w:val="none" w:sz="0" w:space="0" w:color="auto"/>
              </w:divBdr>
            </w:div>
            <w:div w:id="659312991">
              <w:marLeft w:val="0"/>
              <w:marRight w:val="0"/>
              <w:marTop w:val="0"/>
              <w:marBottom w:val="0"/>
              <w:divBdr>
                <w:top w:val="none" w:sz="0" w:space="0" w:color="auto"/>
                <w:left w:val="none" w:sz="0" w:space="0" w:color="auto"/>
                <w:bottom w:val="none" w:sz="0" w:space="0" w:color="auto"/>
                <w:right w:val="none" w:sz="0" w:space="0" w:color="auto"/>
              </w:divBdr>
            </w:div>
            <w:div w:id="1077246701">
              <w:marLeft w:val="0"/>
              <w:marRight w:val="0"/>
              <w:marTop w:val="0"/>
              <w:marBottom w:val="0"/>
              <w:divBdr>
                <w:top w:val="none" w:sz="0" w:space="0" w:color="auto"/>
                <w:left w:val="none" w:sz="0" w:space="0" w:color="auto"/>
                <w:bottom w:val="none" w:sz="0" w:space="0" w:color="auto"/>
                <w:right w:val="none" w:sz="0" w:space="0" w:color="auto"/>
              </w:divBdr>
            </w:div>
            <w:div w:id="1898320581">
              <w:marLeft w:val="0"/>
              <w:marRight w:val="0"/>
              <w:marTop w:val="0"/>
              <w:marBottom w:val="0"/>
              <w:divBdr>
                <w:top w:val="none" w:sz="0" w:space="0" w:color="auto"/>
                <w:left w:val="none" w:sz="0" w:space="0" w:color="auto"/>
                <w:bottom w:val="none" w:sz="0" w:space="0" w:color="auto"/>
                <w:right w:val="none" w:sz="0" w:space="0" w:color="auto"/>
              </w:divBdr>
            </w:div>
            <w:div w:id="587925861">
              <w:marLeft w:val="0"/>
              <w:marRight w:val="0"/>
              <w:marTop w:val="0"/>
              <w:marBottom w:val="0"/>
              <w:divBdr>
                <w:top w:val="none" w:sz="0" w:space="0" w:color="auto"/>
                <w:left w:val="none" w:sz="0" w:space="0" w:color="auto"/>
                <w:bottom w:val="none" w:sz="0" w:space="0" w:color="auto"/>
                <w:right w:val="none" w:sz="0" w:space="0" w:color="auto"/>
              </w:divBdr>
            </w:div>
            <w:div w:id="1734811294">
              <w:marLeft w:val="0"/>
              <w:marRight w:val="0"/>
              <w:marTop w:val="0"/>
              <w:marBottom w:val="0"/>
              <w:divBdr>
                <w:top w:val="none" w:sz="0" w:space="0" w:color="auto"/>
                <w:left w:val="none" w:sz="0" w:space="0" w:color="auto"/>
                <w:bottom w:val="none" w:sz="0" w:space="0" w:color="auto"/>
                <w:right w:val="none" w:sz="0" w:space="0" w:color="auto"/>
              </w:divBdr>
            </w:div>
            <w:div w:id="459305421">
              <w:marLeft w:val="0"/>
              <w:marRight w:val="0"/>
              <w:marTop w:val="0"/>
              <w:marBottom w:val="0"/>
              <w:divBdr>
                <w:top w:val="none" w:sz="0" w:space="0" w:color="auto"/>
                <w:left w:val="none" w:sz="0" w:space="0" w:color="auto"/>
                <w:bottom w:val="none" w:sz="0" w:space="0" w:color="auto"/>
                <w:right w:val="none" w:sz="0" w:space="0" w:color="auto"/>
              </w:divBdr>
            </w:div>
            <w:div w:id="1773091344">
              <w:marLeft w:val="0"/>
              <w:marRight w:val="0"/>
              <w:marTop w:val="0"/>
              <w:marBottom w:val="0"/>
              <w:divBdr>
                <w:top w:val="none" w:sz="0" w:space="0" w:color="auto"/>
                <w:left w:val="none" w:sz="0" w:space="0" w:color="auto"/>
                <w:bottom w:val="none" w:sz="0" w:space="0" w:color="auto"/>
                <w:right w:val="none" w:sz="0" w:space="0" w:color="auto"/>
              </w:divBdr>
            </w:div>
            <w:div w:id="480582165">
              <w:marLeft w:val="0"/>
              <w:marRight w:val="0"/>
              <w:marTop w:val="0"/>
              <w:marBottom w:val="0"/>
              <w:divBdr>
                <w:top w:val="none" w:sz="0" w:space="0" w:color="auto"/>
                <w:left w:val="none" w:sz="0" w:space="0" w:color="auto"/>
                <w:bottom w:val="none" w:sz="0" w:space="0" w:color="auto"/>
                <w:right w:val="none" w:sz="0" w:space="0" w:color="auto"/>
              </w:divBdr>
            </w:div>
            <w:div w:id="667951836">
              <w:marLeft w:val="0"/>
              <w:marRight w:val="0"/>
              <w:marTop w:val="0"/>
              <w:marBottom w:val="0"/>
              <w:divBdr>
                <w:top w:val="none" w:sz="0" w:space="0" w:color="auto"/>
                <w:left w:val="none" w:sz="0" w:space="0" w:color="auto"/>
                <w:bottom w:val="none" w:sz="0" w:space="0" w:color="auto"/>
                <w:right w:val="none" w:sz="0" w:space="0" w:color="auto"/>
              </w:divBdr>
            </w:div>
            <w:div w:id="1822573686">
              <w:marLeft w:val="0"/>
              <w:marRight w:val="0"/>
              <w:marTop w:val="0"/>
              <w:marBottom w:val="0"/>
              <w:divBdr>
                <w:top w:val="none" w:sz="0" w:space="0" w:color="auto"/>
                <w:left w:val="none" w:sz="0" w:space="0" w:color="auto"/>
                <w:bottom w:val="none" w:sz="0" w:space="0" w:color="auto"/>
                <w:right w:val="none" w:sz="0" w:space="0" w:color="auto"/>
              </w:divBdr>
            </w:div>
            <w:div w:id="1896700356">
              <w:marLeft w:val="0"/>
              <w:marRight w:val="0"/>
              <w:marTop w:val="0"/>
              <w:marBottom w:val="0"/>
              <w:divBdr>
                <w:top w:val="none" w:sz="0" w:space="0" w:color="auto"/>
                <w:left w:val="none" w:sz="0" w:space="0" w:color="auto"/>
                <w:bottom w:val="none" w:sz="0" w:space="0" w:color="auto"/>
                <w:right w:val="none" w:sz="0" w:space="0" w:color="auto"/>
              </w:divBdr>
            </w:div>
            <w:div w:id="1623922841">
              <w:marLeft w:val="0"/>
              <w:marRight w:val="0"/>
              <w:marTop w:val="0"/>
              <w:marBottom w:val="0"/>
              <w:divBdr>
                <w:top w:val="none" w:sz="0" w:space="0" w:color="auto"/>
                <w:left w:val="none" w:sz="0" w:space="0" w:color="auto"/>
                <w:bottom w:val="none" w:sz="0" w:space="0" w:color="auto"/>
                <w:right w:val="none" w:sz="0" w:space="0" w:color="auto"/>
              </w:divBdr>
            </w:div>
            <w:div w:id="861211128">
              <w:marLeft w:val="0"/>
              <w:marRight w:val="0"/>
              <w:marTop w:val="0"/>
              <w:marBottom w:val="0"/>
              <w:divBdr>
                <w:top w:val="none" w:sz="0" w:space="0" w:color="auto"/>
                <w:left w:val="none" w:sz="0" w:space="0" w:color="auto"/>
                <w:bottom w:val="none" w:sz="0" w:space="0" w:color="auto"/>
                <w:right w:val="none" w:sz="0" w:space="0" w:color="auto"/>
              </w:divBdr>
            </w:div>
            <w:div w:id="1957633169">
              <w:marLeft w:val="0"/>
              <w:marRight w:val="0"/>
              <w:marTop w:val="0"/>
              <w:marBottom w:val="0"/>
              <w:divBdr>
                <w:top w:val="none" w:sz="0" w:space="0" w:color="auto"/>
                <w:left w:val="none" w:sz="0" w:space="0" w:color="auto"/>
                <w:bottom w:val="none" w:sz="0" w:space="0" w:color="auto"/>
                <w:right w:val="none" w:sz="0" w:space="0" w:color="auto"/>
              </w:divBdr>
            </w:div>
            <w:div w:id="102385603">
              <w:marLeft w:val="0"/>
              <w:marRight w:val="0"/>
              <w:marTop w:val="0"/>
              <w:marBottom w:val="0"/>
              <w:divBdr>
                <w:top w:val="none" w:sz="0" w:space="0" w:color="auto"/>
                <w:left w:val="none" w:sz="0" w:space="0" w:color="auto"/>
                <w:bottom w:val="none" w:sz="0" w:space="0" w:color="auto"/>
                <w:right w:val="none" w:sz="0" w:space="0" w:color="auto"/>
              </w:divBdr>
            </w:div>
            <w:div w:id="750812781">
              <w:marLeft w:val="0"/>
              <w:marRight w:val="0"/>
              <w:marTop w:val="0"/>
              <w:marBottom w:val="0"/>
              <w:divBdr>
                <w:top w:val="none" w:sz="0" w:space="0" w:color="auto"/>
                <w:left w:val="none" w:sz="0" w:space="0" w:color="auto"/>
                <w:bottom w:val="none" w:sz="0" w:space="0" w:color="auto"/>
                <w:right w:val="none" w:sz="0" w:space="0" w:color="auto"/>
              </w:divBdr>
            </w:div>
            <w:div w:id="928848997">
              <w:marLeft w:val="0"/>
              <w:marRight w:val="0"/>
              <w:marTop w:val="0"/>
              <w:marBottom w:val="0"/>
              <w:divBdr>
                <w:top w:val="none" w:sz="0" w:space="0" w:color="auto"/>
                <w:left w:val="none" w:sz="0" w:space="0" w:color="auto"/>
                <w:bottom w:val="none" w:sz="0" w:space="0" w:color="auto"/>
                <w:right w:val="none" w:sz="0" w:space="0" w:color="auto"/>
              </w:divBdr>
            </w:div>
            <w:div w:id="1285622117">
              <w:marLeft w:val="0"/>
              <w:marRight w:val="0"/>
              <w:marTop w:val="0"/>
              <w:marBottom w:val="0"/>
              <w:divBdr>
                <w:top w:val="none" w:sz="0" w:space="0" w:color="auto"/>
                <w:left w:val="none" w:sz="0" w:space="0" w:color="auto"/>
                <w:bottom w:val="none" w:sz="0" w:space="0" w:color="auto"/>
                <w:right w:val="none" w:sz="0" w:space="0" w:color="auto"/>
              </w:divBdr>
            </w:div>
            <w:div w:id="2089113869">
              <w:marLeft w:val="0"/>
              <w:marRight w:val="0"/>
              <w:marTop w:val="0"/>
              <w:marBottom w:val="0"/>
              <w:divBdr>
                <w:top w:val="none" w:sz="0" w:space="0" w:color="auto"/>
                <w:left w:val="none" w:sz="0" w:space="0" w:color="auto"/>
                <w:bottom w:val="none" w:sz="0" w:space="0" w:color="auto"/>
                <w:right w:val="none" w:sz="0" w:space="0" w:color="auto"/>
              </w:divBdr>
            </w:div>
            <w:div w:id="1948804181">
              <w:marLeft w:val="0"/>
              <w:marRight w:val="0"/>
              <w:marTop w:val="0"/>
              <w:marBottom w:val="0"/>
              <w:divBdr>
                <w:top w:val="none" w:sz="0" w:space="0" w:color="auto"/>
                <w:left w:val="none" w:sz="0" w:space="0" w:color="auto"/>
                <w:bottom w:val="none" w:sz="0" w:space="0" w:color="auto"/>
                <w:right w:val="none" w:sz="0" w:space="0" w:color="auto"/>
              </w:divBdr>
            </w:div>
            <w:div w:id="859470562">
              <w:marLeft w:val="0"/>
              <w:marRight w:val="0"/>
              <w:marTop w:val="0"/>
              <w:marBottom w:val="0"/>
              <w:divBdr>
                <w:top w:val="none" w:sz="0" w:space="0" w:color="auto"/>
                <w:left w:val="none" w:sz="0" w:space="0" w:color="auto"/>
                <w:bottom w:val="none" w:sz="0" w:space="0" w:color="auto"/>
                <w:right w:val="none" w:sz="0" w:space="0" w:color="auto"/>
              </w:divBdr>
            </w:div>
            <w:div w:id="1366759588">
              <w:marLeft w:val="0"/>
              <w:marRight w:val="0"/>
              <w:marTop w:val="0"/>
              <w:marBottom w:val="0"/>
              <w:divBdr>
                <w:top w:val="none" w:sz="0" w:space="0" w:color="auto"/>
                <w:left w:val="none" w:sz="0" w:space="0" w:color="auto"/>
                <w:bottom w:val="none" w:sz="0" w:space="0" w:color="auto"/>
                <w:right w:val="none" w:sz="0" w:space="0" w:color="auto"/>
              </w:divBdr>
            </w:div>
            <w:div w:id="1711566647">
              <w:marLeft w:val="0"/>
              <w:marRight w:val="0"/>
              <w:marTop w:val="0"/>
              <w:marBottom w:val="0"/>
              <w:divBdr>
                <w:top w:val="none" w:sz="0" w:space="0" w:color="auto"/>
                <w:left w:val="none" w:sz="0" w:space="0" w:color="auto"/>
                <w:bottom w:val="none" w:sz="0" w:space="0" w:color="auto"/>
                <w:right w:val="none" w:sz="0" w:space="0" w:color="auto"/>
              </w:divBdr>
            </w:div>
            <w:div w:id="711417213">
              <w:marLeft w:val="0"/>
              <w:marRight w:val="0"/>
              <w:marTop w:val="0"/>
              <w:marBottom w:val="0"/>
              <w:divBdr>
                <w:top w:val="none" w:sz="0" w:space="0" w:color="auto"/>
                <w:left w:val="none" w:sz="0" w:space="0" w:color="auto"/>
                <w:bottom w:val="none" w:sz="0" w:space="0" w:color="auto"/>
                <w:right w:val="none" w:sz="0" w:space="0" w:color="auto"/>
              </w:divBdr>
            </w:div>
            <w:div w:id="986476034">
              <w:marLeft w:val="0"/>
              <w:marRight w:val="0"/>
              <w:marTop w:val="0"/>
              <w:marBottom w:val="0"/>
              <w:divBdr>
                <w:top w:val="none" w:sz="0" w:space="0" w:color="auto"/>
                <w:left w:val="none" w:sz="0" w:space="0" w:color="auto"/>
                <w:bottom w:val="none" w:sz="0" w:space="0" w:color="auto"/>
                <w:right w:val="none" w:sz="0" w:space="0" w:color="auto"/>
              </w:divBdr>
            </w:div>
            <w:div w:id="1968970934">
              <w:marLeft w:val="0"/>
              <w:marRight w:val="0"/>
              <w:marTop w:val="0"/>
              <w:marBottom w:val="0"/>
              <w:divBdr>
                <w:top w:val="none" w:sz="0" w:space="0" w:color="auto"/>
                <w:left w:val="none" w:sz="0" w:space="0" w:color="auto"/>
                <w:bottom w:val="none" w:sz="0" w:space="0" w:color="auto"/>
                <w:right w:val="none" w:sz="0" w:space="0" w:color="auto"/>
              </w:divBdr>
            </w:div>
            <w:div w:id="7873895">
              <w:marLeft w:val="0"/>
              <w:marRight w:val="0"/>
              <w:marTop w:val="0"/>
              <w:marBottom w:val="0"/>
              <w:divBdr>
                <w:top w:val="none" w:sz="0" w:space="0" w:color="auto"/>
                <w:left w:val="none" w:sz="0" w:space="0" w:color="auto"/>
                <w:bottom w:val="none" w:sz="0" w:space="0" w:color="auto"/>
                <w:right w:val="none" w:sz="0" w:space="0" w:color="auto"/>
              </w:divBdr>
            </w:div>
            <w:div w:id="26756378">
              <w:marLeft w:val="0"/>
              <w:marRight w:val="0"/>
              <w:marTop w:val="0"/>
              <w:marBottom w:val="0"/>
              <w:divBdr>
                <w:top w:val="none" w:sz="0" w:space="0" w:color="auto"/>
                <w:left w:val="none" w:sz="0" w:space="0" w:color="auto"/>
                <w:bottom w:val="none" w:sz="0" w:space="0" w:color="auto"/>
                <w:right w:val="none" w:sz="0" w:space="0" w:color="auto"/>
              </w:divBdr>
            </w:div>
            <w:div w:id="155001190">
              <w:marLeft w:val="0"/>
              <w:marRight w:val="0"/>
              <w:marTop w:val="0"/>
              <w:marBottom w:val="0"/>
              <w:divBdr>
                <w:top w:val="none" w:sz="0" w:space="0" w:color="auto"/>
                <w:left w:val="none" w:sz="0" w:space="0" w:color="auto"/>
                <w:bottom w:val="none" w:sz="0" w:space="0" w:color="auto"/>
                <w:right w:val="none" w:sz="0" w:space="0" w:color="auto"/>
              </w:divBdr>
            </w:div>
            <w:div w:id="1411149904">
              <w:marLeft w:val="0"/>
              <w:marRight w:val="0"/>
              <w:marTop w:val="0"/>
              <w:marBottom w:val="0"/>
              <w:divBdr>
                <w:top w:val="none" w:sz="0" w:space="0" w:color="auto"/>
                <w:left w:val="none" w:sz="0" w:space="0" w:color="auto"/>
                <w:bottom w:val="none" w:sz="0" w:space="0" w:color="auto"/>
                <w:right w:val="none" w:sz="0" w:space="0" w:color="auto"/>
              </w:divBdr>
            </w:div>
            <w:div w:id="1515806871">
              <w:marLeft w:val="0"/>
              <w:marRight w:val="0"/>
              <w:marTop w:val="0"/>
              <w:marBottom w:val="0"/>
              <w:divBdr>
                <w:top w:val="none" w:sz="0" w:space="0" w:color="auto"/>
                <w:left w:val="none" w:sz="0" w:space="0" w:color="auto"/>
                <w:bottom w:val="none" w:sz="0" w:space="0" w:color="auto"/>
                <w:right w:val="none" w:sz="0" w:space="0" w:color="auto"/>
              </w:divBdr>
            </w:div>
            <w:div w:id="814757109">
              <w:marLeft w:val="0"/>
              <w:marRight w:val="0"/>
              <w:marTop w:val="0"/>
              <w:marBottom w:val="0"/>
              <w:divBdr>
                <w:top w:val="none" w:sz="0" w:space="0" w:color="auto"/>
                <w:left w:val="none" w:sz="0" w:space="0" w:color="auto"/>
                <w:bottom w:val="none" w:sz="0" w:space="0" w:color="auto"/>
                <w:right w:val="none" w:sz="0" w:space="0" w:color="auto"/>
              </w:divBdr>
            </w:div>
            <w:div w:id="715816953">
              <w:marLeft w:val="0"/>
              <w:marRight w:val="0"/>
              <w:marTop w:val="0"/>
              <w:marBottom w:val="0"/>
              <w:divBdr>
                <w:top w:val="none" w:sz="0" w:space="0" w:color="auto"/>
                <w:left w:val="none" w:sz="0" w:space="0" w:color="auto"/>
                <w:bottom w:val="none" w:sz="0" w:space="0" w:color="auto"/>
                <w:right w:val="none" w:sz="0" w:space="0" w:color="auto"/>
              </w:divBdr>
            </w:div>
            <w:div w:id="654070251">
              <w:marLeft w:val="0"/>
              <w:marRight w:val="0"/>
              <w:marTop w:val="0"/>
              <w:marBottom w:val="0"/>
              <w:divBdr>
                <w:top w:val="none" w:sz="0" w:space="0" w:color="auto"/>
                <w:left w:val="none" w:sz="0" w:space="0" w:color="auto"/>
                <w:bottom w:val="none" w:sz="0" w:space="0" w:color="auto"/>
                <w:right w:val="none" w:sz="0" w:space="0" w:color="auto"/>
              </w:divBdr>
            </w:div>
            <w:div w:id="1368216812">
              <w:marLeft w:val="0"/>
              <w:marRight w:val="0"/>
              <w:marTop w:val="0"/>
              <w:marBottom w:val="0"/>
              <w:divBdr>
                <w:top w:val="none" w:sz="0" w:space="0" w:color="auto"/>
                <w:left w:val="none" w:sz="0" w:space="0" w:color="auto"/>
                <w:bottom w:val="none" w:sz="0" w:space="0" w:color="auto"/>
                <w:right w:val="none" w:sz="0" w:space="0" w:color="auto"/>
              </w:divBdr>
            </w:div>
            <w:div w:id="222645172">
              <w:marLeft w:val="0"/>
              <w:marRight w:val="0"/>
              <w:marTop w:val="0"/>
              <w:marBottom w:val="0"/>
              <w:divBdr>
                <w:top w:val="none" w:sz="0" w:space="0" w:color="auto"/>
                <w:left w:val="none" w:sz="0" w:space="0" w:color="auto"/>
                <w:bottom w:val="none" w:sz="0" w:space="0" w:color="auto"/>
                <w:right w:val="none" w:sz="0" w:space="0" w:color="auto"/>
              </w:divBdr>
            </w:div>
            <w:div w:id="1606838493">
              <w:marLeft w:val="0"/>
              <w:marRight w:val="0"/>
              <w:marTop w:val="0"/>
              <w:marBottom w:val="0"/>
              <w:divBdr>
                <w:top w:val="none" w:sz="0" w:space="0" w:color="auto"/>
                <w:left w:val="none" w:sz="0" w:space="0" w:color="auto"/>
                <w:bottom w:val="none" w:sz="0" w:space="0" w:color="auto"/>
                <w:right w:val="none" w:sz="0" w:space="0" w:color="auto"/>
              </w:divBdr>
            </w:div>
            <w:div w:id="2093357545">
              <w:marLeft w:val="0"/>
              <w:marRight w:val="0"/>
              <w:marTop w:val="0"/>
              <w:marBottom w:val="0"/>
              <w:divBdr>
                <w:top w:val="none" w:sz="0" w:space="0" w:color="auto"/>
                <w:left w:val="none" w:sz="0" w:space="0" w:color="auto"/>
                <w:bottom w:val="none" w:sz="0" w:space="0" w:color="auto"/>
                <w:right w:val="none" w:sz="0" w:space="0" w:color="auto"/>
              </w:divBdr>
            </w:div>
            <w:div w:id="292909901">
              <w:marLeft w:val="0"/>
              <w:marRight w:val="0"/>
              <w:marTop w:val="0"/>
              <w:marBottom w:val="0"/>
              <w:divBdr>
                <w:top w:val="none" w:sz="0" w:space="0" w:color="auto"/>
                <w:left w:val="none" w:sz="0" w:space="0" w:color="auto"/>
                <w:bottom w:val="none" w:sz="0" w:space="0" w:color="auto"/>
                <w:right w:val="none" w:sz="0" w:space="0" w:color="auto"/>
              </w:divBdr>
            </w:div>
            <w:div w:id="1830634651">
              <w:marLeft w:val="0"/>
              <w:marRight w:val="0"/>
              <w:marTop w:val="0"/>
              <w:marBottom w:val="0"/>
              <w:divBdr>
                <w:top w:val="none" w:sz="0" w:space="0" w:color="auto"/>
                <w:left w:val="none" w:sz="0" w:space="0" w:color="auto"/>
                <w:bottom w:val="none" w:sz="0" w:space="0" w:color="auto"/>
                <w:right w:val="none" w:sz="0" w:space="0" w:color="auto"/>
              </w:divBdr>
            </w:div>
            <w:div w:id="343676220">
              <w:marLeft w:val="0"/>
              <w:marRight w:val="0"/>
              <w:marTop w:val="0"/>
              <w:marBottom w:val="0"/>
              <w:divBdr>
                <w:top w:val="none" w:sz="0" w:space="0" w:color="auto"/>
                <w:left w:val="none" w:sz="0" w:space="0" w:color="auto"/>
                <w:bottom w:val="none" w:sz="0" w:space="0" w:color="auto"/>
                <w:right w:val="none" w:sz="0" w:space="0" w:color="auto"/>
              </w:divBdr>
            </w:div>
            <w:div w:id="479733907">
              <w:marLeft w:val="0"/>
              <w:marRight w:val="0"/>
              <w:marTop w:val="0"/>
              <w:marBottom w:val="0"/>
              <w:divBdr>
                <w:top w:val="none" w:sz="0" w:space="0" w:color="auto"/>
                <w:left w:val="none" w:sz="0" w:space="0" w:color="auto"/>
                <w:bottom w:val="none" w:sz="0" w:space="0" w:color="auto"/>
                <w:right w:val="none" w:sz="0" w:space="0" w:color="auto"/>
              </w:divBdr>
            </w:div>
            <w:div w:id="653222377">
              <w:marLeft w:val="0"/>
              <w:marRight w:val="0"/>
              <w:marTop w:val="0"/>
              <w:marBottom w:val="0"/>
              <w:divBdr>
                <w:top w:val="none" w:sz="0" w:space="0" w:color="auto"/>
                <w:left w:val="none" w:sz="0" w:space="0" w:color="auto"/>
                <w:bottom w:val="none" w:sz="0" w:space="0" w:color="auto"/>
                <w:right w:val="none" w:sz="0" w:space="0" w:color="auto"/>
              </w:divBdr>
            </w:div>
            <w:div w:id="1236940561">
              <w:marLeft w:val="0"/>
              <w:marRight w:val="0"/>
              <w:marTop w:val="0"/>
              <w:marBottom w:val="0"/>
              <w:divBdr>
                <w:top w:val="none" w:sz="0" w:space="0" w:color="auto"/>
                <w:left w:val="none" w:sz="0" w:space="0" w:color="auto"/>
                <w:bottom w:val="none" w:sz="0" w:space="0" w:color="auto"/>
                <w:right w:val="none" w:sz="0" w:space="0" w:color="auto"/>
              </w:divBdr>
            </w:div>
            <w:div w:id="784467435">
              <w:marLeft w:val="0"/>
              <w:marRight w:val="0"/>
              <w:marTop w:val="0"/>
              <w:marBottom w:val="0"/>
              <w:divBdr>
                <w:top w:val="none" w:sz="0" w:space="0" w:color="auto"/>
                <w:left w:val="none" w:sz="0" w:space="0" w:color="auto"/>
                <w:bottom w:val="none" w:sz="0" w:space="0" w:color="auto"/>
                <w:right w:val="none" w:sz="0" w:space="0" w:color="auto"/>
              </w:divBdr>
            </w:div>
            <w:div w:id="480119978">
              <w:marLeft w:val="0"/>
              <w:marRight w:val="0"/>
              <w:marTop w:val="0"/>
              <w:marBottom w:val="0"/>
              <w:divBdr>
                <w:top w:val="none" w:sz="0" w:space="0" w:color="auto"/>
                <w:left w:val="none" w:sz="0" w:space="0" w:color="auto"/>
                <w:bottom w:val="none" w:sz="0" w:space="0" w:color="auto"/>
                <w:right w:val="none" w:sz="0" w:space="0" w:color="auto"/>
              </w:divBdr>
            </w:div>
            <w:div w:id="1704204399">
              <w:marLeft w:val="0"/>
              <w:marRight w:val="0"/>
              <w:marTop w:val="0"/>
              <w:marBottom w:val="0"/>
              <w:divBdr>
                <w:top w:val="none" w:sz="0" w:space="0" w:color="auto"/>
                <w:left w:val="none" w:sz="0" w:space="0" w:color="auto"/>
                <w:bottom w:val="none" w:sz="0" w:space="0" w:color="auto"/>
                <w:right w:val="none" w:sz="0" w:space="0" w:color="auto"/>
              </w:divBdr>
            </w:div>
            <w:div w:id="1790202996">
              <w:marLeft w:val="0"/>
              <w:marRight w:val="0"/>
              <w:marTop w:val="0"/>
              <w:marBottom w:val="0"/>
              <w:divBdr>
                <w:top w:val="none" w:sz="0" w:space="0" w:color="auto"/>
                <w:left w:val="none" w:sz="0" w:space="0" w:color="auto"/>
                <w:bottom w:val="none" w:sz="0" w:space="0" w:color="auto"/>
                <w:right w:val="none" w:sz="0" w:space="0" w:color="auto"/>
              </w:divBdr>
            </w:div>
            <w:div w:id="175775256">
              <w:marLeft w:val="0"/>
              <w:marRight w:val="0"/>
              <w:marTop w:val="0"/>
              <w:marBottom w:val="0"/>
              <w:divBdr>
                <w:top w:val="none" w:sz="0" w:space="0" w:color="auto"/>
                <w:left w:val="none" w:sz="0" w:space="0" w:color="auto"/>
                <w:bottom w:val="none" w:sz="0" w:space="0" w:color="auto"/>
                <w:right w:val="none" w:sz="0" w:space="0" w:color="auto"/>
              </w:divBdr>
            </w:div>
            <w:div w:id="148987445">
              <w:marLeft w:val="0"/>
              <w:marRight w:val="0"/>
              <w:marTop w:val="0"/>
              <w:marBottom w:val="0"/>
              <w:divBdr>
                <w:top w:val="none" w:sz="0" w:space="0" w:color="auto"/>
                <w:left w:val="none" w:sz="0" w:space="0" w:color="auto"/>
                <w:bottom w:val="none" w:sz="0" w:space="0" w:color="auto"/>
                <w:right w:val="none" w:sz="0" w:space="0" w:color="auto"/>
              </w:divBdr>
            </w:div>
            <w:div w:id="1309283032">
              <w:marLeft w:val="0"/>
              <w:marRight w:val="0"/>
              <w:marTop w:val="0"/>
              <w:marBottom w:val="0"/>
              <w:divBdr>
                <w:top w:val="none" w:sz="0" w:space="0" w:color="auto"/>
                <w:left w:val="none" w:sz="0" w:space="0" w:color="auto"/>
                <w:bottom w:val="none" w:sz="0" w:space="0" w:color="auto"/>
                <w:right w:val="none" w:sz="0" w:space="0" w:color="auto"/>
              </w:divBdr>
            </w:div>
            <w:div w:id="2051563627">
              <w:marLeft w:val="0"/>
              <w:marRight w:val="0"/>
              <w:marTop w:val="0"/>
              <w:marBottom w:val="0"/>
              <w:divBdr>
                <w:top w:val="none" w:sz="0" w:space="0" w:color="auto"/>
                <w:left w:val="none" w:sz="0" w:space="0" w:color="auto"/>
                <w:bottom w:val="none" w:sz="0" w:space="0" w:color="auto"/>
                <w:right w:val="none" w:sz="0" w:space="0" w:color="auto"/>
              </w:divBdr>
            </w:div>
            <w:div w:id="540480629">
              <w:marLeft w:val="0"/>
              <w:marRight w:val="0"/>
              <w:marTop w:val="0"/>
              <w:marBottom w:val="0"/>
              <w:divBdr>
                <w:top w:val="none" w:sz="0" w:space="0" w:color="auto"/>
                <w:left w:val="none" w:sz="0" w:space="0" w:color="auto"/>
                <w:bottom w:val="none" w:sz="0" w:space="0" w:color="auto"/>
                <w:right w:val="none" w:sz="0" w:space="0" w:color="auto"/>
              </w:divBdr>
            </w:div>
            <w:div w:id="1412240120">
              <w:marLeft w:val="0"/>
              <w:marRight w:val="0"/>
              <w:marTop w:val="0"/>
              <w:marBottom w:val="0"/>
              <w:divBdr>
                <w:top w:val="none" w:sz="0" w:space="0" w:color="auto"/>
                <w:left w:val="none" w:sz="0" w:space="0" w:color="auto"/>
                <w:bottom w:val="none" w:sz="0" w:space="0" w:color="auto"/>
                <w:right w:val="none" w:sz="0" w:space="0" w:color="auto"/>
              </w:divBdr>
            </w:div>
            <w:div w:id="1402095878">
              <w:marLeft w:val="0"/>
              <w:marRight w:val="0"/>
              <w:marTop w:val="0"/>
              <w:marBottom w:val="0"/>
              <w:divBdr>
                <w:top w:val="none" w:sz="0" w:space="0" w:color="auto"/>
                <w:left w:val="none" w:sz="0" w:space="0" w:color="auto"/>
                <w:bottom w:val="none" w:sz="0" w:space="0" w:color="auto"/>
                <w:right w:val="none" w:sz="0" w:space="0" w:color="auto"/>
              </w:divBdr>
            </w:div>
            <w:div w:id="332028448">
              <w:marLeft w:val="0"/>
              <w:marRight w:val="0"/>
              <w:marTop w:val="0"/>
              <w:marBottom w:val="0"/>
              <w:divBdr>
                <w:top w:val="none" w:sz="0" w:space="0" w:color="auto"/>
                <w:left w:val="none" w:sz="0" w:space="0" w:color="auto"/>
                <w:bottom w:val="none" w:sz="0" w:space="0" w:color="auto"/>
                <w:right w:val="none" w:sz="0" w:space="0" w:color="auto"/>
              </w:divBdr>
            </w:div>
            <w:div w:id="795028834">
              <w:marLeft w:val="0"/>
              <w:marRight w:val="0"/>
              <w:marTop w:val="0"/>
              <w:marBottom w:val="0"/>
              <w:divBdr>
                <w:top w:val="none" w:sz="0" w:space="0" w:color="auto"/>
                <w:left w:val="none" w:sz="0" w:space="0" w:color="auto"/>
                <w:bottom w:val="none" w:sz="0" w:space="0" w:color="auto"/>
                <w:right w:val="none" w:sz="0" w:space="0" w:color="auto"/>
              </w:divBdr>
            </w:div>
            <w:div w:id="800806569">
              <w:marLeft w:val="0"/>
              <w:marRight w:val="0"/>
              <w:marTop w:val="0"/>
              <w:marBottom w:val="0"/>
              <w:divBdr>
                <w:top w:val="none" w:sz="0" w:space="0" w:color="auto"/>
                <w:left w:val="none" w:sz="0" w:space="0" w:color="auto"/>
                <w:bottom w:val="none" w:sz="0" w:space="0" w:color="auto"/>
                <w:right w:val="none" w:sz="0" w:space="0" w:color="auto"/>
              </w:divBdr>
            </w:div>
            <w:div w:id="1083645757">
              <w:marLeft w:val="0"/>
              <w:marRight w:val="0"/>
              <w:marTop w:val="0"/>
              <w:marBottom w:val="0"/>
              <w:divBdr>
                <w:top w:val="none" w:sz="0" w:space="0" w:color="auto"/>
                <w:left w:val="none" w:sz="0" w:space="0" w:color="auto"/>
                <w:bottom w:val="none" w:sz="0" w:space="0" w:color="auto"/>
                <w:right w:val="none" w:sz="0" w:space="0" w:color="auto"/>
              </w:divBdr>
            </w:div>
            <w:div w:id="79181050">
              <w:marLeft w:val="0"/>
              <w:marRight w:val="0"/>
              <w:marTop w:val="0"/>
              <w:marBottom w:val="0"/>
              <w:divBdr>
                <w:top w:val="none" w:sz="0" w:space="0" w:color="auto"/>
                <w:left w:val="none" w:sz="0" w:space="0" w:color="auto"/>
                <w:bottom w:val="none" w:sz="0" w:space="0" w:color="auto"/>
                <w:right w:val="none" w:sz="0" w:space="0" w:color="auto"/>
              </w:divBdr>
            </w:div>
            <w:div w:id="1601259268">
              <w:marLeft w:val="0"/>
              <w:marRight w:val="0"/>
              <w:marTop w:val="0"/>
              <w:marBottom w:val="0"/>
              <w:divBdr>
                <w:top w:val="none" w:sz="0" w:space="0" w:color="auto"/>
                <w:left w:val="none" w:sz="0" w:space="0" w:color="auto"/>
                <w:bottom w:val="none" w:sz="0" w:space="0" w:color="auto"/>
                <w:right w:val="none" w:sz="0" w:space="0" w:color="auto"/>
              </w:divBdr>
            </w:div>
            <w:div w:id="102580627">
              <w:marLeft w:val="0"/>
              <w:marRight w:val="0"/>
              <w:marTop w:val="0"/>
              <w:marBottom w:val="0"/>
              <w:divBdr>
                <w:top w:val="none" w:sz="0" w:space="0" w:color="auto"/>
                <w:left w:val="none" w:sz="0" w:space="0" w:color="auto"/>
                <w:bottom w:val="none" w:sz="0" w:space="0" w:color="auto"/>
                <w:right w:val="none" w:sz="0" w:space="0" w:color="auto"/>
              </w:divBdr>
            </w:div>
            <w:div w:id="1090008285">
              <w:marLeft w:val="0"/>
              <w:marRight w:val="0"/>
              <w:marTop w:val="0"/>
              <w:marBottom w:val="0"/>
              <w:divBdr>
                <w:top w:val="none" w:sz="0" w:space="0" w:color="auto"/>
                <w:left w:val="none" w:sz="0" w:space="0" w:color="auto"/>
                <w:bottom w:val="none" w:sz="0" w:space="0" w:color="auto"/>
                <w:right w:val="none" w:sz="0" w:space="0" w:color="auto"/>
              </w:divBdr>
            </w:div>
            <w:div w:id="350422138">
              <w:marLeft w:val="0"/>
              <w:marRight w:val="0"/>
              <w:marTop w:val="0"/>
              <w:marBottom w:val="0"/>
              <w:divBdr>
                <w:top w:val="none" w:sz="0" w:space="0" w:color="auto"/>
                <w:left w:val="none" w:sz="0" w:space="0" w:color="auto"/>
                <w:bottom w:val="none" w:sz="0" w:space="0" w:color="auto"/>
                <w:right w:val="none" w:sz="0" w:space="0" w:color="auto"/>
              </w:divBdr>
            </w:div>
            <w:div w:id="955991601">
              <w:marLeft w:val="0"/>
              <w:marRight w:val="0"/>
              <w:marTop w:val="0"/>
              <w:marBottom w:val="0"/>
              <w:divBdr>
                <w:top w:val="none" w:sz="0" w:space="0" w:color="auto"/>
                <w:left w:val="none" w:sz="0" w:space="0" w:color="auto"/>
                <w:bottom w:val="none" w:sz="0" w:space="0" w:color="auto"/>
                <w:right w:val="none" w:sz="0" w:space="0" w:color="auto"/>
              </w:divBdr>
            </w:div>
            <w:div w:id="1579024559">
              <w:marLeft w:val="0"/>
              <w:marRight w:val="0"/>
              <w:marTop w:val="0"/>
              <w:marBottom w:val="0"/>
              <w:divBdr>
                <w:top w:val="none" w:sz="0" w:space="0" w:color="auto"/>
                <w:left w:val="none" w:sz="0" w:space="0" w:color="auto"/>
                <w:bottom w:val="none" w:sz="0" w:space="0" w:color="auto"/>
                <w:right w:val="none" w:sz="0" w:space="0" w:color="auto"/>
              </w:divBdr>
            </w:div>
            <w:div w:id="870918670">
              <w:marLeft w:val="0"/>
              <w:marRight w:val="0"/>
              <w:marTop w:val="0"/>
              <w:marBottom w:val="0"/>
              <w:divBdr>
                <w:top w:val="none" w:sz="0" w:space="0" w:color="auto"/>
                <w:left w:val="none" w:sz="0" w:space="0" w:color="auto"/>
                <w:bottom w:val="none" w:sz="0" w:space="0" w:color="auto"/>
                <w:right w:val="none" w:sz="0" w:space="0" w:color="auto"/>
              </w:divBdr>
            </w:div>
            <w:div w:id="1661930842">
              <w:marLeft w:val="0"/>
              <w:marRight w:val="0"/>
              <w:marTop w:val="0"/>
              <w:marBottom w:val="0"/>
              <w:divBdr>
                <w:top w:val="none" w:sz="0" w:space="0" w:color="auto"/>
                <w:left w:val="none" w:sz="0" w:space="0" w:color="auto"/>
                <w:bottom w:val="none" w:sz="0" w:space="0" w:color="auto"/>
                <w:right w:val="none" w:sz="0" w:space="0" w:color="auto"/>
              </w:divBdr>
            </w:div>
            <w:div w:id="1189754996">
              <w:marLeft w:val="0"/>
              <w:marRight w:val="0"/>
              <w:marTop w:val="0"/>
              <w:marBottom w:val="0"/>
              <w:divBdr>
                <w:top w:val="none" w:sz="0" w:space="0" w:color="auto"/>
                <w:left w:val="none" w:sz="0" w:space="0" w:color="auto"/>
                <w:bottom w:val="none" w:sz="0" w:space="0" w:color="auto"/>
                <w:right w:val="none" w:sz="0" w:space="0" w:color="auto"/>
              </w:divBdr>
            </w:div>
            <w:div w:id="1075736739">
              <w:marLeft w:val="0"/>
              <w:marRight w:val="0"/>
              <w:marTop w:val="0"/>
              <w:marBottom w:val="0"/>
              <w:divBdr>
                <w:top w:val="none" w:sz="0" w:space="0" w:color="auto"/>
                <w:left w:val="none" w:sz="0" w:space="0" w:color="auto"/>
                <w:bottom w:val="none" w:sz="0" w:space="0" w:color="auto"/>
                <w:right w:val="none" w:sz="0" w:space="0" w:color="auto"/>
              </w:divBdr>
            </w:div>
            <w:div w:id="919409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899641">
      <w:bodyDiv w:val="1"/>
      <w:marLeft w:val="0"/>
      <w:marRight w:val="0"/>
      <w:marTop w:val="0"/>
      <w:marBottom w:val="0"/>
      <w:divBdr>
        <w:top w:val="none" w:sz="0" w:space="0" w:color="auto"/>
        <w:left w:val="none" w:sz="0" w:space="0" w:color="auto"/>
        <w:bottom w:val="none" w:sz="0" w:space="0" w:color="auto"/>
        <w:right w:val="none" w:sz="0" w:space="0" w:color="auto"/>
      </w:divBdr>
      <w:divsChild>
        <w:div w:id="1213544036">
          <w:marLeft w:val="0"/>
          <w:marRight w:val="0"/>
          <w:marTop w:val="0"/>
          <w:marBottom w:val="0"/>
          <w:divBdr>
            <w:top w:val="none" w:sz="0" w:space="0" w:color="auto"/>
            <w:left w:val="none" w:sz="0" w:space="0" w:color="auto"/>
            <w:bottom w:val="none" w:sz="0" w:space="0" w:color="auto"/>
            <w:right w:val="none" w:sz="0" w:space="0" w:color="auto"/>
          </w:divBdr>
          <w:divsChild>
            <w:div w:id="1517697775">
              <w:marLeft w:val="0"/>
              <w:marRight w:val="0"/>
              <w:marTop w:val="0"/>
              <w:marBottom w:val="0"/>
              <w:divBdr>
                <w:top w:val="none" w:sz="0" w:space="0" w:color="auto"/>
                <w:left w:val="none" w:sz="0" w:space="0" w:color="auto"/>
                <w:bottom w:val="none" w:sz="0" w:space="0" w:color="auto"/>
                <w:right w:val="none" w:sz="0" w:space="0" w:color="auto"/>
              </w:divBdr>
            </w:div>
            <w:div w:id="2044092822">
              <w:marLeft w:val="0"/>
              <w:marRight w:val="0"/>
              <w:marTop w:val="0"/>
              <w:marBottom w:val="0"/>
              <w:divBdr>
                <w:top w:val="none" w:sz="0" w:space="0" w:color="auto"/>
                <w:left w:val="none" w:sz="0" w:space="0" w:color="auto"/>
                <w:bottom w:val="none" w:sz="0" w:space="0" w:color="auto"/>
                <w:right w:val="none" w:sz="0" w:space="0" w:color="auto"/>
              </w:divBdr>
            </w:div>
            <w:div w:id="1495416954">
              <w:marLeft w:val="0"/>
              <w:marRight w:val="0"/>
              <w:marTop w:val="0"/>
              <w:marBottom w:val="0"/>
              <w:divBdr>
                <w:top w:val="none" w:sz="0" w:space="0" w:color="auto"/>
                <w:left w:val="none" w:sz="0" w:space="0" w:color="auto"/>
                <w:bottom w:val="none" w:sz="0" w:space="0" w:color="auto"/>
                <w:right w:val="none" w:sz="0" w:space="0" w:color="auto"/>
              </w:divBdr>
            </w:div>
            <w:div w:id="487862543">
              <w:marLeft w:val="0"/>
              <w:marRight w:val="0"/>
              <w:marTop w:val="0"/>
              <w:marBottom w:val="0"/>
              <w:divBdr>
                <w:top w:val="none" w:sz="0" w:space="0" w:color="auto"/>
                <w:left w:val="none" w:sz="0" w:space="0" w:color="auto"/>
                <w:bottom w:val="none" w:sz="0" w:space="0" w:color="auto"/>
                <w:right w:val="none" w:sz="0" w:space="0" w:color="auto"/>
              </w:divBdr>
            </w:div>
            <w:div w:id="548806047">
              <w:marLeft w:val="0"/>
              <w:marRight w:val="0"/>
              <w:marTop w:val="0"/>
              <w:marBottom w:val="0"/>
              <w:divBdr>
                <w:top w:val="none" w:sz="0" w:space="0" w:color="auto"/>
                <w:left w:val="none" w:sz="0" w:space="0" w:color="auto"/>
                <w:bottom w:val="none" w:sz="0" w:space="0" w:color="auto"/>
                <w:right w:val="none" w:sz="0" w:space="0" w:color="auto"/>
              </w:divBdr>
            </w:div>
            <w:div w:id="2082487123">
              <w:marLeft w:val="0"/>
              <w:marRight w:val="0"/>
              <w:marTop w:val="0"/>
              <w:marBottom w:val="0"/>
              <w:divBdr>
                <w:top w:val="none" w:sz="0" w:space="0" w:color="auto"/>
                <w:left w:val="none" w:sz="0" w:space="0" w:color="auto"/>
                <w:bottom w:val="none" w:sz="0" w:space="0" w:color="auto"/>
                <w:right w:val="none" w:sz="0" w:space="0" w:color="auto"/>
              </w:divBdr>
            </w:div>
            <w:div w:id="1789859063">
              <w:marLeft w:val="0"/>
              <w:marRight w:val="0"/>
              <w:marTop w:val="0"/>
              <w:marBottom w:val="0"/>
              <w:divBdr>
                <w:top w:val="none" w:sz="0" w:space="0" w:color="auto"/>
                <w:left w:val="none" w:sz="0" w:space="0" w:color="auto"/>
                <w:bottom w:val="none" w:sz="0" w:space="0" w:color="auto"/>
                <w:right w:val="none" w:sz="0" w:space="0" w:color="auto"/>
              </w:divBdr>
            </w:div>
            <w:div w:id="1456172974">
              <w:marLeft w:val="0"/>
              <w:marRight w:val="0"/>
              <w:marTop w:val="0"/>
              <w:marBottom w:val="0"/>
              <w:divBdr>
                <w:top w:val="none" w:sz="0" w:space="0" w:color="auto"/>
                <w:left w:val="none" w:sz="0" w:space="0" w:color="auto"/>
                <w:bottom w:val="none" w:sz="0" w:space="0" w:color="auto"/>
                <w:right w:val="none" w:sz="0" w:space="0" w:color="auto"/>
              </w:divBdr>
            </w:div>
            <w:div w:id="29649407">
              <w:marLeft w:val="0"/>
              <w:marRight w:val="0"/>
              <w:marTop w:val="0"/>
              <w:marBottom w:val="0"/>
              <w:divBdr>
                <w:top w:val="none" w:sz="0" w:space="0" w:color="auto"/>
                <w:left w:val="none" w:sz="0" w:space="0" w:color="auto"/>
                <w:bottom w:val="none" w:sz="0" w:space="0" w:color="auto"/>
                <w:right w:val="none" w:sz="0" w:space="0" w:color="auto"/>
              </w:divBdr>
            </w:div>
            <w:div w:id="2066177810">
              <w:marLeft w:val="0"/>
              <w:marRight w:val="0"/>
              <w:marTop w:val="0"/>
              <w:marBottom w:val="0"/>
              <w:divBdr>
                <w:top w:val="none" w:sz="0" w:space="0" w:color="auto"/>
                <w:left w:val="none" w:sz="0" w:space="0" w:color="auto"/>
                <w:bottom w:val="none" w:sz="0" w:space="0" w:color="auto"/>
                <w:right w:val="none" w:sz="0" w:space="0" w:color="auto"/>
              </w:divBdr>
            </w:div>
            <w:div w:id="1530489996">
              <w:marLeft w:val="0"/>
              <w:marRight w:val="0"/>
              <w:marTop w:val="0"/>
              <w:marBottom w:val="0"/>
              <w:divBdr>
                <w:top w:val="none" w:sz="0" w:space="0" w:color="auto"/>
                <w:left w:val="none" w:sz="0" w:space="0" w:color="auto"/>
                <w:bottom w:val="none" w:sz="0" w:space="0" w:color="auto"/>
                <w:right w:val="none" w:sz="0" w:space="0" w:color="auto"/>
              </w:divBdr>
            </w:div>
            <w:div w:id="1337919269">
              <w:marLeft w:val="0"/>
              <w:marRight w:val="0"/>
              <w:marTop w:val="0"/>
              <w:marBottom w:val="0"/>
              <w:divBdr>
                <w:top w:val="none" w:sz="0" w:space="0" w:color="auto"/>
                <w:left w:val="none" w:sz="0" w:space="0" w:color="auto"/>
                <w:bottom w:val="none" w:sz="0" w:space="0" w:color="auto"/>
                <w:right w:val="none" w:sz="0" w:space="0" w:color="auto"/>
              </w:divBdr>
            </w:div>
            <w:div w:id="449327172">
              <w:marLeft w:val="0"/>
              <w:marRight w:val="0"/>
              <w:marTop w:val="0"/>
              <w:marBottom w:val="0"/>
              <w:divBdr>
                <w:top w:val="none" w:sz="0" w:space="0" w:color="auto"/>
                <w:left w:val="none" w:sz="0" w:space="0" w:color="auto"/>
                <w:bottom w:val="none" w:sz="0" w:space="0" w:color="auto"/>
                <w:right w:val="none" w:sz="0" w:space="0" w:color="auto"/>
              </w:divBdr>
            </w:div>
            <w:div w:id="687099921">
              <w:marLeft w:val="0"/>
              <w:marRight w:val="0"/>
              <w:marTop w:val="0"/>
              <w:marBottom w:val="0"/>
              <w:divBdr>
                <w:top w:val="none" w:sz="0" w:space="0" w:color="auto"/>
                <w:left w:val="none" w:sz="0" w:space="0" w:color="auto"/>
                <w:bottom w:val="none" w:sz="0" w:space="0" w:color="auto"/>
                <w:right w:val="none" w:sz="0" w:space="0" w:color="auto"/>
              </w:divBdr>
            </w:div>
            <w:div w:id="1040209876">
              <w:marLeft w:val="0"/>
              <w:marRight w:val="0"/>
              <w:marTop w:val="0"/>
              <w:marBottom w:val="0"/>
              <w:divBdr>
                <w:top w:val="none" w:sz="0" w:space="0" w:color="auto"/>
                <w:left w:val="none" w:sz="0" w:space="0" w:color="auto"/>
                <w:bottom w:val="none" w:sz="0" w:space="0" w:color="auto"/>
                <w:right w:val="none" w:sz="0" w:space="0" w:color="auto"/>
              </w:divBdr>
            </w:div>
            <w:div w:id="333917670">
              <w:marLeft w:val="0"/>
              <w:marRight w:val="0"/>
              <w:marTop w:val="0"/>
              <w:marBottom w:val="0"/>
              <w:divBdr>
                <w:top w:val="none" w:sz="0" w:space="0" w:color="auto"/>
                <w:left w:val="none" w:sz="0" w:space="0" w:color="auto"/>
                <w:bottom w:val="none" w:sz="0" w:space="0" w:color="auto"/>
                <w:right w:val="none" w:sz="0" w:space="0" w:color="auto"/>
              </w:divBdr>
            </w:div>
            <w:div w:id="1955136187">
              <w:marLeft w:val="0"/>
              <w:marRight w:val="0"/>
              <w:marTop w:val="0"/>
              <w:marBottom w:val="0"/>
              <w:divBdr>
                <w:top w:val="none" w:sz="0" w:space="0" w:color="auto"/>
                <w:left w:val="none" w:sz="0" w:space="0" w:color="auto"/>
                <w:bottom w:val="none" w:sz="0" w:space="0" w:color="auto"/>
                <w:right w:val="none" w:sz="0" w:space="0" w:color="auto"/>
              </w:divBdr>
            </w:div>
            <w:div w:id="990452567">
              <w:marLeft w:val="0"/>
              <w:marRight w:val="0"/>
              <w:marTop w:val="0"/>
              <w:marBottom w:val="0"/>
              <w:divBdr>
                <w:top w:val="none" w:sz="0" w:space="0" w:color="auto"/>
                <w:left w:val="none" w:sz="0" w:space="0" w:color="auto"/>
                <w:bottom w:val="none" w:sz="0" w:space="0" w:color="auto"/>
                <w:right w:val="none" w:sz="0" w:space="0" w:color="auto"/>
              </w:divBdr>
            </w:div>
            <w:div w:id="1623879068">
              <w:marLeft w:val="0"/>
              <w:marRight w:val="0"/>
              <w:marTop w:val="0"/>
              <w:marBottom w:val="0"/>
              <w:divBdr>
                <w:top w:val="none" w:sz="0" w:space="0" w:color="auto"/>
                <w:left w:val="none" w:sz="0" w:space="0" w:color="auto"/>
                <w:bottom w:val="none" w:sz="0" w:space="0" w:color="auto"/>
                <w:right w:val="none" w:sz="0" w:space="0" w:color="auto"/>
              </w:divBdr>
            </w:div>
            <w:div w:id="355886367">
              <w:marLeft w:val="0"/>
              <w:marRight w:val="0"/>
              <w:marTop w:val="0"/>
              <w:marBottom w:val="0"/>
              <w:divBdr>
                <w:top w:val="none" w:sz="0" w:space="0" w:color="auto"/>
                <w:left w:val="none" w:sz="0" w:space="0" w:color="auto"/>
                <w:bottom w:val="none" w:sz="0" w:space="0" w:color="auto"/>
                <w:right w:val="none" w:sz="0" w:space="0" w:color="auto"/>
              </w:divBdr>
            </w:div>
            <w:div w:id="206525325">
              <w:marLeft w:val="0"/>
              <w:marRight w:val="0"/>
              <w:marTop w:val="0"/>
              <w:marBottom w:val="0"/>
              <w:divBdr>
                <w:top w:val="none" w:sz="0" w:space="0" w:color="auto"/>
                <w:left w:val="none" w:sz="0" w:space="0" w:color="auto"/>
                <w:bottom w:val="none" w:sz="0" w:space="0" w:color="auto"/>
                <w:right w:val="none" w:sz="0" w:space="0" w:color="auto"/>
              </w:divBdr>
            </w:div>
            <w:div w:id="1744795658">
              <w:marLeft w:val="0"/>
              <w:marRight w:val="0"/>
              <w:marTop w:val="0"/>
              <w:marBottom w:val="0"/>
              <w:divBdr>
                <w:top w:val="none" w:sz="0" w:space="0" w:color="auto"/>
                <w:left w:val="none" w:sz="0" w:space="0" w:color="auto"/>
                <w:bottom w:val="none" w:sz="0" w:space="0" w:color="auto"/>
                <w:right w:val="none" w:sz="0" w:space="0" w:color="auto"/>
              </w:divBdr>
            </w:div>
            <w:div w:id="907763501">
              <w:marLeft w:val="0"/>
              <w:marRight w:val="0"/>
              <w:marTop w:val="0"/>
              <w:marBottom w:val="0"/>
              <w:divBdr>
                <w:top w:val="none" w:sz="0" w:space="0" w:color="auto"/>
                <w:left w:val="none" w:sz="0" w:space="0" w:color="auto"/>
                <w:bottom w:val="none" w:sz="0" w:space="0" w:color="auto"/>
                <w:right w:val="none" w:sz="0" w:space="0" w:color="auto"/>
              </w:divBdr>
            </w:div>
            <w:div w:id="1603294828">
              <w:marLeft w:val="0"/>
              <w:marRight w:val="0"/>
              <w:marTop w:val="0"/>
              <w:marBottom w:val="0"/>
              <w:divBdr>
                <w:top w:val="none" w:sz="0" w:space="0" w:color="auto"/>
                <w:left w:val="none" w:sz="0" w:space="0" w:color="auto"/>
                <w:bottom w:val="none" w:sz="0" w:space="0" w:color="auto"/>
                <w:right w:val="none" w:sz="0" w:space="0" w:color="auto"/>
              </w:divBdr>
            </w:div>
            <w:div w:id="177231132">
              <w:marLeft w:val="0"/>
              <w:marRight w:val="0"/>
              <w:marTop w:val="0"/>
              <w:marBottom w:val="0"/>
              <w:divBdr>
                <w:top w:val="none" w:sz="0" w:space="0" w:color="auto"/>
                <w:left w:val="none" w:sz="0" w:space="0" w:color="auto"/>
                <w:bottom w:val="none" w:sz="0" w:space="0" w:color="auto"/>
                <w:right w:val="none" w:sz="0" w:space="0" w:color="auto"/>
              </w:divBdr>
            </w:div>
            <w:div w:id="816654522">
              <w:marLeft w:val="0"/>
              <w:marRight w:val="0"/>
              <w:marTop w:val="0"/>
              <w:marBottom w:val="0"/>
              <w:divBdr>
                <w:top w:val="none" w:sz="0" w:space="0" w:color="auto"/>
                <w:left w:val="none" w:sz="0" w:space="0" w:color="auto"/>
                <w:bottom w:val="none" w:sz="0" w:space="0" w:color="auto"/>
                <w:right w:val="none" w:sz="0" w:space="0" w:color="auto"/>
              </w:divBdr>
            </w:div>
            <w:div w:id="118645011">
              <w:marLeft w:val="0"/>
              <w:marRight w:val="0"/>
              <w:marTop w:val="0"/>
              <w:marBottom w:val="0"/>
              <w:divBdr>
                <w:top w:val="none" w:sz="0" w:space="0" w:color="auto"/>
                <w:left w:val="none" w:sz="0" w:space="0" w:color="auto"/>
                <w:bottom w:val="none" w:sz="0" w:space="0" w:color="auto"/>
                <w:right w:val="none" w:sz="0" w:space="0" w:color="auto"/>
              </w:divBdr>
            </w:div>
            <w:div w:id="1270119327">
              <w:marLeft w:val="0"/>
              <w:marRight w:val="0"/>
              <w:marTop w:val="0"/>
              <w:marBottom w:val="0"/>
              <w:divBdr>
                <w:top w:val="none" w:sz="0" w:space="0" w:color="auto"/>
                <w:left w:val="none" w:sz="0" w:space="0" w:color="auto"/>
                <w:bottom w:val="none" w:sz="0" w:space="0" w:color="auto"/>
                <w:right w:val="none" w:sz="0" w:space="0" w:color="auto"/>
              </w:divBdr>
            </w:div>
            <w:div w:id="702364275">
              <w:marLeft w:val="0"/>
              <w:marRight w:val="0"/>
              <w:marTop w:val="0"/>
              <w:marBottom w:val="0"/>
              <w:divBdr>
                <w:top w:val="none" w:sz="0" w:space="0" w:color="auto"/>
                <w:left w:val="none" w:sz="0" w:space="0" w:color="auto"/>
                <w:bottom w:val="none" w:sz="0" w:space="0" w:color="auto"/>
                <w:right w:val="none" w:sz="0" w:space="0" w:color="auto"/>
              </w:divBdr>
            </w:div>
            <w:div w:id="1454596946">
              <w:marLeft w:val="0"/>
              <w:marRight w:val="0"/>
              <w:marTop w:val="0"/>
              <w:marBottom w:val="0"/>
              <w:divBdr>
                <w:top w:val="none" w:sz="0" w:space="0" w:color="auto"/>
                <w:left w:val="none" w:sz="0" w:space="0" w:color="auto"/>
                <w:bottom w:val="none" w:sz="0" w:space="0" w:color="auto"/>
                <w:right w:val="none" w:sz="0" w:space="0" w:color="auto"/>
              </w:divBdr>
            </w:div>
            <w:div w:id="1603028429">
              <w:marLeft w:val="0"/>
              <w:marRight w:val="0"/>
              <w:marTop w:val="0"/>
              <w:marBottom w:val="0"/>
              <w:divBdr>
                <w:top w:val="none" w:sz="0" w:space="0" w:color="auto"/>
                <w:left w:val="none" w:sz="0" w:space="0" w:color="auto"/>
                <w:bottom w:val="none" w:sz="0" w:space="0" w:color="auto"/>
                <w:right w:val="none" w:sz="0" w:space="0" w:color="auto"/>
              </w:divBdr>
            </w:div>
            <w:div w:id="1685590049">
              <w:marLeft w:val="0"/>
              <w:marRight w:val="0"/>
              <w:marTop w:val="0"/>
              <w:marBottom w:val="0"/>
              <w:divBdr>
                <w:top w:val="none" w:sz="0" w:space="0" w:color="auto"/>
                <w:left w:val="none" w:sz="0" w:space="0" w:color="auto"/>
                <w:bottom w:val="none" w:sz="0" w:space="0" w:color="auto"/>
                <w:right w:val="none" w:sz="0" w:space="0" w:color="auto"/>
              </w:divBdr>
            </w:div>
            <w:div w:id="1056003151">
              <w:marLeft w:val="0"/>
              <w:marRight w:val="0"/>
              <w:marTop w:val="0"/>
              <w:marBottom w:val="0"/>
              <w:divBdr>
                <w:top w:val="none" w:sz="0" w:space="0" w:color="auto"/>
                <w:left w:val="none" w:sz="0" w:space="0" w:color="auto"/>
                <w:bottom w:val="none" w:sz="0" w:space="0" w:color="auto"/>
                <w:right w:val="none" w:sz="0" w:space="0" w:color="auto"/>
              </w:divBdr>
            </w:div>
            <w:div w:id="24409652">
              <w:marLeft w:val="0"/>
              <w:marRight w:val="0"/>
              <w:marTop w:val="0"/>
              <w:marBottom w:val="0"/>
              <w:divBdr>
                <w:top w:val="none" w:sz="0" w:space="0" w:color="auto"/>
                <w:left w:val="none" w:sz="0" w:space="0" w:color="auto"/>
                <w:bottom w:val="none" w:sz="0" w:space="0" w:color="auto"/>
                <w:right w:val="none" w:sz="0" w:space="0" w:color="auto"/>
              </w:divBdr>
            </w:div>
            <w:div w:id="1716126039">
              <w:marLeft w:val="0"/>
              <w:marRight w:val="0"/>
              <w:marTop w:val="0"/>
              <w:marBottom w:val="0"/>
              <w:divBdr>
                <w:top w:val="none" w:sz="0" w:space="0" w:color="auto"/>
                <w:left w:val="none" w:sz="0" w:space="0" w:color="auto"/>
                <w:bottom w:val="none" w:sz="0" w:space="0" w:color="auto"/>
                <w:right w:val="none" w:sz="0" w:space="0" w:color="auto"/>
              </w:divBdr>
            </w:div>
            <w:div w:id="1797724067">
              <w:marLeft w:val="0"/>
              <w:marRight w:val="0"/>
              <w:marTop w:val="0"/>
              <w:marBottom w:val="0"/>
              <w:divBdr>
                <w:top w:val="none" w:sz="0" w:space="0" w:color="auto"/>
                <w:left w:val="none" w:sz="0" w:space="0" w:color="auto"/>
                <w:bottom w:val="none" w:sz="0" w:space="0" w:color="auto"/>
                <w:right w:val="none" w:sz="0" w:space="0" w:color="auto"/>
              </w:divBdr>
            </w:div>
            <w:div w:id="1551918953">
              <w:marLeft w:val="0"/>
              <w:marRight w:val="0"/>
              <w:marTop w:val="0"/>
              <w:marBottom w:val="0"/>
              <w:divBdr>
                <w:top w:val="none" w:sz="0" w:space="0" w:color="auto"/>
                <w:left w:val="none" w:sz="0" w:space="0" w:color="auto"/>
                <w:bottom w:val="none" w:sz="0" w:space="0" w:color="auto"/>
                <w:right w:val="none" w:sz="0" w:space="0" w:color="auto"/>
              </w:divBdr>
            </w:div>
            <w:div w:id="1138569050">
              <w:marLeft w:val="0"/>
              <w:marRight w:val="0"/>
              <w:marTop w:val="0"/>
              <w:marBottom w:val="0"/>
              <w:divBdr>
                <w:top w:val="none" w:sz="0" w:space="0" w:color="auto"/>
                <w:left w:val="none" w:sz="0" w:space="0" w:color="auto"/>
                <w:bottom w:val="none" w:sz="0" w:space="0" w:color="auto"/>
                <w:right w:val="none" w:sz="0" w:space="0" w:color="auto"/>
              </w:divBdr>
            </w:div>
            <w:div w:id="857112494">
              <w:marLeft w:val="0"/>
              <w:marRight w:val="0"/>
              <w:marTop w:val="0"/>
              <w:marBottom w:val="0"/>
              <w:divBdr>
                <w:top w:val="none" w:sz="0" w:space="0" w:color="auto"/>
                <w:left w:val="none" w:sz="0" w:space="0" w:color="auto"/>
                <w:bottom w:val="none" w:sz="0" w:space="0" w:color="auto"/>
                <w:right w:val="none" w:sz="0" w:space="0" w:color="auto"/>
              </w:divBdr>
            </w:div>
            <w:div w:id="1729720506">
              <w:marLeft w:val="0"/>
              <w:marRight w:val="0"/>
              <w:marTop w:val="0"/>
              <w:marBottom w:val="0"/>
              <w:divBdr>
                <w:top w:val="none" w:sz="0" w:space="0" w:color="auto"/>
                <w:left w:val="none" w:sz="0" w:space="0" w:color="auto"/>
                <w:bottom w:val="none" w:sz="0" w:space="0" w:color="auto"/>
                <w:right w:val="none" w:sz="0" w:space="0" w:color="auto"/>
              </w:divBdr>
            </w:div>
            <w:div w:id="1254317700">
              <w:marLeft w:val="0"/>
              <w:marRight w:val="0"/>
              <w:marTop w:val="0"/>
              <w:marBottom w:val="0"/>
              <w:divBdr>
                <w:top w:val="none" w:sz="0" w:space="0" w:color="auto"/>
                <w:left w:val="none" w:sz="0" w:space="0" w:color="auto"/>
                <w:bottom w:val="none" w:sz="0" w:space="0" w:color="auto"/>
                <w:right w:val="none" w:sz="0" w:space="0" w:color="auto"/>
              </w:divBdr>
            </w:div>
            <w:div w:id="100346794">
              <w:marLeft w:val="0"/>
              <w:marRight w:val="0"/>
              <w:marTop w:val="0"/>
              <w:marBottom w:val="0"/>
              <w:divBdr>
                <w:top w:val="none" w:sz="0" w:space="0" w:color="auto"/>
                <w:left w:val="none" w:sz="0" w:space="0" w:color="auto"/>
                <w:bottom w:val="none" w:sz="0" w:space="0" w:color="auto"/>
                <w:right w:val="none" w:sz="0" w:space="0" w:color="auto"/>
              </w:divBdr>
            </w:div>
            <w:div w:id="939485574">
              <w:marLeft w:val="0"/>
              <w:marRight w:val="0"/>
              <w:marTop w:val="0"/>
              <w:marBottom w:val="0"/>
              <w:divBdr>
                <w:top w:val="none" w:sz="0" w:space="0" w:color="auto"/>
                <w:left w:val="none" w:sz="0" w:space="0" w:color="auto"/>
                <w:bottom w:val="none" w:sz="0" w:space="0" w:color="auto"/>
                <w:right w:val="none" w:sz="0" w:space="0" w:color="auto"/>
              </w:divBdr>
            </w:div>
            <w:div w:id="1372269395">
              <w:marLeft w:val="0"/>
              <w:marRight w:val="0"/>
              <w:marTop w:val="0"/>
              <w:marBottom w:val="0"/>
              <w:divBdr>
                <w:top w:val="none" w:sz="0" w:space="0" w:color="auto"/>
                <w:left w:val="none" w:sz="0" w:space="0" w:color="auto"/>
                <w:bottom w:val="none" w:sz="0" w:space="0" w:color="auto"/>
                <w:right w:val="none" w:sz="0" w:space="0" w:color="auto"/>
              </w:divBdr>
            </w:div>
            <w:div w:id="507332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956477">
      <w:bodyDiv w:val="1"/>
      <w:marLeft w:val="0"/>
      <w:marRight w:val="0"/>
      <w:marTop w:val="0"/>
      <w:marBottom w:val="0"/>
      <w:divBdr>
        <w:top w:val="none" w:sz="0" w:space="0" w:color="auto"/>
        <w:left w:val="none" w:sz="0" w:space="0" w:color="auto"/>
        <w:bottom w:val="none" w:sz="0" w:space="0" w:color="auto"/>
        <w:right w:val="none" w:sz="0" w:space="0" w:color="auto"/>
      </w:divBdr>
    </w:div>
    <w:div w:id="1536307552">
      <w:bodyDiv w:val="1"/>
      <w:marLeft w:val="0"/>
      <w:marRight w:val="0"/>
      <w:marTop w:val="0"/>
      <w:marBottom w:val="0"/>
      <w:divBdr>
        <w:top w:val="none" w:sz="0" w:space="0" w:color="auto"/>
        <w:left w:val="none" w:sz="0" w:space="0" w:color="auto"/>
        <w:bottom w:val="none" w:sz="0" w:space="0" w:color="auto"/>
        <w:right w:val="none" w:sz="0" w:space="0" w:color="auto"/>
      </w:divBdr>
    </w:div>
    <w:div w:id="1766882473">
      <w:bodyDiv w:val="1"/>
      <w:marLeft w:val="0"/>
      <w:marRight w:val="0"/>
      <w:marTop w:val="0"/>
      <w:marBottom w:val="0"/>
      <w:divBdr>
        <w:top w:val="none" w:sz="0" w:space="0" w:color="auto"/>
        <w:left w:val="none" w:sz="0" w:space="0" w:color="auto"/>
        <w:bottom w:val="none" w:sz="0" w:space="0" w:color="auto"/>
        <w:right w:val="none" w:sz="0" w:space="0" w:color="auto"/>
      </w:divBdr>
    </w:div>
    <w:div w:id="1916358977">
      <w:bodyDiv w:val="1"/>
      <w:marLeft w:val="0"/>
      <w:marRight w:val="0"/>
      <w:marTop w:val="0"/>
      <w:marBottom w:val="0"/>
      <w:divBdr>
        <w:top w:val="none" w:sz="0" w:space="0" w:color="auto"/>
        <w:left w:val="none" w:sz="0" w:space="0" w:color="auto"/>
        <w:bottom w:val="none" w:sz="0" w:space="0" w:color="auto"/>
        <w:right w:val="none" w:sz="0" w:space="0" w:color="auto"/>
      </w:divBdr>
    </w:div>
    <w:div w:id="1997688237">
      <w:bodyDiv w:val="1"/>
      <w:marLeft w:val="0"/>
      <w:marRight w:val="0"/>
      <w:marTop w:val="0"/>
      <w:marBottom w:val="0"/>
      <w:divBdr>
        <w:top w:val="none" w:sz="0" w:space="0" w:color="auto"/>
        <w:left w:val="none" w:sz="0" w:space="0" w:color="auto"/>
        <w:bottom w:val="none" w:sz="0" w:space="0" w:color="auto"/>
        <w:right w:val="none" w:sz="0" w:space="0" w:color="auto"/>
      </w:divBdr>
    </w:div>
    <w:div w:id="2044816828">
      <w:bodyDiv w:val="1"/>
      <w:marLeft w:val="0"/>
      <w:marRight w:val="0"/>
      <w:marTop w:val="0"/>
      <w:marBottom w:val="0"/>
      <w:divBdr>
        <w:top w:val="none" w:sz="0" w:space="0" w:color="auto"/>
        <w:left w:val="none" w:sz="0" w:space="0" w:color="auto"/>
        <w:bottom w:val="none" w:sz="0" w:space="0" w:color="auto"/>
        <w:right w:val="none" w:sz="0" w:space="0" w:color="auto"/>
      </w:divBdr>
    </w:div>
    <w:div w:id="2049138107">
      <w:bodyDiv w:val="1"/>
      <w:marLeft w:val="0"/>
      <w:marRight w:val="0"/>
      <w:marTop w:val="0"/>
      <w:marBottom w:val="0"/>
      <w:divBdr>
        <w:top w:val="none" w:sz="0" w:space="0" w:color="auto"/>
        <w:left w:val="none" w:sz="0" w:space="0" w:color="auto"/>
        <w:bottom w:val="none" w:sz="0" w:space="0" w:color="auto"/>
        <w:right w:val="none" w:sz="0" w:space="0" w:color="auto"/>
      </w:divBdr>
    </w:div>
    <w:div w:id="2131850244">
      <w:bodyDiv w:val="1"/>
      <w:marLeft w:val="0"/>
      <w:marRight w:val="0"/>
      <w:marTop w:val="0"/>
      <w:marBottom w:val="0"/>
      <w:divBdr>
        <w:top w:val="none" w:sz="0" w:space="0" w:color="auto"/>
        <w:left w:val="none" w:sz="0" w:space="0" w:color="auto"/>
        <w:bottom w:val="none" w:sz="0" w:space="0" w:color="auto"/>
        <w:right w:val="none" w:sz="0" w:space="0" w:color="auto"/>
      </w:divBdr>
      <w:divsChild>
        <w:div w:id="2127652431">
          <w:marLeft w:val="0"/>
          <w:marRight w:val="0"/>
          <w:marTop w:val="0"/>
          <w:marBottom w:val="0"/>
          <w:divBdr>
            <w:top w:val="none" w:sz="0" w:space="0" w:color="auto"/>
            <w:left w:val="none" w:sz="0" w:space="0" w:color="auto"/>
            <w:bottom w:val="none" w:sz="0" w:space="0" w:color="auto"/>
            <w:right w:val="none" w:sz="0" w:space="0" w:color="auto"/>
          </w:divBdr>
          <w:divsChild>
            <w:div w:id="1867133688">
              <w:marLeft w:val="0"/>
              <w:marRight w:val="0"/>
              <w:marTop w:val="0"/>
              <w:marBottom w:val="0"/>
              <w:divBdr>
                <w:top w:val="none" w:sz="0" w:space="0" w:color="auto"/>
                <w:left w:val="none" w:sz="0" w:space="0" w:color="auto"/>
                <w:bottom w:val="none" w:sz="0" w:space="0" w:color="auto"/>
                <w:right w:val="none" w:sz="0" w:space="0" w:color="auto"/>
              </w:divBdr>
            </w:div>
            <w:div w:id="2061172999">
              <w:marLeft w:val="0"/>
              <w:marRight w:val="0"/>
              <w:marTop w:val="0"/>
              <w:marBottom w:val="0"/>
              <w:divBdr>
                <w:top w:val="none" w:sz="0" w:space="0" w:color="auto"/>
                <w:left w:val="none" w:sz="0" w:space="0" w:color="auto"/>
                <w:bottom w:val="none" w:sz="0" w:space="0" w:color="auto"/>
                <w:right w:val="none" w:sz="0" w:space="0" w:color="auto"/>
              </w:divBdr>
            </w:div>
            <w:div w:id="1639342013">
              <w:marLeft w:val="0"/>
              <w:marRight w:val="0"/>
              <w:marTop w:val="0"/>
              <w:marBottom w:val="0"/>
              <w:divBdr>
                <w:top w:val="none" w:sz="0" w:space="0" w:color="auto"/>
                <w:left w:val="none" w:sz="0" w:space="0" w:color="auto"/>
                <w:bottom w:val="none" w:sz="0" w:space="0" w:color="auto"/>
                <w:right w:val="none" w:sz="0" w:space="0" w:color="auto"/>
              </w:divBdr>
            </w:div>
            <w:div w:id="2084601790">
              <w:marLeft w:val="0"/>
              <w:marRight w:val="0"/>
              <w:marTop w:val="0"/>
              <w:marBottom w:val="0"/>
              <w:divBdr>
                <w:top w:val="none" w:sz="0" w:space="0" w:color="auto"/>
                <w:left w:val="none" w:sz="0" w:space="0" w:color="auto"/>
                <w:bottom w:val="none" w:sz="0" w:space="0" w:color="auto"/>
                <w:right w:val="none" w:sz="0" w:space="0" w:color="auto"/>
              </w:divBdr>
            </w:div>
            <w:div w:id="1054889327">
              <w:marLeft w:val="0"/>
              <w:marRight w:val="0"/>
              <w:marTop w:val="0"/>
              <w:marBottom w:val="0"/>
              <w:divBdr>
                <w:top w:val="none" w:sz="0" w:space="0" w:color="auto"/>
                <w:left w:val="none" w:sz="0" w:space="0" w:color="auto"/>
                <w:bottom w:val="none" w:sz="0" w:space="0" w:color="auto"/>
                <w:right w:val="none" w:sz="0" w:space="0" w:color="auto"/>
              </w:divBdr>
            </w:div>
            <w:div w:id="493837031">
              <w:marLeft w:val="0"/>
              <w:marRight w:val="0"/>
              <w:marTop w:val="0"/>
              <w:marBottom w:val="0"/>
              <w:divBdr>
                <w:top w:val="none" w:sz="0" w:space="0" w:color="auto"/>
                <w:left w:val="none" w:sz="0" w:space="0" w:color="auto"/>
                <w:bottom w:val="none" w:sz="0" w:space="0" w:color="auto"/>
                <w:right w:val="none" w:sz="0" w:space="0" w:color="auto"/>
              </w:divBdr>
            </w:div>
            <w:div w:id="2135098765">
              <w:marLeft w:val="0"/>
              <w:marRight w:val="0"/>
              <w:marTop w:val="0"/>
              <w:marBottom w:val="0"/>
              <w:divBdr>
                <w:top w:val="none" w:sz="0" w:space="0" w:color="auto"/>
                <w:left w:val="none" w:sz="0" w:space="0" w:color="auto"/>
                <w:bottom w:val="none" w:sz="0" w:space="0" w:color="auto"/>
                <w:right w:val="none" w:sz="0" w:space="0" w:color="auto"/>
              </w:divBdr>
            </w:div>
            <w:div w:id="184443570">
              <w:marLeft w:val="0"/>
              <w:marRight w:val="0"/>
              <w:marTop w:val="0"/>
              <w:marBottom w:val="0"/>
              <w:divBdr>
                <w:top w:val="none" w:sz="0" w:space="0" w:color="auto"/>
                <w:left w:val="none" w:sz="0" w:space="0" w:color="auto"/>
                <w:bottom w:val="none" w:sz="0" w:space="0" w:color="auto"/>
                <w:right w:val="none" w:sz="0" w:space="0" w:color="auto"/>
              </w:divBdr>
            </w:div>
            <w:div w:id="1563826486">
              <w:marLeft w:val="0"/>
              <w:marRight w:val="0"/>
              <w:marTop w:val="0"/>
              <w:marBottom w:val="0"/>
              <w:divBdr>
                <w:top w:val="none" w:sz="0" w:space="0" w:color="auto"/>
                <w:left w:val="none" w:sz="0" w:space="0" w:color="auto"/>
                <w:bottom w:val="none" w:sz="0" w:space="0" w:color="auto"/>
                <w:right w:val="none" w:sz="0" w:space="0" w:color="auto"/>
              </w:divBdr>
            </w:div>
            <w:div w:id="788160680">
              <w:marLeft w:val="0"/>
              <w:marRight w:val="0"/>
              <w:marTop w:val="0"/>
              <w:marBottom w:val="0"/>
              <w:divBdr>
                <w:top w:val="none" w:sz="0" w:space="0" w:color="auto"/>
                <w:left w:val="none" w:sz="0" w:space="0" w:color="auto"/>
                <w:bottom w:val="none" w:sz="0" w:space="0" w:color="auto"/>
                <w:right w:val="none" w:sz="0" w:space="0" w:color="auto"/>
              </w:divBdr>
            </w:div>
            <w:div w:id="842401421">
              <w:marLeft w:val="0"/>
              <w:marRight w:val="0"/>
              <w:marTop w:val="0"/>
              <w:marBottom w:val="0"/>
              <w:divBdr>
                <w:top w:val="none" w:sz="0" w:space="0" w:color="auto"/>
                <w:left w:val="none" w:sz="0" w:space="0" w:color="auto"/>
                <w:bottom w:val="none" w:sz="0" w:space="0" w:color="auto"/>
                <w:right w:val="none" w:sz="0" w:space="0" w:color="auto"/>
              </w:divBdr>
            </w:div>
            <w:div w:id="1604456166">
              <w:marLeft w:val="0"/>
              <w:marRight w:val="0"/>
              <w:marTop w:val="0"/>
              <w:marBottom w:val="0"/>
              <w:divBdr>
                <w:top w:val="none" w:sz="0" w:space="0" w:color="auto"/>
                <w:left w:val="none" w:sz="0" w:space="0" w:color="auto"/>
                <w:bottom w:val="none" w:sz="0" w:space="0" w:color="auto"/>
                <w:right w:val="none" w:sz="0" w:space="0" w:color="auto"/>
              </w:divBdr>
            </w:div>
            <w:div w:id="413942018">
              <w:marLeft w:val="0"/>
              <w:marRight w:val="0"/>
              <w:marTop w:val="0"/>
              <w:marBottom w:val="0"/>
              <w:divBdr>
                <w:top w:val="none" w:sz="0" w:space="0" w:color="auto"/>
                <w:left w:val="none" w:sz="0" w:space="0" w:color="auto"/>
                <w:bottom w:val="none" w:sz="0" w:space="0" w:color="auto"/>
                <w:right w:val="none" w:sz="0" w:space="0" w:color="auto"/>
              </w:divBdr>
            </w:div>
            <w:div w:id="190729549">
              <w:marLeft w:val="0"/>
              <w:marRight w:val="0"/>
              <w:marTop w:val="0"/>
              <w:marBottom w:val="0"/>
              <w:divBdr>
                <w:top w:val="none" w:sz="0" w:space="0" w:color="auto"/>
                <w:left w:val="none" w:sz="0" w:space="0" w:color="auto"/>
                <w:bottom w:val="none" w:sz="0" w:space="0" w:color="auto"/>
                <w:right w:val="none" w:sz="0" w:space="0" w:color="auto"/>
              </w:divBdr>
            </w:div>
            <w:div w:id="696392243">
              <w:marLeft w:val="0"/>
              <w:marRight w:val="0"/>
              <w:marTop w:val="0"/>
              <w:marBottom w:val="0"/>
              <w:divBdr>
                <w:top w:val="none" w:sz="0" w:space="0" w:color="auto"/>
                <w:left w:val="none" w:sz="0" w:space="0" w:color="auto"/>
                <w:bottom w:val="none" w:sz="0" w:space="0" w:color="auto"/>
                <w:right w:val="none" w:sz="0" w:space="0" w:color="auto"/>
              </w:divBdr>
            </w:div>
            <w:div w:id="378363819">
              <w:marLeft w:val="0"/>
              <w:marRight w:val="0"/>
              <w:marTop w:val="0"/>
              <w:marBottom w:val="0"/>
              <w:divBdr>
                <w:top w:val="none" w:sz="0" w:space="0" w:color="auto"/>
                <w:left w:val="none" w:sz="0" w:space="0" w:color="auto"/>
                <w:bottom w:val="none" w:sz="0" w:space="0" w:color="auto"/>
                <w:right w:val="none" w:sz="0" w:space="0" w:color="auto"/>
              </w:divBdr>
            </w:div>
            <w:div w:id="1263146282">
              <w:marLeft w:val="0"/>
              <w:marRight w:val="0"/>
              <w:marTop w:val="0"/>
              <w:marBottom w:val="0"/>
              <w:divBdr>
                <w:top w:val="none" w:sz="0" w:space="0" w:color="auto"/>
                <w:left w:val="none" w:sz="0" w:space="0" w:color="auto"/>
                <w:bottom w:val="none" w:sz="0" w:space="0" w:color="auto"/>
                <w:right w:val="none" w:sz="0" w:space="0" w:color="auto"/>
              </w:divBdr>
            </w:div>
            <w:div w:id="180897774">
              <w:marLeft w:val="0"/>
              <w:marRight w:val="0"/>
              <w:marTop w:val="0"/>
              <w:marBottom w:val="0"/>
              <w:divBdr>
                <w:top w:val="none" w:sz="0" w:space="0" w:color="auto"/>
                <w:left w:val="none" w:sz="0" w:space="0" w:color="auto"/>
                <w:bottom w:val="none" w:sz="0" w:space="0" w:color="auto"/>
                <w:right w:val="none" w:sz="0" w:space="0" w:color="auto"/>
              </w:divBdr>
            </w:div>
            <w:div w:id="362680173">
              <w:marLeft w:val="0"/>
              <w:marRight w:val="0"/>
              <w:marTop w:val="0"/>
              <w:marBottom w:val="0"/>
              <w:divBdr>
                <w:top w:val="none" w:sz="0" w:space="0" w:color="auto"/>
                <w:left w:val="none" w:sz="0" w:space="0" w:color="auto"/>
                <w:bottom w:val="none" w:sz="0" w:space="0" w:color="auto"/>
                <w:right w:val="none" w:sz="0" w:space="0" w:color="auto"/>
              </w:divBdr>
            </w:div>
            <w:div w:id="1368262225">
              <w:marLeft w:val="0"/>
              <w:marRight w:val="0"/>
              <w:marTop w:val="0"/>
              <w:marBottom w:val="0"/>
              <w:divBdr>
                <w:top w:val="none" w:sz="0" w:space="0" w:color="auto"/>
                <w:left w:val="none" w:sz="0" w:space="0" w:color="auto"/>
                <w:bottom w:val="none" w:sz="0" w:space="0" w:color="auto"/>
                <w:right w:val="none" w:sz="0" w:space="0" w:color="auto"/>
              </w:divBdr>
            </w:div>
            <w:div w:id="1313487933">
              <w:marLeft w:val="0"/>
              <w:marRight w:val="0"/>
              <w:marTop w:val="0"/>
              <w:marBottom w:val="0"/>
              <w:divBdr>
                <w:top w:val="none" w:sz="0" w:space="0" w:color="auto"/>
                <w:left w:val="none" w:sz="0" w:space="0" w:color="auto"/>
                <w:bottom w:val="none" w:sz="0" w:space="0" w:color="auto"/>
                <w:right w:val="none" w:sz="0" w:space="0" w:color="auto"/>
              </w:divBdr>
            </w:div>
            <w:div w:id="28146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comments.xml.rels><?xml version="1.0" encoding="UTF-8" standalone="yes"?>
<Relationships xmlns="http://schemas.openxmlformats.org/package/2006/relationships"><Relationship Id="rId3" Type="http://schemas.openxmlformats.org/officeDocument/2006/relationships/hyperlink" Target="https://xn--cck2bb6bwak4kpe6g.com/datavolley/" TargetMode="External"/><Relationship Id="rId2" Type="http://schemas.openxmlformats.org/officeDocument/2006/relationships/hyperlink" Target="http://volleyball-yva.jp/data/mext_guidelines25.pdf" TargetMode="External"/><Relationship Id="rId1" Type="http://schemas.openxmlformats.org/officeDocument/2006/relationships/hyperlink" Target="https://www.mext.go.jp/a_menu/sports/kihonhou/index.htm" TargetMode="External"/><Relationship Id="rId5" Type="http://schemas.openxmlformats.org/officeDocument/2006/relationships/hyperlink" Target="https://support.apple.com/kb/SP820?locale=ja_JP" TargetMode="External"/><Relationship Id="rId4" Type="http://schemas.openxmlformats.org/officeDocument/2006/relationships/hyperlink" Target="https://note.com/geshi0712/n/n100998714f0f" TargetMode="External"/></Relationship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1.jpeg"/><Relationship Id="rId26" Type="http://schemas.openxmlformats.org/officeDocument/2006/relationships/image" Target="media/image7.png"/><Relationship Id="rId39" Type="http://schemas.openxmlformats.org/officeDocument/2006/relationships/image" Target="media/image16.png"/><Relationship Id="rId21" Type="http://schemas.openxmlformats.org/officeDocument/2006/relationships/header" Target="header2.xml"/><Relationship Id="rId34" Type="http://schemas.openxmlformats.org/officeDocument/2006/relationships/image" Target="media/image12.jpg"/><Relationship Id="rId42" Type="http://schemas.openxmlformats.org/officeDocument/2006/relationships/package" Target="embeddings/Microsoft_Excel_Worksheet.xlsx"/><Relationship Id="rId47" Type="http://schemas.openxmlformats.org/officeDocument/2006/relationships/image" Target="media/image21.emf"/><Relationship Id="rId50" Type="http://schemas.openxmlformats.org/officeDocument/2006/relationships/package" Target="embeddings/Microsoft_Excel_Worksheet3.xlsx"/><Relationship Id="rId55" Type="http://schemas.openxmlformats.org/officeDocument/2006/relationships/header" Target="header8.xml"/><Relationship Id="rId7" Type="http://schemas.openxmlformats.org/officeDocument/2006/relationships/settings" Target="settings.xml"/><Relationship Id="rId2" Type="http://schemas.openxmlformats.org/officeDocument/2006/relationships/customXml" Target="../customXml/item2.xml"/><Relationship Id="rId16" Type="http://schemas.microsoft.com/office/2016/09/relationships/commentsIds" Target="commentsIds.xml"/><Relationship Id="rId29" Type="http://schemas.openxmlformats.org/officeDocument/2006/relationships/image" Target="media/image10.png"/><Relationship Id="rId11" Type="http://schemas.openxmlformats.org/officeDocument/2006/relationships/footer" Target="footer1.xml"/><Relationship Id="rId24" Type="http://schemas.openxmlformats.org/officeDocument/2006/relationships/image" Target="media/image5.png"/><Relationship Id="rId32" Type="http://schemas.openxmlformats.org/officeDocument/2006/relationships/image" Target="media/image11.png"/><Relationship Id="rId37" Type="http://schemas.openxmlformats.org/officeDocument/2006/relationships/image" Target="media/image14.png"/><Relationship Id="rId40" Type="http://schemas.openxmlformats.org/officeDocument/2006/relationships/header" Target="header6.xml"/><Relationship Id="rId45" Type="http://schemas.openxmlformats.org/officeDocument/2006/relationships/image" Target="media/image19.jpeg"/><Relationship Id="rId53" Type="http://schemas.openxmlformats.org/officeDocument/2006/relationships/image" Target="media/image25.jpeg"/><Relationship Id="rId58" Type="http://schemas.openxmlformats.org/officeDocument/2006/relationships/header" Target="header11.xml"/><Relationship Id="rId5" Type="http://schemas.openxmlformats.org/officeDocument/2006/relationships/numbering" Target="numbering.xml"/><Relationship Id="rId61" Type="http://schemas.microsoft.com/office/2011/relationships/people" Target="people.xml"/><Relationship Id="rId19" Type="http://schemas.openxmlformats.org/officeDocument/2006/relationships/image" Target="media/image2.png"/><Relationship Id="rId14" Type="http://schemas.openxmlformats.org/officeDocument/2006/relationships/comments" Target="comments.xml"/><Relationship Id="rId22" Type="http://schemas.openxmlformats.org/officeDocument/2006/relationships/footer" Target="footer3.xml"/><Relationship Id="rId27" Type="http://schemas.openxmlformats.org/officeDocument/2006/relationships/image" Target="media/image8.png"/><Relationship Id="rId30" Type="http://schemas.openxmlformats.org/officeDocument/2006/relationships/header" Target="header3.xml"/><Relationship Id="rId35" Type="http://schemas.openxmlformats.org/officeDocument/2006/relationships/image" Target="media/image13.jpg"/><Relationship Id="rId43" Type="http://schemas.openxmlformats.org/officeDocument/2006/relationships/image" Target="media/image18.emf"/><Relationship Id="rId48" Type="http://schemas.openxmlformats.org/officeDocument/2006/relationships/package" Target="embeddings/Microsoft_Excel_Worksheet2.xlsx"/><Relationship Id="rId56" Type="http://schemas.openxmlformats.org/officeDocument/2006/relationships/header" Target="header9.xml"/><Relationship Id="rId8" Type="http://schemas.openxmlformats.org/officeDocument/2006/relationships/webSettings" Target="webSettings.xml"/><Relationship Id="rId51" Type="http://schemas.openxmlformats.org/officeDocument/2006/relationships/image" Target="media/image23.png"/><Relationship Id="rId3" Type="http://schemas.openxmlformats.org/officeDocument/2006/relationships/customXml" Target="../customXml/item3.xml"/><Relationship Id="rId12" Type="http://schemas.openxmlformats.org/officeDocument/2006/relationships/header" Target="header1.xml"/><Relationship Id="rId17" Type="http://schemas.microsoft.com/office/2018/08/relationships/commentsExtensible" Target="commentsExtensible.xml"/><Relationship Id="rId25" Type="http://schemas.openxmlformats.org/officeDocument/2006/relationships/image" Target="media/image6.png"/><Relationship Id="rId33" Type="http://schemas.openxmlformats.org/officeDocument/2006/relationships/header" Target="header4.xml"/><Relationship Id="rId38" Type="http://schemas.openxmlformats.org/officeDocument/2006/relationships/image" Target="media/image15.png"/><Relationship Id="rId46" Type="http://schemas.openxmlformats.org/officeDocument/2006/relationships/image" Target="media/image20.jpeg"/><Relationship Id="rId59" Type="http://schemas.openxmlformats.org/officeDocument/2006/relationships/header" Target="header12.xml"/><Relationship Id="rId20" Type="http://schemas.openxmlformats.org/officeDocument/2006/relationships/image" Target="media/image3.jpeg"/><Relationship Id="rId41" Type="http://schemas.openxmlformats.org/officeDocument/2006/relationships/image" Target="media/image17.emf"/><Relationship Id="rId54" Type="http://schemas.openxmlformats.org/officeDocument/2006/relationships/header" Target="header7.xml"/><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microsoft.com/office/2011/relationships/commentsExtended" Target="commentsExtended.xml"/><Relationship Id="rId23" Type="http://schemas.openxmlformats.org/officeDocument/2006/relationships/image" Target="media/image4.png"/><Relationship Id="rId28" Type="http://schemas.openxmlformats.org/officeDocument/2006/relationships/image" Target="media/image9.png"/><Relationship Id="rId36" Type="http://schemas.openxmlformats.org/officeDocument/2006/relationships/header" Target="header5.xml"/><Relationship Id="rId49" Type="http://schemas.openxmlformats.org/officeDocument/2006/relationships/image" Target="media/image22.emf"/><Relationship Id="rId57" Type="http://schemas.openxmlformats.org/officeDocument/2006/relationships/header" Target="header10.xml"/><Relationship Id="rId10" Type="http://schemas.openxmlformats.org/officeDocument/2006/relationships/endnotes" Target="endnotes.xml"/><Relationship Id="rId31" Type="http://schemas.openxmlformats.org/officeDocument/2006/relationships/footer" Target="footer4.xml"/><Relationship Id="rId44" Type="http://schemas.openxmlformats.org/officeDocument/2006/relationships/package" Target="embeddings/Microsoft_Excel_Worksheet1.xlsx"/><Relationship Id="rId52" Type="http://schemas.openxmlformats.org/officeDocument/2006/relationships/image" Target="media/image24.png"/><Relationship Id="rId60"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ドキュメント" ma:contentTypeID="0x01010052C698EF654C1342ABBFB3595E43FA3C" ma:contentTypeVersion="10" ma:contentTypeDescription="新しいドキュメントを作成します。" ma:contentTypeScope="" ma:versionID="93901ea80baf5c8454089b1be82f9432">
  <xsd:schema xmlns:xsd="http://www.w3.org/2001/XMLSchema" xmlns:xs="http://www.w3.org/2001/XMLSchema" xmlns:p="http://schemas.microsoft.com/office/2006/metadata/properties" xmlns:ns2="a4f6a580-d5db-46fb-9f70-81b9d3d7d2c8" xmlns:ns3="cb4da543-d10e-4ada-8da6-fa3af61a52e0" targetNamespace="http://schemas.microsoft.com/office/2006/metadata/properties" ma:root="true" ma:fieldsID="2d586113b44bec32600af81cd031fa6f" ns2:_="" ns3:_="">
    <xsd:import namespace="a4f6a580-d5db-46fb-9f70-81b9d3d7d2c8"/>
    <xsd:import namespace="cb4da543-d10e-4ada-8da6-fa3af61a52e0"/>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element ref="ns2:MediaServiceAutoTags" minOccurs="0"/>
                <xsd:element ref="ns2:MediaServiceGenerationTime" minOccurs="0"/>
                <xsd:element ref="ns2:MediaServiceEventHashCode" minOccurs="0"/>
                <xsd:element ref="ns2:MediaServiceOCR"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4f6a580-d5db-46fb-9f70-81b9d3d7d2c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LengthInSeconds" ma:index="11" nillable="true" ma:displayName="Length (seconds)" ma:internalName="MediaLengthInSeconds" ma:readOnly="true">
      <xsd:simpleType>
        <xsd:restriction base="dms:Unknown"/>
      </xsd:simpleType>
    </xsd:element>
    <xsd:element name="MediaServiceAutoTags" ma:index="12" nillable="true" ma:displayName="Tags" ma:internalName="MediaServiceAutoTags"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cb4da543-d10e-4ada-8da6-fa3af61a52e0" elementFormDefault="qualified">
    <xsd:import namespace="http://schemas.microsoft.com/office/2006/documentManagement/types"/>
    <xsd:import namespace="http://schemas.microsoft.com/office/infopath/2007/PartnerControls"/>
    <xsd:element name="SharedWithUsers" ma:index="16" nillable="true" ma:displayName="共有相手"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共有相手の詳細情報"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コンテンツ タイプ"/>
        <xsd:element ref="dc:title" minOccurs="0" maxOccurs="1" ma:index="4" ma:displayName="タイトル"/>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AB27D731-EFCD-4C0F-BE48-207BAC94EDE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4f6a580-d5db-46fb-9f70-81b9d3d7d2c8"/>
    <ds:schemaRef ds:uri="cb4da543-d10e-4ada-8da6-fa3af61a52e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DDC9D97C-653A-4BE7-B81C-E7FBCCB1CAE0}">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03C13A99-9090-4403-8DF4-A06201B26070}">
  <ds:schemaRefs>
    <ds:schemaRef ds:uri="http://schemas.openxmlformats.org/officeDocument/2006/bibliography"/>
  </ds:schemaRefs>
</ds:datastoreItem>
</file>

<file path=customXml/itemProps4.xml><?xml version="1.0" encoding="utf-8"?>
<ds:datastoreItem xmlns:ds="http://schemas.openxmlformats.org/officeDocument/2006/customXml" ds:itemID="{BBCC6FB3-EEF6-481E-8BE4-2ADBE980609B}">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2179</TotalTime>
  <Pages>42</Pages>
  <Words>4831</Words>
  <Characters>27542</Characters>
  <Application>Microsoft Office Word</Application>
  <DocSecurity>0</DocSecurity>
  <Lines>229</Lines>
  <Paragraphs>64</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32309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Sano Yuma</dc:creator>
  <cp:keywords/>
  <dc:description/>
  <cp:lastModifiedBy>Sano Yuma</cp:lastModifiedBy>
  <cp:revision>1223</cp:revision>
  <cp:lastPrinted>2023-02-20T09:15:00Z</cp:lastPrinted>
  <dcterms:created xsi:type="dcterms:W3CDTF">2023-02-04T07:29:00Z</dcterms:created>
  <dcterms:modified xsi:type="dcterms:W3CDTF">2023-02-23T07:18:00Z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0x01010052C698EF654C1342ABBFB3595E43FA3C</vt:lpwstr>
  </property>
</Properties>
</file>