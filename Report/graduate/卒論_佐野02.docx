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207A521E" w:rsidR="00337C69" w:rsidRPr="00D60960" w:rsidRDefault="00337C69" w:rsidP="00B04A92">
          <w:pPr>
            <w:pStyle w:val="a3"/>
            <w:tabs>
              <w:tab w:val="left" w:pos="1682"/>
            </w:tabs>
            <w:rPr>
              <w:rFonts w:asciiTheme="minorHAnsi" w:eastAsiaTheme="minorHAnsi" w:hAnsiTheme="minorHAnsi"/>
              <w:b/>
              <w:bCs/>
              <w:color w:val="auto"/>
            </w:rPr>
            <w:pPrChange w:id="0" w:author="Sano Yuma" w:date="2023-02-13T20:17:00Z">
              <w:pPr>
                <w:pStyle w:val="a3"/>
              </w:pPr>
            </w:pPrChange>
          </w:pPr>
          <w:r w:rsidRPr="00D60960">
            <w:rPr>
              <w:rFonts w:asciiTheme="minorHAnsi" w:eastAsiaTheme="minorHAnsi" w:hAnsiTheme="minorHAnsi"/>
              <w:b/>
              <w:bCs/>
              <w:color w:val="auto"/>
              <w:lang w:val="ja-JP"/>
            </w:rPr>
            <w:t>目次</w:t>
          </w:r>
          <w:ins w:id="1" w:author="Sano Yuma" w:date="2023-02-13T20:17:00Z">
            <w:r w:rsidR="00B04A92">
              <w:rPr>
                <w:rFonts w:asciiTheme="minorHAnsi" w:eastAsiaTheme="minorHAnsi" w:hAnsiTheme="minorHAnsi"/>
                <w:b/>
                <w:bCs/>
                <w:color w:val="auto"/>
                <w:lang w:val="ja-JP"/>
              </w:rPr>
              <w:tab/>
            </w:r>
          </w:ins>
        </w:p>
        <w:p w14:paraId="13A7D90E" w14:textId="19B32880"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r w:rsidR="00000000">
            <w:rPr>
              <w:noProof/>
            </w:rPr>
            <w:fldChar w:fldCharType="begin"/>
          </w:r>
          <w:r w:rsidR="00000000">
            <w:rPr>
              <w:noProof/>
            </w:rPr>
            <w:instrText>HYPERLINK \l "_Toc126831128"</w:instrText>
          </w:r>
          <w:ins w:id="2" w:author="Sano Yuma" w:date="2023-02-13T20:17:00Z">
            <w:r w:rsidR="00B04A92">
              <w:rPr>
                <w:noProof/>
              </w:rPr>
            </w:r>
          </w:ins>
          <w:r w:rsidR="00000000">
            <w:rPr>
              <w:noProof/>
            </w:rPr>
            <w:fldChar w:fldCharType="separate"/>
          </w:r>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B04A92">
            <w:rPr>
              <w:noProof/>
              <w:webHidden/>
            </w:rPr>
            <w:t>1</w:t>
          </w:r>
          <w:r w:rsidRPr="00D60960">
            <w:rPr>
              <w:noProof/>
              <w:webHidden/>
            </w:rPr>
            <w:fldChar w:fldCharType="end"/>
          </w:r>
          <w:r w:rsidR="00000000">
            <w:rPr>
              <w:noProof/>
            </w:rPr>
            <w:fldChar w:fldCharType="end"/>
          </w:r>
        </w:p>
        <w:p w14:paraId="293E9D11" w14:textId="54EE957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"_Toc126831129"</w:instrText>
          </w:r>
          <w:ins w:id="3"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r>
            <w:rPr>
              <w:noProof/>
              <w:sz w:val="21"/>
              <w:szCs w:val="21"/>
            </w:rPr>
            <w:fldChar w:fldCharType="end"/>
          </w:r>
        </w:p>
        <w:p w14:paraId="621C6ABE" w14:textId="4FDCE16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"_Toc126831130"</w:instrText>
          </w:r>
          <w:ins w:id="4"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r>
            <w:rPr>
              <w:noProof/>
              <w:sz w:val="21"/>
              <w:szCs w:val="21"/>
            </w:rPr>
            <w:fldChar w:fldCharType="end"/>
          </w:r>
        </w:p>
        <w:p w14:paraId="7737E57E" w14:textId="3F82A0A4"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"_Toc126831131"</w:instrText>
          </w:r>
          <w:ins w:id="5"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r>
            <w:rPr>
              <w:noProof/>
              <w:sz w:val="21"/>
              <w:szCs w:val="21"/>
            </w:rPr>
            <w:fldChar w:fldCharType="end"/>
          </w:r>
        </w:p>
        <w:p w14:paraId="366C173F" w14:textId="6130FFE4"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"_Toc126831132"</w:instrText>
          </w:r>
          <w:ins w:id="6"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ins w:id="7" w:author="Sano Yuma" w:date="2023-02-13T20:17:00Z">
            <w:r w:rsidR="00B04A92">
              <w:rPr>
                <w:noProof/>
                <w:webHidden/>
                <w:sz w:val="21"/>
                <w:szCs w:val="21"/>
              </w:rPr>
              <w:t>4</w:t>
            </w:r>
          </w:ins>
          <w:del w:id="8" w:author="Sano Yuma" w:date="2023-02-13T20:17:00Z">
            <w:r w:rsidR="005B1E14" w:rsidRPr="00D60960" w:rsidDel="00B04A92">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6BC4AB1E" w14:textId="478AA31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"_Toc126831133"</w:instrText>
          </w:r>
          <w:ins w:id="9"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ins w:id="10" w:author="Sano Yuma" w:date="2023-02-13T20:17:00Z">
            <w:r w:rsidR="00B04A92">
              <w:rPr>
                <w:noProof/>
                <w:webHidden/>
                <w:sz w:val="21"/>
                <w:szCs w:val="21"/>
              </w:rPr>
              <w:t>4</w:t>
            </w:r>
          </w:ins>
          <w:del w:id="11" w:author="Sano Yuma" w:date="2023-02-13T20:17:00Z">
            <w:r w:rsidR="005B1E14" w:rsidRPr="00D60960" w:rsidDel="00B04A92">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72E598EE" w14:textId="4B8E55E6"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"_Toc126831134"</w:instrText>
          </w:r>
          <w:ins w:id="12"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ins w:id="13" w:author="Sano Yuma" w:date="2023-02-13T20:17:00Z">
            <w:r w:rsidR="00B04A92">
              <w:rPr>
                <w:noProof/>
                <w:webHidden/>
              </w:rPr>
              <w:t>6</w:t>
            </w:r>
          </w:ins>
          <w:del w:id="14" w:author="Sano Yuma" w:date="2023-02-13T20:17:00Z">
            <w:r w:rsidR="005B1E14" w:rsidRPr="00D60960" w:rsidDel="00B04A92">
              <w:rPr>
                <w:noProof/>
                <w:webHidden/>
              </w:rPr>
              <w:delText>5</w:delText>
            </w:r>
          </w:del>
          <w:r w:rsidR="00337C69" w:rsidRPr="00D60960">
            <w:rPr>
              <w:noProof/>
              <w:webHidden/>
            </w:rPr>
            <w:fldChar w:fldCharType="end"/>
          </w:r>
          <w:r>
            <w:rPr>
              <w:noProof/>
            </w:rPr>
            <w:fldChar w:fldCharType="end"/>
          </w:r>
        </w:p>
        <w:p w14:paraId="6D28C630" w14:textId="2AA781B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"_Toc126831135"</w:instrText>
          </w:r>
          <w:ins w:id="15"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ins w:id="16" w:author="Sano Yuma" w:date="2023-02-13T20:17:00Z">
            <w:r w:rsidR="00B04A92">
              <w:rPr>
                <w:noProof/>
                <w:webHidden/>
                <w:sz w:val="21"/>
                <w:szCs w:val="21"/>
              </w:rPr>
              <w:t>6</w:t>
            </w:r>
          </w:ins>
          <w:del w:id="17" w:author="Sano Yuma" w:date="2023-02-13T20:17:00Z">
            <w:r w:rsidR="005B1E14" w:rsidRPr="00D60960" w:rsidDel="00B04A92">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504816A6" w14:textId="6AD0622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"_Toc126831136"</w:instrText>
          </w:r>
          <w:ins w:id="18"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ins w:id="19" w:author="Sano Yuma" w:date="2023-02-13T20:17:00Z">
            <w:r w:rsidR="00B04A92">
              <w:rPr>
                <w:noProof/>
                <w:webHidden/>
                <w:sz w:val="21"/>
                <w:szCs w:val="21"/>
              </w:rPr>
              <w:t>6</w:t>
            </w:r>
          </w:ins>
          <w:del w:id="20" w:author="Sano Yuma" w:date="2023-02-13T20:17:00Z">
            <w:r w:rsidR="005B1E14" w:rsidRPr="00D60960" w:rsidDel="00B04A92">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7899B7D7" w14:textId="2085E75E"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"_Toc126831137"</w:instrText>
          </w:r>
          <w:ins w:id="21"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ins w:id="22" w:author="Sano Yuma" w:date="2023-02-13T20:17:00Z">
            <w:r w:rsidR="00B04A92">
              <w:rPr>
                <w:noProof/>
                <w:webHidden/>
                <w:sz w:val="21"/>
                <w:szCs w:val="21"/>
              </w:rPr>
              <w:t>8</w:t>
            </w:r>
          </w:ins>
          <w:del w:id="23" w:author="Sano Yuma" w:date="2023-02-13T20:17:00Z">
            <w:r w:rsidR="005B1E14" w:rsidRPr="00D60960" w:rsidDel="00B04A92">
              <w:rPr>
                <w:noProof/>
                <w:webHidden/>
                <w:sz w:val="21"/>
                <w:szCs w:val="21"/>
              </w:rPr>
              <w:delText>7</w:delText>
            </w:r>
          </w:del>
          <w:r w:rsidR="00337C69" w:rsidRPr="00D60960">
            <w:rPr>
              <w:noProof/>
              <w:webHidden/>
              <w:sz w:val="21"/>
              <w:szCs w:val="21"/>
            </w:rPr>
            <w:fldChar w:fldCharType="end"/>
          </w:r>
          <w:r>
            <w:rPr>
              <w:noProof/>
              <w:sz w:val="21"/>
              <w:szCs w:val="21"/>
            </w:rPr>
            <w:fldChar w:fldCharType="end"/>
          </w:r>
        </w:p>
        <w:p w14:paraId="3C2EB5A2" w14:textId="598B602A"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"_Toc126831138"</w:instrText>
          </w:r>
          <w:ins w:id="24" w:author="Sano Yuma" w:date="2023-02-13T20:17:00Z">
            <w:r w:rsidR="00B04A92">
              <w:rPr>
                <w:noProof/>
              </w:rPr>
            </w:r>
          </w:ins>
          <w:r>
            <w:rPr>
              <w:noProof/>
            </w:rPr>
            <w:fldChar w:fldCharType="separate"/>
          </w:r>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ins w:id="25" w:author="Sano Yuma" w:date="2023-02-13T20:17:00Z">
            <w:r w:rsidR="00B04A92">
              <w:rPr>
                <w:noProof/>
                <w:webHidden/>
              </w:rPr>
              <w:t>10</w:t>
            </w:r>
          </w:ins>
          <w:del w:id="26" w:author="Sano Yuma" w:date="2023-02-13T20:17:00Z">
            <w:r w:rsidR="005B1E14" w:rsidRPr="00D60960" w:rsidDel="00B04A92">
              <w:rPr>
                <w:noProof/>
                <w:webHidden/>
              </w:rPr>
              <w:delText>8</w:delText>
            </w:r>
          </w:del>
          <w:r w:rsidR="00337C69" w:rsidRPr="00D60960">
            <w:rPr>
              <w:noProof/>
              <w:webHidden/>
            </w:rPr>
            <w:fldChar w:fldCharType="end"/>
          </w:r>
          <w:r>
            <w:rPr>
              <w:noProof/>
            </w:rPr>
            <w:fldChar w:fldCharType="end"/>
          </w:r>
        </w:p>
        <w:p w14:paraId="66FACB82" w14:textId="152BBDC1" w:rsidR="00337C69" w:rsidRPr="00D60960" w:rsidRDefault="00000000" w:rsidP="00534DCE">
          <w:pPr>
            <w:pStyle w:val="21"/>
            <w:spacing w:line="0" w:lineRule="atLeast"/>
            <w:ind w:left="221"/>
            <w:rPr>
              <w:rFonts w:cstheme="minorBidi"/>
              <w:noProof/>
              <w:kern w:val="2"/>
              <w:sz w:val="20"/>
              <w:szCs w:val="21"/>
            </w:rPr>
          </w:pPr>
          <w:r>
            <w:rPr>
              <w:noProof/>
            </w:rPr>
            <w:fldChar w:fldCharType="begin"/>
          </w:r>
          <w:r>
            <w:rPr>
              <w:noProof/>
            </w:rPr>
            <w:instrText>HYPERLINK \l "_Toc126831139"</w:instrText>
          </w:r>
          <w:ins w:id="27" w:author="Sano Yuma" w:date="2023-02-13T20:17:00Z">
            <w:r w:rsidR="00B04A92">
              <w:rPr>
                <w:noProof/>
              </w:rPr>
            </w:r>
          </w:ins>
          <w:r>
            <w:rPr>
              <w:noProof/>
            </w:rPr>
            <w:fldChar w:fldCharType="separate"/>
          </w:r>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ins w:id="28" w:author="Sano Yuma" w:date="2023-02-13T20:17:00Z">
            <w:r w:rsidR="00B04A92">
              <w:rPr>
                <w:noProof/>
                <w:webHidden/>
                <w:sz w:val="21"/>
                <w:szCs w:val="21"/>
              </w:rPr>
              <w:t>10</w:t>
            </w:r>
          </w:ins>
          <w:del w:id="29" w:author="Sano Yuma" w:date="2023-02-13T20:17:00Z">
            <w:r w:rsidR="005B1E14" w:rsidRPr="00D60960" w:rsidDel="00B04A92">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3E5E3B41" w14:textId="7E1E3990"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"_Toc126831140"</w:instrText>
          </w:r>
          <w:ins w:id="30" w:author="Sano Yuma" w:date="2023-02-13T20:17:00Z">
            <w:r w:rsidR="00B04A92">
              <w:rPr>
                <w:noProof/>
              </w:rPr>
            </w:r>
          </w:ins>
          <w:r>
            <w:rPr>
              <w:noProof/>
            </w:rPr>
            <w:fldChar w:fldCharType="separate"/>
          </w:r>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ins w:id="31" w:author="Sano Yuma" w:date="2023-02-13T20:17:00Z">
            <w:r w:rsidR="00B04A92">
              <w:rPr>
                <w:noProof/>
                <w:webHidden/>
                <w:sz w:val="21"/>
                <w:szCs w:val="21"/>
              </w:rPr>
              <w:t>10</w:t>
            </w:r>
          </w:ins>
          <w:del w:id="32" w:author="Sano Yuma" w:date="2023-02-13T20:17:00Z">
            <w:r w:rsidR="005B1E14" w:rsidRPr="00D60960" w:rsidDel="00B04A92">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4013FE36" w14:textId="59040C19"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"_Toc126831141"</w:instrText>
          </w:r>
          <w:ins w:id="33" w:author="Sano Yuma" w:date="2023-02-13T20:17:00Z">
            <w:r w:rsidR="00B04A92">
              <w:rPr>
                <w:noProof/>
              </w:rPr>
            </w:r>
          </w:ins>
          <w:r>
            <w:rPr>
              <w:noProof/>
            </w:rPr>
            <w:fldChar w:fldCharType="separate"/>
          </w:r>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ins w:id="34" w:author="Sano Yuma" w:date="2023-02-13T20:17:00Z">
            <w:r w:rsidR="00B04A92">
              <w:rPr>
                <w:noProof/>
                <w:webHidden/>
                <w:sz w:val="21"/>
                <w:szCs w:val="21"/>
              </w:rPr>
              <w:t>11</w:t>
            </w:r>
          </w:ins>
          <w:del w:id="35" w:author="Sano Yuma" w:date="2023-02-13T20:17:00Z">
            <w:r w:rsidR="005B1E14" w:rsidRPr="00D60960" w:rsidDel="00B04A92">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5A0C3009" w14:textId="104BA1CD"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"_Toc126831142"</w:instrText>
          </w:r>
          <w:ins w:id="36" w:author="Sano Yuma" w:date="2023-02-13T20:17:00Z">
            <w:r w:rsidR="00B04A92">
              <w:rPr>
                <w:noProof/>
              </w:rPr>
            </w:r>
          </w:ins>
          <w:r>
            <w:rPr>
              <w:noProof/>
            </w:rPr>
            <w:fldChar w:fldCharType="separate"/>
          </w:r>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ins w:id="37" w:author="Sano Yuma" w:date="2023-02-13T20:17:00Z">
            <w:r w:rsidR="00B04A92">
              <w:rPr>
                <w:noProof/>
                <w:webHidden/>
                <w:sz w:val="21"/>
                <w:szCs w:val="21"/>
              </w:rPr>
              <w:t>12</w:t>
            </w:r>
          </w:ins>
          <w:del w:id="38" w:author="Sano Yuma" w:date="2023-02-13T20:17:00Z">
            <w:r w:rsidR="005B1E14" w:rsidRPr="00D60960" w:rsidDel="00B04A92">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209BC1FB" w14:textId="7F8E77BE"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"_Toc126831143"</w:instrText>
          </w:r>
          <w:ins w:id="39" w:author="Sano Yuma" w:date="2023-02-13T20:17:00Z">
            <w:r w:rsidR="00B04A92">
              <w:rPr>
                <w:noProof/>
              </w:rPr>
            </w:r>
          </w:ins>
          <w:r>
            <w:rPr>
              <w:noProof/>
            </w:rPr>
            <w:fldChar w:fldCharType="separate"/>
          </w:r>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ins w:id="40" w:author="Sano Yuma" w:date="2023-02-13T20:17:00Z">
            <w:r w:rsidR="00B04A92">
              <w:rPr>
                <w:noProof/>
                <w:webHidden/>
              </w:rPr>
              <w:t>13</w:t>
            </w:r>
          </w:ins>
          <w:del w:id="41" w:author="Sano Yuma" w:date="2023-02-13T20:17:00Z">
            <w:r w:rsidR="005B1E14" w:rsidRPr="00D60960" w:rsidDel="00B04A92">
              <w:rPr>
                <w:noProof/>
                <w:webHidden/>
              </w:rPr>
              <w:delText>10</w:delText>
            </w:r>
          </w:del>
          <w:r w:rsidR="00337C69" w:rsidRPr="00D60960">
            <w:rPr>
              <w:noProof/>
              <w:webHidden/>
            </w:rPr>
            <w:fldChar w:fldCharType="end"/>
          </w:r>
          <w:r>
            <w:rPr>
              <w:noProof/>
            </w:rPr>
            <w:fldChar w:fldCharType="end"/>
          </w:r>
        </w:p>
        <w:p w14:paraId="126D8591" w14:textId="632EB4A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"_Toc126831144"</w:instrText>
          </w:r>
          <w:ins w:id="42" w:author="Sano Yuma" w:date="2023-02-13T20:17:00Z">
            <w:r w:rsidR="00B04A92">
              <w:rPr>
                <w:noProof/>
              </w:rPr>
            </w:r>
          </w:ins>
          <w:r>
            <w:rPr>
              <w:noProof/>
            </w:rPr>
            <w:fldChar w:fldCharType="separate"/>
          </w:r>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ins w:id="43" w:author="Sano Yuma" w:date="2023-02-13T20:17:00Z">
            <w:r w:rsidR="00B04A92">
              <w:rPr>
                <w:noProof/>
                <w:webHidden/>
                <w:sz w:val="21"/>
                <w:szCs w:val="21"/>
              </w:rPr>
              <w:t>13</w:t>
            </w:r>
          </w:ins>
          <w:del w:id="44" w:author="Sano Yuma" w:date="2023-02-13T20:17:00Z">
            <w:r w:rsidR="005B1E14" w:rsidRPr="00D60960" w:rsidDel="00B04A92">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0EA9B4D1" w14:textId="7264898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"_Toc126831145"</w:instrText>
          </w:r>
          <w:ins w:id="45" w:author="Sano Yuma" w:date="2023-02-13T20:17:00Z">
            <w:r w:rsidR="00B04A92">
              <w:rPr>
                <w:noProof/>
              </w:rPr>
            </w:r>
          </w:ins>
          <w:r>
            <w:rPr>
              <w:noProof/>
            </w:rPr>
            <w:fldChar w:fldCharType="separate"/>
          </w:r>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ins w:id="46" w:author="Sano Yuma" w:date="2023-02-13T20:17:00Z">
            <w:r w:rsidR="00B04A92">
              <w:rPr>
                <w:noProof/>
                <w:webHidden/>
                <w:sz w:val="21"/>
                <w:szCs w:val="21"/>
              </w:rPr>
              <w:t>13</w:t>
            </w:r>
          </w:ins>
          <w:del w:id="47" w:author="Sano Yuma" w:date="2023-02-13T20:17:00Z">
            <w:r w:rsidR="005B1E14" w:rsidRPr="00D60960" w:rsidDel="00B04A92">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1F8A5EB0" w14:textId="5D418FAC"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"_Toc126831146"</w:instrText>
          </w:r>
          <w:ins w:id="48" w:author="Sano Yuma" w:date="2023-02-13T20:17:00Z">
            <w:r w:rsidR="00B04A92">
              <w:rPr>
                <w:noProof/>
              </w:rPr>
            </w:r>
          </w:ins>
          <w:r>
            <w:rPr>
              <w:noProof/>
            </w:rPr>
            <w:fldChar w:fldCharType="separate"/>
          </w:r>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ins w:id="49" w:author="Sano Yuma" w:date="2023-02-13T20:17:00Z">
            <w:r w:rsidR="00B04A92">
              <w:rPr>
                <w:noProof/>
                <w:webHidden/>
              </w:rPr>
              <w:t>15</w:t>
            </w:r>
          </w:ins>
          <w:del w:id="50" w:author="Sano Yuma" w:date="2023-02-13T20:17:00Z">
            <w:r w:rsidR="005B1E14" w:rsidRPr="00D60960" w:rsidDel="00B04A92">
              <w:rPr>
                <w:noProof/>
                <w:webHidden/>
              </w:rPr>
              <w:delText>11</w:delText>
            </w:r>
          </w:del>
          <w:r w:rsidR="00337C69" w:rsidRPr="00D60960">
            <w:rPr>
              <w:noProof/>
              <w:webHidden/>
            </w:rPr>
            <w:fldChar w:fldCharType="end"/>
          </w:r>
          <w:r>
            <w:rPr>
              <w:noProof/>
            </w:rPr>
            <w:fldChar w:fldCharType="end"/>
          </w:r>
        </w:p>
        <w:p w14:paraId="1A5F5896" w14:textId="1E32A2F3"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"_Toc126831147"</w:instrText>
          </w:r>
          <w:ins w:id="51" w:author="Sano Yuma" w:date="2023-02-13T20:17:00Z">
            <w:r w:rsidR="00B04A92">
              <w:rPr>
                <w:noProof/>
              </w:rPr>
            </w:r>
          </w:ins>
          <w:r>
            <w:rPr>
              <w:noProof/>
            </w:rPr>
            <w:fldChar w:fldCharType="separate"/>
          </w:r>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ins w:id="52" w:author="Sano Yuma" w:date="2023-02-13T20:17:00Z">
            <w:r w:rsidR="00B04A92">
              <w:rPr>
                <w:noProof/>
                <w:webHidden/>
                <w:sz w:val="21"/>
                <w:szCs w:val="21"/>
              </w:rPr>
              <w:t>15</w:t>
            </w:r>
          </w:ins>
          <w:del w:id="53" w:author="Sano Yuma" w:date="2023-02-13T20:17:00Z">
            <w:r w:rsidR="005B1E14" w:rsidRPr="00D60960" w:rsidDel="00B04A92">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56D63361" w14:textId="67DAE9E8"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"_Toc126831148"</w:instrText>
          </w:r>
          <w:ins w:id="54" w:author="Sano Yuma" w:date="2023-02-13T20:17:00Z">
            <w:r w:rsidR="00B04A92">
              <w:rPr>
                <w:noProof/>
              </w:rPr>
            </w:r>
          </w:ins>
          <w:r>
            <w:rPr>
              <w:noProof/>
            </w:rPr>
            <w:fldChar w:fldCharType="separate"/>
          </w:r>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ins w:id="55" w:author="Sano Yuma" w:date="2023-02-13T20:17:00Z">
            <w:r w:rsidR="00B04A92">
              <w:rPr>
                <w:noProof/>
                <w:webHidden/>
                <w:sz w:val="21"/>
                <w:szCs w:val="21"/>
              </w:rPr>
              <w:t>15</w:t>
            </w:r>
          </w:ins>
          <w:del w:id="56" w:author="Sano Yuma" w:date="2023-02-13T20:17:00Z">
            <w:r w:rsidR="005B1E14" w:rsidRPr="00D60960" w:rsidDel="00B04A92">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727DF59D" w14:textId="31026D9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"_Toc126831149"</w:instrText>
          </w:r>
          <w:ins w:id="57" w:author="Sano Yuma" w:date="2023-02-13T20:17:00Z">
            <w:r w:rsidR="00B04A92">
              <w:rPr>
                <w:noProof/>
              </w:rPr>
            </w:r>
          </w:ins>
          <w:r>
            <w:rPr>
              <w:noProof/>
            </w:rPr>
            <w:fldChar w:fldCharType="separate"/>
          </w:r>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ins w:id="58" w:author="Sano Yuma" w:date="2023-02-13T20:17:00Z">
            <w:r w:rsidR="00B04A92">
              <w:rPr>
                <w:noProof/>
                <w:webHidden/>
                <w:sz w:val="21"/>
                <w:szCs w:val="21"/>
              </w:rPr>
              <w:t>16</w:t>
            </w:r>
          </w:ins>
          <w:del w:id="59" w:author="Sano Yuma" w:date="2023-02-13T20:17:00Z">
            <w:r w:rsidR="005B1E14" w:rsidRPr="00D60960" w:rsidDel="00B04A92">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65447F05" w14:textId="30BCC48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"_Toc126831150"</w:instrText>
          </w:r>
          <w:ins w:id="60" w:author="Sano Yuma" w:date="2023-02-13T20:17:00Z">
            <w:r w:rsidR="00B04A92">
              <w:rPr>
                <w:noProof/>
              </w:rPr>
            </w:r>
          </w:ins>
          <w:r>
            <w:rPr>
              <w:noProof/>
            </w:rPr>
            <w:fldChar w:fldCharType="separate"/>
          </w:r>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ins w:id="61" w:author="Sano Yuma" w:date="2023-02-13T20:17:00Z">
            <w:r w:rsidR="00B04A92">
              <w:rPr>
                <w:noProof/>
                <w:webHidden/>
                <w:sz w:val="21"/>
                <w:szCs w:val="21"/>
              </w:rPr>
              <w:t>16</w:t>
            </w:r>
          </w:ins>
          <w:del w:id="62" w:author="Sano Yuma" w:date="2023-02-13T20:17:00Z">
            <w:r w:rsidR="005B1E14" w:rsidRPr="00D60960" w:rsidDel="00B04A92">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0FC9CDBE" w14:textId="1E3EED60"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"_Toc126831151"</w:instrText>
          </w:r>
          <w:ins w:id="63" w:author="Sano Yuma" w:date="2023-02-13T20:17:00Z">
            <w:r w:rsidR="00B04A92">
              <w:rPr>
                <w:noProof/>
              </w:rPr>
            </w:r>
          </w:ins>
          <w:r>
            <w:rPr>
              <w:noProof/>
            </w:rPr>
            <w:fldChar w:fldCharType="separate"/>
          </w:r>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ins w:id="64" w:author="Sano Yuma" w:date="2023-02-13T20:17:00Z">
            <w:r w:rsidR="00B04A92">
              <w:rPr>
                <w:noProof/>
                <w:webHidden/>
                <w:sz w:val="21"/>
                <w:szCs w:val="21"/>
              </w:rPr>
              <w:t>17</w:t>
            </w:r>
          </w:ins>
          <w:del w:id="65" w:author="Sano Yuma" w:date="2023-02-13T20:17:00Z">
            <w:r w:rsidR="005B1E14" w:rsidRPr="00D60960" w:rsidDel="00B04A92">
              <w:rPr>
                <w:noProof/>
                <w:webHidden/>
                <w:sz w:val="21"/>
                <w:szCs w:val="21"/>
              </w:rPr>
              <w:delText>13</w:delText>
            </w:r>
          </w:del>
          <w:r w:rsidR="00337C69" w:rsidRPr="00D60960">
            <w:rPr>
              <w:noProof/>
              <w:webHidden/>
              <w:sz w:val="21"/>
              <w:szCs w:val="21"/>
            </w:rPr>
            <w:fldChar w:fldCharType="end"/>
          </w:r>
          <w:r>
            <w:rPr>
              <w:noProof/>
              <w:sz w:val="21"/>
              <w:szCs w:val="21"/>
            </w:rPr>
            <w:fldChar w:fldCharType="end"/>
          </w:r>
        </w:p>
        <w:p w14:paraId="4BE6AD37" w14:textId="6293290B"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"_Toc126831152"</w:instrText>
          </w:r>
          <w:ins w:id="66" w:author="Sano Yuma" w:date="2023-02-13T20:17:00Z">
            <w:r w:rsidR="00B04A92">
              <w:rPr>
                <w:noProof/>
              </w:rPr>
            </w:r>
          </w:ins>
          <w:r>
            <w:rPr>
              <w:noProof/>
            </w:rPr>
            <w:fldChar w:fldCharType="separate"/>
          </w:r>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ins w:id="67" w:author="Sano Yuma" w:date="2023-02-13T20:17:00Z">
            <w:r w:rsidR="00B04A92">
              <w:rPr>
                <w:noProof/>
                <w:webHidden/>
              </w:rPr>
              <w:t>18</w:t>
            </w:r>
          </w:ins>
          <w:del w:id="68" w:author="Sano Yuma" w:date="2023-02-13T20:17:00Z">
            <w:r w:rsidR="005B1E14" w:rsidRPr="00D60960" w:rsidDel="00B04A92">
              <w:rPr>
                <w:noProof/>
                <w:webHidden/>
              </w:rPr>
              <w:delText>14</w:delText>
            </w:r>
          </w:del>
          <w:r w:rsidR="00337C69" w:rsidRPr="00D60960">
            <w:rPr>
              <w:noProof/>
              <w:webHidden/>
            </w:rPr>
            <w:fldChar w:fldCharType="end"/>
          </w:r>
          <w:r>
            <w:rPr>
              <w:noProof/>
            </w:rPr>
            <w:fldChar w:fldCharType="end"/>
          </w:r>
        </w:p>
        <w:p w14:paraId="6B9003D9" w14:textId="70A96FCD"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"_Toc126831153"</w:instrText>
          </w:r>
          <w:ins w:id="69" w:author="Sano Yuma" w:date="2023-02-13T20:17:00Z">
            <w:r w:rsidR="00B04A92">
              <w:rPr>
                <w:noProof/>
              </w:rPr>
            </w:r>
          </w:ins>
          <w:r>
            <w:rPr>
              <w:noProof/>
            </w:rPr>
            <w:fldChar w:fldCharType="separate"/>
          </w:r>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ins w:id="70" w:author="Sano Yuma" w:date="2023-02-13T20:17:00Z">
            <w:r w:rsidR="00B04A92">
              <w:rPr>
                <w:noProof/>
                <w:webHidden/>
                <w:sz w:val="21"/>
                <w:szCs w:val="21"/>
              </w:rPr>
              <w:t>18</w:t>
            </w:r>
          </w:ins>
          <w:del w:id="71" w:author="Sano Yuma" w:date="2023-02-13T20:17:00Z">
            <w:r w:rsidR="005B1E14" w:rsidRPr="00D60960" w:rsidDel="00B04A92">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0EF0991E" w14:textId="432AAFF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"_Toc126831154"</w:instrText>
          </w:r>
          <w:ins w:id="72" w:author="Sano Yuma" w:date="2023-02-13T20:17:00Z">
            <w:r w:rsidR="00B04A92">
              <w:rPr>
                <w:noProof/>
              </w:rPr>
            </w:r>
          </w:ins>
          <w:r>
            <w:rPr>
              <w:noProof/>
            </w:rPr>
            <w:fldChar w:fldCharType="separate"/>
          </w:r>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ins w:id="73" w:author="Sano Yuma" w:date="2023-02-13T20:17:00Z">
            <w:r w:rsidR="00B04A92">
              <w:rPr>
                <w:noProof/>
                <w:webHidden/>
                <w:sz w:val="21"/>
                <w:szCs w:val="21"/>
              </w:rPr>
              <w:t>18</w:t>
            </w:r>
          </w:ins>
          <w:del w:id="74" w:author="Sano Yuma" w:date="2023-02-13T20:17:00Z">
            <w:r w:rsidR="005B1E14" w:rsidRPr="00D60960" w:rsidDel="00B04A92">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3F2EBBFC" w14:textId="502EA19B" w:rsidR="00337C69" w:rsidRPr="00D60960" w:rsidRDefault="00000000" w:rsidP="00534DCE">
          <w:pPr>
            <w:pStyle w:val="21"/>
            <w:spacing w:line="0" w:lineRule="atLeast"/>
            <w:rPr>
              <w:rFonts w:cstheme="minorBidi"/>
              <w:noProof/>
              <w:kern w:val="2"/>
              <w:sz w:val="20"/>
              <w:szCs w:val="21"/>
            </w:rPr>
          </w:pPr>
          <w:r>
            <w:rPr>
              <w:noProof/>
            </w:rPr>
            <w:lastRenderedPageBreak/>
            <w:fldChar w:fldCharType="begin"/>
          </w:r>
          <w:r>
            <w:rPr>
              <w:noProof/>
            </w:rPr>
            <w:instrText>HYPERLINK \l "_Toc126831155"</w:instrText>
          </w:r>
          <w:ins w:id="75" w:author="Sano Yuma" w:date="2023-02-13T20:17:00Z">
            <w:r w:rsidR="00B04A92">
              <w:rPr>
                <w:noProof/>
              </w:rPr>
            </w:r>
          </w:ins>
          <w:r>
            <w:rPr>
              <w:noProof/>
            </w:rPr>
            <w:fldChar w:fldCharType="separate"/>
          </w:r>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ins w:id="76" w:author="Sano Yuma" w:date="2023-02-13T20:17:00Z">
            <w:r w:rsidR="00B04A92">
              <w:rPr>
                <w:noProof/>
                <w:webHidden/>
                <w:sz w:val="21"/>
                <w:szCs w:val="21"/>
              </w:rPr>
              <w:t>20</w:t>
            </w:r>
          </w:ins>
          <w:del w:id="77" w:author="Sano Yuma" w:date="2023-02-13T20:17:00Z">
            <w:r w:rsidR="005B1E14" w:rsidRPr="00D60960" w:rsidDel="00B04A92">
              <w:rPr>
                <w:noProof/>
                <w:webHidden/>
                <w:sz w:val="21"/>
                <w:szCs w:val="21"/>
              </w:rPr>
              <w:delText>15</w:delText>
            </w:r>
          </w:del>
          <w:r w:rsidR="00337C69" w:rsidRPr="00D60960">
            <w:rPr>
              <w:noProof/>
              <w:webHidden/>
              <w:sz w:val="21"/>
              <w:szCs w:val="21"/>
            </w:rPr>
            <w:fldChar w:fldCharType="end"/>
          </w:r>
          <w:r>
            <w:rPr>
              <w:noProof/>
              <w:sz w:val="21"/>
              <w:szCs w:val="21"/>
            </w:rPr>
            <w:fldChar w:fldCharType="end"/>
          </w:r>
        </w:p>
        <w:p w14:paraId="7EEE9333" w14:textId="7B7174A7"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"_Toc126831156"</w:instrText>
          </w:r>
          <w:ins w:id="78" w:author="Sano Yuma" w:date="2023-02-13T20:17:00Z">
            <w:r w:rsidR="00B04A92">
              <w:rPr>
                <w:noProof/>
              </w:rPr>
            </w:r>
          </w:ins>
          <w:r>
            <w:rPr>
              <w:noProof/>
            </w:rPr>
            <w:fldChar w:fldCharType="separate"/>
          </w:r>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ins w:id="79" w:author="Sano Yuma" w:date="2023-02-13T20:17:00Z">
            <w:r w:rsidR="00B04A92">
              <w:rPr>
                <w:noProof/>
                <w:webHidden/>
                <w:sz w:val="21"/>
                <w:szCs w:val="21"/>
              </w:rPr>
              <w:t>20</w:t>
            </w:r>
          </w:ins>
          <w:del w:id="80" w:author="Sano Yuma" w:date="2023-02-13T20:17:00Z">
            <w:r w:rsidR="005B1E14" w:rsidRPr="00D60960" w:rsidDel="00B04A92">
              <w:rPr>
                <w:noProof/>
                <w:webHidden/>
                <w:sz w:val="21"/>
                <w:szCs w:val="21"/>
              </w:rPr>
              <w:delText>16</w:delText>
            </w:r>
          </w:del>
          <w:r w:rsidR="00337C69" w:rsidRPr="00D60960">
            <w:rPr>
              <w:noProof/>
              <w:webHidden/>
              <w:sz w:val="21"/>
              <w:szCs w:val="21"/>
            </w:rPr>
            <w:fldChar w:fldCharType="end"/>
          </w:r>
          <w:r>
            <w:rPr>
              <w:noProof/>
              <w:sz w:val="21"/>
              <w:szCs w:val="21"/>
            </w:rPr>
            <w:fldChar w:fldCharType="end"/>
          </w:r>
        </w:p>
        <w:p w14:paraId="219217DF" w14:textId="5AD89A8E"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"_Toc126831157"</w:instrText>
          </w:r>
          <w:ins w:id="81" w:author="Sano Yuma" w:date="2023-02-13T20:17:00Z">
            <w:r w:rsidR="00B04A92">
              <w:rPr>
                <w:noProof/>
              </w:rPr>
            </w:r>
          </w:ins>
          <w:r>
            <w:rPr>
              <w:noProof/>
            </w:rPr>
            <w:fldChar w:fldCharType="separate"/>
          </w:r>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ins w:id="82" w:author="Sano Yuma" w:date="2023-02-13T20:17:00Z">
            <w:r w:rsidR="00B04A92">
              <w:rPr>
                <w:noProof/>
                <w:webHidden/>
                <w:sz w:val="21"/>
                <w:szCs w:val="21"/>
              </w:rPr>
              <w:t>21</w:t>
            </w:r>
          </w:ins>
          <w:del w:id="83" w:author="Sano Yuma" w:date="2023-02-13T20:17:00Z">
            <w:r w:rsidR="005B1E14" w:rsidRPr="00D60960" w:rsidDel="00B04A92">
              <w:rPr>
                <w:noProof/>
                <w:webHidden/>
                <w:sz w:val="21"/>
                <w:szCs w:val="21"/>
              </w:rPr>
              <w:delText>17</w:delText>
            </w:r>
          </w:del>
          <w:r w:rsidR="00337C69" w:rsidRPr="00D60960">
            <w:rPr>
              <w:noProof/>
              <w:webHidden/>
              <w:sz w:val="21"/>
              <w:szCs w:val="21"/>
            </w:rPr>
            <w:fldChar w:fldCharType="end"/>
          </w:r>
          <w:r>
            <w:rPr>
              <w:noProof/>
              <w:sz w:val="21"/>
              <w:szCs w:val="21"/>
            </w:rPr>
            <w:fldChar w:fldCharType="end"/>
          </w:r>
        </w:p>
        <w:p w14:paraId="7CAA81BA" w14:textId="53AFD207"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"_Toc126831158"</w:instrText>
          </w:r>
          <w:ins w:id="84" w:author="Sano Yuma" w:date="2023-02-13T20:17:00Z">
            <w:r w:rsidR="00B04A92">
              <w:rPr>
                <w:noProof/>
              </w:rPr>
            </w:r>
          </w:ins>
          <w:r>
            <w:rPr>
              <w:noProof/>
            </w:rPr>
            <w:fldChar w:fldCharType="separate"/>
          </w:r>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ins w:id="85" w:author="Sano Yuma" w:date="2023-02-13T20:17:00Z">
            <w:r w:rsidR="00B04A92">
              <w:rPr>
                <w:noProof/>
                <w:webHidden/>
              </w:rPr>
              <w:t>23</w:t>
            </w:r>
          </w:ins>
          <w:del w:id="86" w:author="Sano Yuma" w:date="2023-02-13T20:17:00Z">
            <w:r w:rsidR="005B1E14" w:rsidRPr="00D60960" w:rsidDel="00B04A92">
              <w:rPr>
                <w:noProof/>
                <w:webHidden/>
              </w:rPr>
              <w:delText>18</w:delText>
            </w:r>
          </w:del>
          <w:r w:rsidR="00337C69" w:rsidRPr="00D60960">
            <w:rPr>
              <w:noProof/>
              <w:webHidden/>
            </w:rPr>
            <w:fldChar w:fldCharType="end"/>
          </w:r>
          <w:r>
            <w:rPr>
              <w:noProof/>
            </w:rPr>
            <w:fldChar w:fldCharType="end"/>
          </w:r>
        </w:p>
        <w:p w14:paraId="343FB3DB" w14:textId="57B9F097"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"_Toc126831159"</w:instrText>
          </w:r>
          <w:ins w:id="87" w:author="Sano Yuma" w:date="2023-02-13T20:17:00Z">
            <w:r w:rsidR="00B04A92">
              <w:rPr>
                <w:noProof/>
              </w:rPr>
            </w:r>
          </w:ins>
          <w:r>
            <w:rPr>
              <w:noProof/>
            </w:rPr>
            <w:fldChar w:fldCharType="separate"/>
          </w:r>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ins w:id="88" w:author="Sano Yuma" w:date="2023-02-13T20:17:00Z">
            <w:r w:rsidR="00B04A92">
              <w:rPr>
                <w:noProof/>
                <w:webHidden/>
                <w:sz w:val="21"/>
                <w:szCs w:val="21"/>
              </w:rPr>
              <w:t>23</w:t>
            </w:r>
          </w:ins>
          <w:del w:id="89" w:author="Sano Yuma" w:date="2023-02-13T20:17:00Z">
            <w:r w:rsidR="005B1E14" w:rsidRPr="00D60960" w:rsidDel="00B04A92">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0AE3B8FF" w14:textId="70275768"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"_Toc126831160"</w:instrText>
          </w:r>
          <w:ins w:id="90" w:author="Sano Yuma" w:date="2023-02-13T20:17:00Z">
            <w:r w:rsidR="00B04A92">
              <w:rPr>
                <w:noProof/>
              </w:rPr>
            </w:r>
          </w:ins>
          <w:r>
            <w:rPr>
              <w:noProof/>
            </w:rPr>
            <w:fldChar w:fldCharType="separate"/>
          </w:r>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ins w:id="91" w:author="Sano Yuma" w:date="2023-02-13T20:17:00Z">
            <w:r w:rsidR="00B04A92">
              <w:rPr>
                <w:noProof/>
                <w:webHidden/>
                <w:sz w:val="21"/>
                <w:szCs w:val="21"/>
              </w:rPr>
              <w:t>23</w:t>
            </w:r>
          </w:ins>
          <w:del w:id="92" w:author="Sano Yuma" w:date="2023-02-13T20:17:00Z">
            <w:r w:rsidR="005B1E14" w:rsidRPr="00D60960" w:rsidDel="00B04A92">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5D3CB958" w14:textId="5BF8C95B" w:rsidR="00337C69" w:rsidRPr="00D60960" w:rsidRDefault="00000000" w:rsidP="00534DCE">
          <w:pPr>
            <w:pStyle w:val="11"/>
            <w:spacing w:line="0" w:lineRule="atLeast"/>
            <w:rPr>
              <w:rFonts w:cstheme="minorBidi"/>
              <w:noProof/>
              <w:kern w:val="2"/>
            </w:rPr>
          </w:pPr>
          <w:r>
            <w:rPr>
              <w:noProof/>
            </w:rPr>
            <w:fldChar w:fldCharType="begin"/>
          </w:r>
          <w:r>
            <w:rPr>
              <w:noProof/>
            </w:rPr>
            <w:instrText>HYPERLINK \l "_Toc126831161"</w:instrText>
          </w:r>
          <w:ins w:id="93" w:author="Sano Yuma" w:date="2023-02-13T20:17:00Z">
            <w:r w:rsidR="00B04A92">
              <w:rPr>
                <w:noProof/>
              </w:rPr>
            </w:r>
          </w:ins>
          <w:r>
            <w:rPr>
              <w:noProof/>
            </w:rPr>
            <w:fldChar w:fldCharType="separate"/>
          </w:r>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ins w:id="94" w:author="Sano Yuma" w:date="2023-02-13T20:17:00Z">
            <w:r w:rsidR="00B04A92">
              <w:rPr>
                <w:noProof/>
                <w:webHidden/>
              </w:rPr>
              <w:t>24</w:t>
            </w:r>
          </w:ins>
          <w:del w:id="95" w:author="Sano Yuma" w:date="2023-02-13T20:17:00Z">
            <w:r w:rsidR="005B1E14" w:rsidRPr="00D60960" w:rsidDel="00B04A92">
              <w:rPr>
                <w:noProof/>
                <w:webHidden/>
              </w:rPr>
              <w:delText>19</w:delText>
            </w:r>
          </w:del>
          <w:r w:rsidR="00337C69" w:rsidRPr="00D60960">
            <w:rPr>
              <w:noProof/>
              <w:webHidden/>
            </w:rPr>
            <w:fldChar w:fldCharType="end"/>
          </w:r>
          <w:r>
            <w:rPr>
              <w:noProof/>
            </w:rPr>
            <w:fldChar w:fldCharType="end"/>
          </w:r>
        </w:p>
        <w:p w14:paraId="65283CDD" w14:textId="4B3ED834"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96" w:name="_Toc126831128"/>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96"/>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97" w:name="_Toc126831129"/>
      <w:r w:rsidRPr="008C1B09">
        <w:rPr>
          <w:rFonts w:asciiTheme="minorEastAsia" w:hAnsiTheme="minorEastAsia" w:hint="eastAsia"/>
          <w:sz w:val="28"/>
          <w:szCs w:val="32"/>
        </w:rPr>
        <w:t xml:space="preserve">1.1　</w:t>
      </w:r>
      <w:commentRangeStart w:id="98"/>
      <w:commentRangeStart w:id="99"/>
      <w:r w:rsidRPr="008C1B09">
        <w:rPr>
          <w:rFonts w:asciiTheme="minorEastAsia" w:hAnsiTheme="minorEastAsia" w:hint="eastAsia"/>
          <w:sz w:val="28"/>
          <w:szCs w:val="32"/>
        </w:rPr>
        <w:t>スポーツ指導の現状</w:t>
      </w:r>
      <w:bookmarkEnd w:id="97"/>
      <w:commentRangeEnd w:id="98"/>
      <w:r w:rsidR="005A1885">
        <w:rPr>
          <w:rStyle w:val="af"/>
          <w:rFonts w:asciiTheme="minorHAnsi" w:hAnsiTheme="minorHAnsi" w:cstheme="minorBidi"/>
        </w:rPr>
        <w:commentReference w:id="98"/>
      </w:r>
      <w:commentRangeEnd w:id="99"/>
      <w:r w:rsidR="008A27BB">
        <w:rPr>
          <w:rStyle w:val="af"/>
          <w:rFonts w:asciiTheme="minorHAnsi" w:hAnsiTheme="minorHAnsi" w:cstheme="minorBidi"/>
        </w:rPr>
        <w:commentReference w:id="99"/>
      </w:r>
    </w:p>
    <w:p w14:paraId="13D23124" w14:textId="08C45778" w:rsidR="00F80366" w:rsidRDefault="00333B00" w:rsidP="00203EBD">
      <w:pPr>
        <w:spacing w:line="360" w:lineRule="auto"/>
        <w:ind w:firstLineChars="100" w:firstLine="210"/>
        <w:rPr>
          <w:rFonts w:hint="eastAsia"/>
        </w:rPr>
        <w:pPrChange w:id="100" w:author="Sano Yuma" w:date="2023-02-13T18:24:00Z">
          <w:pPr>
            <w:ind w:firstLineChars="100" w:firstLine="210"/>
          </w:pPr>
        </w:pPrChange>
      </w:pPr>
      <w:del w:id="101"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102" w:author="Sano Yuma" w:date="2023-02-13T17:49:00Z">
        <w:r w:rsidDel="00F80366">
          <w:rPr>
            <w:rFonts w:hint="eastAsia"/>
          </w:rPr>
          <w:delText>定量的</w:delText>
        </w:r>
      </w:del>
      <w:del w:id="103" w:author="Sano Yuma" w:date="2023-02-13T17:52:00Z">
        <w:r w:rsidDel="00967F20">
          <w:rPr>
            <w:rFonts w:hint="eastAsia"/>
          </w:rPr>
          <w:delText>な指導」に注目が集まっている。</w:delText>
        </w:r>
      </w:del>
      <w:ins w:id="104" w:author="Sano Yuma" w:date="2023-02-13T17:50:00Z">
        <w:r w:rsidR="00F80366">
          <w:rPr>
            <w:rFonts w:hint="eastAsia"/>
          </w:rPr>
          <w:t>指導者は、効果的な指導に向けて、自分自身のこれまでの実践、経験に頼るだけでなく、指導の内容や方法に関して</w:t>
        </w:r>
      </w:ins>
      <w:ins w:id="105"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106" w:author="Sano Yuma" w:date="2023-02-13T17:52:00Z">
        <w:r w:rsidR="00F80366">
          <w:rPr>
            <w:rFonts w:hint="eastAsia"/>
          </w:rPr>
          <w:t>科学の研究の成果を積極的に習得し、指導において活用することが重要である</w:t>
        </w:r>
        <w:r w:rsidR="00967F20" w:rsidRPr="00967F20">
          <w:rPr>
            <w:rFonts w:hint="eastAsia"/>
            <w:vertAlign w:val="superscript"/>
            <w:rPrChange w:id="107" w:author="Sano Yuma" w:date="2023-02-13T17:52:00Z">
              <w:rPr>
                <w:rFonts w:hint="eastAsia"/>
              </w:rPr>
            </w:rPrChange>
          </w:rPr>
          <w:t>[</w:t>
        </w:r>
        <w:r w:rsidR="00967F20" w:rsidRPr="00967F20">
          <w:rPr>
            <w:vertAlign w:val="superscript"/>
            <w:rPrChange w:id="108" w:author="Sano Yuma" w:date="2023-02-13T17:52:00Z">
              <w:rPr/>
            </w:rPrChange>
          </w:rPr>
          <w:t>1]</w:t>
        </w:r>
        <w:r w:rsidR="00F80366">
          <w:rPr>
            <w:rFonts w:hint="eastAsia"/>
          </w:rPr>
          <w:t>。</w:t>
        </w:r>
      </w:ins>
    </w:p>
    <w:p w14:paraId="3FF56B02" w14:textId="68E26EA7" w:rsidR="00333B00" w:rsidRDefault="003839B1" w:rsidP="00203EBD">
      <w:pPr>
        <w:spacing w:line="360" w:lineRule="auto"/>
        <w:ind w:firstLineChars="100" w:firstLine="210"/>
        <w:pPrChange w:id="109" w:author="Sano Yuma" w:date="2023-02-13T18:24:00Z">
          <w:pPr>
            <w:ind w:firstLineChars="100" w:firstLine="210"/>
          </w:pPr>
        </w:pPrChange>
      </w:pPr>
      <w:ins w:id="110"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111"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111"/>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112"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112"/>
    </w:p>
    <w:p w14:paraId="239E66B8" w14:textId="7095E980" w:rsidR="00C81240" w:rsidRDefault="00C81240" w:rsidP="00203EBD">
      <w:pPr>
        <w:spacing w:line="360" w:lineRule="auto"/>
        <w:ind w:firstLineChars="100" w:firstLine="210"/>
        <w:pPrChange w:id="113" w:author="Sano Yuma" w:date="2023-02-13T18:24:00Z">
          <w:pPr>
            <w:ind w:firstLineChars="100" w:firstLine="210"/>
          </w:pPr>
        </w:pPrChange>
      </w:pPr>
      <w:r>
        <w:rPr>
          <w:rFonts w:hint="eastAsia"/>
        </w:rPr>
        <w:t>バレーボールの解析に用いるツールとして、</w:t>
      </w:r>
      <w:commentRangeStart w:id="114"/>
      <w:commentRangeStart w:id="115"/>
      <w:r>
        <w:rPr>
          <w:rFonts w:hint="eastAsia"/>
        </w:rPr>
        <w:t>D</w:t>
      </w:r>
      <w:r>
        <w:t>ata Volley</w:t>
      </w:r>
      <w:commentRangeEnd w:id="114"/>
      <w:r w:rsidR="005A1885">
        <w:rPr>
          <w:rStyle w:val="af"/>
        </w:rPr>
        <w:commentReference w:id="114"/>
      </w:r>
      <w:commentRangeEnd w:id="115"/>
      <w:r w:rsidR="008A27BB">
        <w:rPr>
          <w:rStyle w:val="af"/>
        </w:rPr>
        <w:commentReference w:id="115"/>
      </w:r>
      <w:ins w:id="116" w:author="Sano Yuma" w:date="2023-02-13T18:06:00Z">
        <w:r w:rsidR="008A27BB" w:rsidRPr="008A27BB">
          <w:rPr>
            <w:vertAlign w:val="superscript"/>
            <w:rPrChange w:id="117" w:author="Sano Yuma" w:date="2023-02-13T18:06:00Z">
              <w:rPr/>
            </w:rPrChange>
          </w:rPr>
          <w:t>[2]</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118" w:author="Sano Yuma" w:date="2023-02-13T17:53:00Z">
        <w:r w:rsidR="000C6793">
          <w:rPr>
            <w:rFonts w:hint="eastAsia"/>
          </w:rPr>
          <w:t>ある。</w:t>
        </w:r>
      </w:ins>
      <w:ins w:id="119"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120" w:author="Sano Yuma" w:date="2023-02-13T17:56:00Z">
        <w:r w:rsidR="000C6793">
          <w:rPr>
            <w:rFonts w:hint="eastAsia"/>
          </w:rPr>
          <w:t>また、</w:t>
        </w:r>
      </w:ins>
      <w:ins w:id="121" w:author="Sano Yuma" w:date="2023-02-13T17:55:00Z">
        <w:r w:rsidR="000C6793">
          <w:rPr>
            <w:rFonts w:hint="eastAsia"/>
          </w:rPr>
          <w:t>国内であっても、プロや全日本に参加する大学の多</w:t>
        </w:r>
      </w:ins>
      <w:ins w:id="122" w:author="Sano Yuma" w:date="2023-02-13T17:56:00Z">
        <w:r w:rsidR="000C6793">
          <w:rPr>
            <w:rFonts w:hint="eastAsia"/>
          </w:rPr>
          <w:t>くがこのソフトウェアを活用している。</w:t>
        </w:r>
      </w:ins>
      <w:del w:id="123"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rsidP="00203EBD">
      <w:pPr>
        <w:spacing w:line="360" w:lineRule="auto"/>
        <w:ind w:firstLineChars="100" w:firstLine="210"/>
        <w:pPrChange w:id="124" w:author="Sano Yuma" w:date="2023-02-13T18:24:00Z">
          <w:pPr>
            <w:ind w:firstLineChars="100" w:firstLine="210"/>
          </w:pPr>
        </w:pPrChange>
      </w:pPr>
      <w:r>
        <w:rPr>
          <w:rFonts w:hint="eastAsia"/>
        </w:rPr>
        <w:t>図</w:t>
      </w:r>
      <w:ins w:id="125"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126"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1ED86355" w:rsidR="009302CD" w:rsidRDefault="00003C87" w:rsidP="00203EBD">
      <w:pPr>
        <w:spacing w:line="360" w:lineRule="auto"/>
        <w:ind w:firstLineChars="100" w:firstLine="210"/>
        <w:pPrChange w:id="127" w:author="Sano Yuma" w:date="2023-02-13T18:24:00Z">
          <w:pPr>
            <w:ind w:firstLineChars="100" w:firstLine="210"/>
          </w:pPr>
        </w:pPrChange>
      </w:pPr>
      <w:r>
        <w:rPr>
          <w:rFonts w:hint="eastAsia"/>
        </w:rPr>
        <w:t>しかし、</w:t>
      </w:r>
      <w:commentRangeStart w:id="128"/>
      <w:commentRangeStart w:id="129"/>
      <w:r w:rsidR="002E3B87">
        <w:rPr>
          <w:rFonts w:hint="eastAsia"/>
        </w:rPr>
        <w:t>D</w:t>
      </w:r>
      <w:r w:rsidR="002E3B87">
        <w:t>ata Volley</w:t>
      </w:r>
      <w:r w:rsidR="002E3B87">
        <w:rPr>
          <w:rFonts w:hint="eastAsia"/>
        </w:rPr>
        <w:t>には次に示すような欠点が挙げられる。</w:t>
      </w:r>
      <w:commentRangeEnd w:id="128"/>
      <w:r w:rsidR="005A1885">
        <w:rPr>
          <w:rStyle w:val="af"/>
        </w:rPr>
        <w:commentReference w:id="128"/>
      </w:r>
      <w:commentRangeEnd w:id="129"/>
      <w:r w:rsidR="008A27BB">
        <w:rPr>
          <w:rStyle w:val="af"/>
        </w:rPr>
        <w:commentReference w:id="129"/>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rsidP="00203EBD">
      <w:pPr>
        <w:spacing w:line="360" w:lineRule="auto"/>
        <w:ind w:firstLineChars="100" w:firstLine="210"/>
        <w:pPrChange w:id="130"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rsidP="00203EBD">
      <w:pPr>
        <w:spacing w:line="360" w:lineRule="auto"/>
        <w:ind w:firstLineChars="100" w:firstLine="210"/>
        <w:rPr>
          <w:del w:id="131" w:author="Sano Yuma" w:date="2023-02-13T18:25:00Z"/>
        </w:rPr>
        <w:pPrChange w:id="132" w:author="Sano Yuma" w:date="2023-02-13T18:26:00Z">
          <w:pPr>
            <w:ind w:firstLineChars="100" w:firstLine="210"/>
            <w:jc w:val="center"/>
          </w:pPr>
        </w:pPrChange>
      </w:pPr>
      <w:moveFromRangeStart w:id="133" w:author="Sano Yuma" w:date="2023-02-13T18:25:00Z" w:name="move127205136"/>
      <w:moveFrom w:id="134"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133"/>
    </w:p>
    <w:p w14:paraId="61314507" w14:textId="7C960374" w:rsidR="0055747D" w:rsidDel="00203EBD" w:rsidRDefault="0055747D" w:rsidP="00203EBD">
      <w:pPr>
        <w:spacing w:line="360" w:lineRule="auto"/>
        <w:ind w:firstLineChars="100" w:firstLine="210"/>
        <w:rPr>
          <w:moveFrom w:id="135" w:author="Sano Yuma" w:date="2023-02-13T18:26:00Z"/>
        </w:rPr>
        <w:pPrChange w:id="136" w:author="Sano Yuma" w:date="2023-02-13T18:26:00Z">
          <w:pPr>
            <w:ind w:firstLineChars="100" w:firstLine="210"/>
            <w:jc w:val="center"/>
          </w:pPr>
        </w:pPrChange>
      </w:pPr>
      <w:moveFromRangeStart w:id="137" w:author="Sano Yuma" w:date="2023-02-13T18:26:00Z" w:name="move127205188"/>
      <w:moveFrom w:id="138"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rsidP="00203EBD">
      <w:pPr>
        <w:spacing w:line="360" w:lineRule="auto"/>
        <w:ind w:firstLineChars="100" w:firstLine="210"/>
        <w:rPr>
          <w:moveFrom w:id="139" w:author="Sano Yuma" w:date="2023-02-13T18:26:00Z"/>
        </w:rPr>
        <w:pPrChange w:id="140" w:author="Sano Yuma" w:date="2023-02-13T18:26:00Z">
          <w:pPr>
            <w:ind w:firstLineChars="100" w:firstLine="210"/>
            <w:jc w:val="center"/>
          </w:pPr>
        </w:pPrChange>
      </w:pPr>
    </w:p>
    <w:moveFromRangeEnd w:id="137"/>
    <w:p w14:paraId="2BDDD271" w14:textId="3C7CE52F" w:rsidR="00203EBD" w:rsidRDefault="00F6028D" w:rsidP="00203EBD">
      <w:pPr>
        <w:spacing w:line="360" w:lineRule="auto"/>
        <w:ind w:firstLineChars="100" w:firstLine="210"/>
        <w:rPr>
          <w:ins w:id="141" w:author="Sano Yuma" w:date="2023-02-13T18:25:00Z"/>
        </w:rPr>
        <w:pPrChange w:id="142"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143" w:author="Sano Yuma" w:date="2023-02-13T18:26:00Z"/>
        </w:rPr>
      </w:pPr>
      <w:moveToRangeStart w:id="144" w:author="Sano Yuma" w:date="2023-02-13T18:25:00Z" w:name="move127205136"/>
      <w:moveTo w:id="145"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144"/>
    </w:p>
    <w:p w14:paraId="567C9A5D" w14:textId="69ACA6A3" w:rsidR="00203EBD" w:rsidDel="00203EBD" w:rsidRDefault="00203EBD" w:rsidP="00FB377E">
      <w:pPr>
        <w:spacing w:line="360" w:lineRule="auto"/>
        <w:ind w:firstLineChars="100" w:firstLine="210"/>
        <w:jc w:val="center"/>
        <w:rPr>
          <w:del w:id="146" w:author="Sano Yuma" w:date="2023-02-13T18:26:00Z"/>
        </w:rPr>
        <w:pPrChange w:id="147" w:author="Sano Yuma" w:date="2023-02-13T20:10:00Z">
          <w:pPr>
            <w:ind w:firstLineChars="100" w:firstLine="210"/>
            <w:jc w:val="center"/>
          </w:pPr>
        </w:pPrChange>
      </w:pPr>
      <w:moveToRangeStart w:id="148" w:author="Sano Yuma" w:date="2023-02-13T18:26:00Z" w:name="move127205188"/>
      <w:moveTo w:id="149"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rsidP="00FB377E">
      <w:pPr>
        <w:spacing w:line="360" w:lineRule="auto"/>
        <w:ind w:firstLineChars="100" w:firstLine="210"/>
        <w:jc w:val="center"/>
        <w:rPr>
          <w:ins w:id="150" w:author="Sano Yuma" w:date="2023-02-13T18:26:00Z"/>
          <w:moveTo w:id="151" w:author="Sano Yuma" w:date="2023-02-13T18:26:00Z"/>
        </w:rPr>
        <w:pPrChange w:id="152" w:author="Sano Yuma" w:date="2023-02-13T20:10:00Z">
          <w:pPr>
            <w:ind w:firstLineChars="100" w:firstLine="210"/>
            <w:jc w:val="center"/>
          </w:pPr>
        </w:pPrChange>
      </w:pPr>
    </w:p>
    <w:p w14:paraId="053ABB1B" w14:textId="77777777" w:rsidR="00203EBD" w:rsidRPr="00FB377E" w:rsidDel="00203EBD" w:rsidRDefault="00203EBD" w:rsidP="00FB377E">
      <w:pPr>
        <w:rPr>
          <w:del w:id="153" w:author="Sano Yuma" w:date="2023-02-13T18:26:00Z"/>
          <w:moveTo w:id="154" w:author="Sano Yuma" w:date="2023-02-13T18:26:00Z"/>
          <w:rFonts w:hint="eastAsia"/>
        </w:rPr>
        <w:pPrChange w:id="155" w:author="Sano Yuma" w:date="2023-02-13T20:10:00Z">
          <w:pPr>
            <w:ind w:firstLineChars="100" w:firstLine="210"/>
            <w:jc w:val="center"/>
          </w:pPr>
        </w:pPrChange>
      </w:pPr>
    </w:p>
    <w:moveToRangeEnd w:id="148"/>
    <w:p w14:paraId="28A025B9" w14:textId="77777777" w:rsidR="00203EBD" w:rsidRPr="00203EBD" w:rsidRDefault="00203EBD" w:rsidP="00FB377E">
      <w:pPr>
        <w:rPr>
          <w:rFonts w:hint="eastAsia"/>
        </w:rPr>
        <w:pPrChange w:id="156" w:author="Sano Yuma" w:date="2023-02-13T20:10:00Z">
          <w:pPr/>
        </w:pPrChange>
      </w:pPr>
    </w:p>
    <w:p w14:paraId="25F4A485" w14:textId="47B91DA4" w:rsidR="00BE2BAA" w:rsidRDefault="00BE2BAA" w:rsidP="00203EBD">
      <w:pPr>
        <w:spacing w:line="360" w:lineRule="auto"/>
        <w:pPrChange w:id="157"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rsidP="00203EBD">
      <w:pPr>
        <w:spacing w:line="360" w:lineRule="auto"/>
        <w:pPrChange w:id="158"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159" w:name="_Toc126831132"/>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160" w:author="茂浩" w:date="2023-02-11T23:18:00Z">
        <w:r w:rsidR="005A1885">
          <w:rPr>
            <w:rFonts w:asciiTheme="minorEastAsia" w:eastAsiaTheme="minorEastAsia" w:hAnsiTheme="minorEastAsia" w:hint="eastAsia"/>
            <w:sz w:val="24"/>
            <w:szCs w:val="28"/>
          </w:rPr>
          <w:t>（</w:t>
        </w:r>
      </w:ins>
      <w:ins w:id="161"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162"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159"/>
    </w:p>
    <w:p w14:paraId="6FA644F5" w14:textId="1283C16B" w:rsidR="00F61C74" w:rsidRDefault="00FC411B" w:rsidP="00203EBD">
      <w:pPr>
        <w:spacing w:line="360" w:lineRule="auto"/>
        <w:pPrChange w:id="163" w:author="Sano Yuma" w:date="2023-02-13T18:26:00Z">
          <w:pPr/>
        </w:pPrChange>
      </w:pPr>
      <w:r>
        <w:rPr>
          <w:rFonts w:hint="eastAsia"/>
        </w:rPr>
        <w:t xml:space="preserve">　</w:t>
      </w:r>
      <w:commentRangeStart w:id="164"/>
      <w:commentRangeStart w:id="165"/>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164"/>
      <w:r w:rsidR="005A1885">
        <w:rPr>
          <w:rStyle w:val="af"/>
        </w:rPr>
        <w:commentReference w:id="164"/>
      </w:r>
      <w:commentRangeEnd w:id="165"/>
      <w:r w:rsidR="008A27BB">
        <w:rPr>
          <w:rStyle w:val="af"/>
        </w:rPr>
        <w:commentReference w:id="165"/>
      </w:r>
      <w:ins w:id="166" w:author="Sano Yuma" w:date="2023-02-13T18:02:00Z">
        <w:r w:rsidR="008A27BB" w:rsidRPr="008A27BB">
          <w:rPr>
            <w:rFonts w:hint="eastAsia"/>
            <w:vertAlign w:val="superscript"/>
            <w:rPrChange w:id="167" w:author="Sano Yuma" w:date="2023-02-13T18:06:00Z">
              <w:rPr>
                <w:rFonts w:hint="eastAsia"/>
              </w:rPr>
            </w:rPrChange>
          </w:rPr>
          <w:t>[</w:t>
        </w:r>
      </w:ins>
      <w:ins w:id="168" w:author="Sano Yuma" w:date="2023-02-13T18:06:00Z">
        <w:r w:rsidR="008A27BB" w:rsidRPr="008A27BB">
          <w:rPr>
            <w:vertAlign w:val="superscript"/>
            <w:rPrChange w:id="169" w:author="Sano Yuma" w:date="2023-02-13T18:06:00Z">
              <w:rPr/>
            </w:rPrChange>
          </w:rPr>
          <w:t>3</w:t>
        </w:r>
      </w:ins>
      <w:ins w:id="170" w:author="Sano Yuma" w:date="2023-02-13T18:02:00Z">
        <w:r w:rsidR="008A27BB" w:rsidRPr="008A27BB">
          <w:rPr>
            <w:vertAlign w:val="superscript"/>
            <w:rPrChange w:id="171"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rsidP="00203EBD">
      <w:pPr>
        <w:spacing w:line="360" w:lineRule="auto"/>
        <w:ind w:firstLineChars="100" w:firstLine="210"/>
        <w:pPrChange w:id="172"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6061E046" w:rsidR="00573B38" w:rsidRDefault="00573B38" w:rsidP="00D6434A">
      <w:pPr>
        <w:ind w:firstLineChars="100" w:firstLine="210"/>
        <w:jc w:val="center"/>
      </w:pPr>
      <w:commentRangeStart w:id="173"/>
      <w:commentRangeStart w:id="174"/>
      <w:r>
        <w:rPr>
          <w:rFonts w:hint="eastAsia"/>
        </w:rPr>
        <w:t>図1</w:t>
      </w:r>
      <w:r>
        <w:t>.3</w:t>
      </w:r>
      <w:r>
        <w:rPr>
          <w:rFonts w:hint="eastAsia"/>
        </w:rPr>
        <w:t xml:space="preserve">　先行研究によって得られる選手位置推定結果の例</w:t>
      </w:r>
      <w:commentRangeEnd w:id="173"/>
      <w:commentRangeEnd w:id="174"/>
      <w:ins w:id="175" w:author="Sano Yuma" w:date="2023-02-13T18:07:00Z">
        <w:r w:rsidR="008A27BB" w:rsidRPr="008A27BB">
          <w:rPr>
            <w:rFonts w:hint="eastAsia"/>
            <w:vertAlign w:val="superscript"/>
            <w:rPrChange w:id="176" w:author="Sano Yuma" w:date="2023-02-13T18:07:00Z">
              <w:rPr>
                <w:rFonts w:hint="eastAsia"/>
              </w:rPr>
            </w:rPrChange>
          </w:rPr>
          <w:t>[</w:t>
        </w:r>
        <w:r w:rsidR="008A27BB" w:rsidRPr="008A27BB">
          <w:rPr>
            <w:vertAlign w:val="superscript"/>
            <w:rPrChange w:id="177" w:author="Sano Yuma" w:date="2023-02-13T18:07:00Z">
              <w:rPr/>
            </w:rPrChange>
          </w:rPr>
          <w:t>3]</w:t>
        </w:r>
      </w:ins>
      <w:r w:rsidR="005A1885" w:rsidRPr="008A27BB">
        <w:rPr>
          <w:rStyle w:val="af"/>
          <w:vertAlign w:val="superscript"/>
          <w:rPrChange w:id="178" w:author="Sano Yuma" w:date="2023-02-13T18:07:00Z">
            <w:rPr>
              <w:rStyle w:val="af"/>
            </w:rPr>
          </w:rPrChange>
        </w:rPr>
        <w:commentReference w:id="173"/>
      </w:r>
      <w:r w:rsidR="008A27BB">
        <w:rPr>
          <w:rStyle w:val="af"/>
        </w:rPr>
        <w:commentReference w:id="174"/>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179"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179"/>
    </w:p>
    <w:p w14:paraId="0F3D8203" w14:textId="77B40CF8" w:rsidR="00127742" w:rsidRDefault="009F1E77" w:rsidP="00203EBD">
      <w:pPr>
        <w:spacing w:line="360" w:lineRule="auto"/>
        <w:pPrChange w:id="180"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rsidP="00203EBD">
      <w:pPr>
        <w:spacing w:line="360" w:lineRule="auto"/>
        <w:ind w:firstLineChars="100" w:firstLine="210"/>
        <w:pPrChange w:id="181"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0D4F8A9E" w:rsidR="00F8596B" w:rsidRDefault="007C4660" w:rsidP="00203EBD">
      <w:pPr>
        <w:spacing w:line="360" w:lineRule="auto"/>
        <w:ind w:firstLineChars="100" w:firstLine="210"/>
        <w:pPrChange w:id="182"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183" w:author="Sano Yuma" w:date="2023-02-13T18:07:00Z">
        <w:r w:rsidR="008A27BB">
          <w:rPr>
            <w:rFonts w:hint="eastAsia"/>
          </w:rPr>
          <w:t>選手の</w:t>
        </w:r>
      </w:ins>
      <w:ins w:id="184" w:author="Sano Yuma" w:date="2023-02-13T18:08:00Z">
        <w:r w:rsidR="008A27BB">
          <w:rPr>
            <w:rFonts w:hint="eastAsia"/>
          </w:rPr>
          <w:t>3次元位置を推定するために必要な手順</w:t>
        </w:r>
      </w:ins>
      <w:commentRangeStart w:id="185"/>
      <w:commentRangeStart w:id="186"/>
      <w:del w:id="187"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185"/>
      <w:r w:rsidR="005A1885">
        <w:rPr>
          <w:rStyle w:val="af"/>
        </w:rPr>
        <w:commentReference w:id="185"/>
      </w:r>
      <w:commentRangeEnd w:id="186"/>
      <w:r w:rsidR="00060060">
        <w:rPr>
          <w:rStyle w:val="af"/>
        </w:rPr>
        <w:commentReference w:id="186"/>
      </w:r>
      <w:r w:rsidR="00EA22F7">
        <w:rPr>
          <w:rFonts w:hint="eastAsia"/>
        </w:rPr>
        <w:t>を述べる。</w:t>
      </w:r>
      <w:r w:rsidR="00EE508A">
        <w:rPr>
          <w:rFonts w:hint="eastAsia"/>
        </w:rPr>
        <w:t>そして</w:t>
      </w:r>
      <w:r w:rsidR="00335745">
        <w:rPr>
          <w:rFonts w:hint="eastAsia"/>
        </w:rPr>
        <w:t>、第6章では</w:t>
      </w:r>
      <w:ins w:id="188"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189" w:author="Sano Yuma" w:date="2023-02-13T18:13:00Z">
        <w:r w:rsidR="00F67F75">
          <w:rPr>
            <w:rFonts w:hint="eastAsia"/>
          </w:rPr>
          <w:t>位置の推定結果、そして結果の考察</w:t>
        </w:r>
      </w:ins>
      <w:commentRangeStart w:id="190"/>
      <w:del w:id="191" w:author="Sano Yuma" w:date="2023-02-13T18:08:00Z">
        <w:r w:rsidR="00EE508A" w:rsidDel="008A27BB">
          <w:rPr>
            <w:rFonts w:hint="eastAsia"/>
          </w:rPr>
          <w:delText>これらのアルゴリズム</w:delText>
        </w:r>
      </w:del>
      <w:del w:id="192" w:author="Sano Yuma" w:date="2023-02-13T18:12:00Z">
        <w:r w:rsidR="00EE508A" w:rsidDel="00F41BA8">
          <w:rPr>
            <w:rFonts w:hint="eastAsia"/>
          </w:rPr>
          <w:delText>を用いて得られ</w:delText>
        </w:r>
      </w:del>
      <w:del w:id="193" w:author="Sano Yuma" w:date="2023-02-13T18:11:00Z">
        <w:r w:rsidR="00EE508A" w:rsidDel="00B84D1A">
          <w:rPr>
            <w:rFonts w:hint="eastAsia"/>
          </w:rPr>
          <w:delText>た</w:delText>
        </w:r>
      </w:del>
      <w:del w:id="194" w:author="Sano Yuma" w:date="2023-02-13T18:12:00Z">
        <w:r w:rsidR="00EE508A" w:rsidDel="00F41BA8">
          <w:rPr>
            <w:rFonts w:hint="eastAsia"/>
          </w:rPr>
          <w:delText>結果</w:delText>
        </w:r>
      </w:del>
      <w:commentRangeEnd w:id="190"/>
      <w:r w:rsidR="005A1885">
        <w:rPr>
          <w:rStyle w:val="af"/>
        </w:rPr>
        <w:commentReference w:id="190"/>
      </w:r>
      <w:r w:rsidR="00EE508A">
        <w:rPr>
          <w:rFonts w:hint="eastAsia"/>
        </w:rPr>
        <w:t>を述べる。</w:t>
      </w:r>
      <w:r w:rsidR="00335745">
        <w:rPr>
          <w:rFonts w:hint="eastAsia"/>
        </w:rPr>
        <w:t>最後に</w:t>
      </w:r>
      <w:ins w:id="195"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8"/>
          <w:footerReference w:type="default" r:id="rId19"/>
          <w:pgSz w:w="11906" w:h="16838"/>
          <w:pgMar w:top="1985" w:right="1701" w:bottom="1701" w:left="1701" w:header="851" w:footer="992" w:gutter="0"/>
          <w:pgNumType w:start="1"/>
          <w:cols w:space="425"/>
          <w:docGrid w:type="lines" w:linePitch="360"/>
        </w:sectPr>
      </w:pPr>
      <w:bookmarkStart w:id="196" w:name="_Toc126831134"/>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196"/>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97"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97"/>
    </w:p>
    <w:p w14:paraId="16F8DB4C" w14:textId="22F7D1CC" w:rsidR="007C4660" w:rsidRDefault="00476069" w:rsidP="009310A0">
      <w:pPr>
        <w:spacing w:line="360" w:lineRule="auto"/>
        <w:pPrChange w:id="198"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99"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rsidP="009310A0">
      <w:pPr>
        <w:spacing w:line="360" w:lineRule="auto"/>
        <w:rPr>
          <w:rFonts w:hint="eastAsia"/>
        </w:rPr>
        <w:pPrChange w:id="200"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201"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201"/>
    </w:p>
    <w:p w14:paraId="5EDC7380" w14:textId="370B59D3" w:rsidR="00426CB3" w:rsidDel="009310A0" w:rsidRDefault="00F9341E" w:rsidP="009310A0">
      <w:pPr>
        <w:spacing w:line="360" w:lineRule="auto"/>
        <w:rPr>
          <w:del w:id="202" w:author="Sano Yuma" w:date="2023-02-13T18:28:00Z"/>
          <w:szCs w:val="21"/>
        </w:rPr>
        <w:pPrChange w:id="203"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rsidP="009310A0">
      <w:pPr>
        <w:spacing w:line="360" w:lineRule="auto"/>
        <w:rPr>
          <w:del w:id="204" w:author="Sano Yuma" w:date="2023-02-13T18:28:00Z"/>
        </w:rPr>
        <w:pPrChange w:id="205" w:author="Sano Yuma" w:date="2023-02-13T18:28:00Z">
          <w:pPr>
            <w:keepNext/>
            <w:jc w:val="center"/>
          </w:pPr>
        </w:pPrChange>
      </w:pPr>
      <w:moveFromRangeStart w:id="206" w:author="Sano Yuma" w:date="2023-02-13T18:27:00Z" w:name="move127205287"/>
      <w:moveFrom w:id="207"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206"/>
    </w:p>
    <w:p w14:paraId="0EE9D3A2" w14:textId="19AADC2C" w:rsidR="00426CB3" w:rsidDel="009310A0" w:rsidRDefault="00424E26" w:rsidP="00424E26">
      <w:pPr>
        <w:pStyle w:val="a6"/>
        <w:jc w:val="center"/>
        <w:rPr>
          <w:moveFrom w:id="208" w:author="Sano Yuma" w:date="2023-02-13T18:28:00Z"/>
          <w:rFonts w:hint="eastAsia"/>
          <w:b w:val="0"/>
          <w:bCs w:val="0"/>
        </w:rPr>
      </w:pPr>
      <w:moveFromRangeStart w:id="209" w:author="Sano Yuma" w:date="2023-02-13T18:28:00Z" w:name="move127205312"/>
      <w:moveFrom w:id="210"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209"/>
    <w:p w14:paraId="29D4CF12" w14:textId="6418A8D3" w:rsidR="00107C47" w:rsidRDefault="00107C47" w:rsidP="009310A0">
      <w:pPr>
        <w:spacing w:line="360" w:lineRule="auto"/>
        <w:rPr>
          <w:rFonts w:hint="eastAsia"/>
        </w:rPr>
        <w:pPrChange w:id="211" w:author="Sano Yuma" w:date="2023-02-13T18:28:00Z">
          <w:pPr/>
        </w:pPrChange>
      </w:pPr>
    </w:p>
    <w:p w14:paraId="47D754A9" w14:textId="44ACDDA5" w:rsidR="008B4103" w:rsidRDefault="00321A69" w:rsidP="009310A0">
      <w:pPr>
        <w:spacing w:line="360" w:lineRule="auto"/>
        <w:pPrChange w:id="212"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のc</w:t>
      </w:r>
      <w:r w:rsidR="003364DE">
        <w:t>alibrateCamera</w:t>
      </w:r>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213" w:author="Sano Yuma" w:date="2023-02-13T18:28:00Z"/>
        </w:rPr>
      </w:pPr>
      <w:moveToRangeStart w:id="214" w:author="Sano Yuma" w:date="2023-02-13T18:27:00Z" w:name="move127205287"/>
      <w:moveTo w:id="215"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214"/>
    </w:p>
    <w:p w14:paraId="6E987378" w14:textId="77777777" w:rsidR="009310A0" w:rsidRDefault="009310A0" w:rsidP="009310A0">
      <w:pPr>
        <w:pStyle w:val="a6"/>
        <w:jc w:val="center"/>
        <w:rPr>
          <w:moveTo w:id="216" w:author="Sano Yuma" w:date="2023-02-13T18:28:00Z"/>
          <w:b w:val="0"/>
          <w:bCs w:val="0"/>
        </w:rPr>
      </w:pPr>
      <w:moveToRangeStart w:id="217" w:author="Sano Yuma" w:date="2023-02-13T18:28:00Z" w:name="move127205312"/>
      <w:moveTo w:id="218"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217"/>
    <w:p w14:paraId="211184D7" w14:textId="22B84D67" w:rsidR="00107C47" w:rsidRDefault="00D42697" w:rsidP="009310A0">
      <w:pPr>
        <w:spacing w:line="360" w:lineRule="auto"/>
        <w:jc w:val="center"/>
        <w:pPrChange w:id="219"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rsidP="009310A0">
      <w:pPr>
        <w:spacing w:line="360" w:lineRule="auto"/>
        <w:pPrChange w:id="220"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rsidP="009310A0">
      <w:pPr>
        <w:spacing w:line="360" w:lineRule="auto"/>
        <w:pPrChange w:id="221"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rsidP="009310A0">
      <w:pPr>
        <w:spacing w:line="360" w:lineRule="auto"/>
        <w:pPrChange w:id="222" w:author="Sano Yuma" w:date="2023-02-13T18:27:00Z">
          <w:pPr/>
        </w:pPrChange>
      </w:pPr>
    </w:p>
    <w:p w14:paraId="76A7DEA9" w14:textId="77777777" w:rsidR="00A65E4B" w:rsidDel="006819E8" w:rsidRDefault="008B4103" w:rsidP="009310A0">
      <w:pPr>
        <w:spacing w:line="360" w:lineRule="auto"/>
        <w:rPr>
          <w:del w:id="223" w:author="Sano Yuma" w:date="2023-02-13T18:17:00Z"/>
        </w:rPr>
        <w:pPrChange w:id="224"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1875C3D7" w:rsidR="00747EE5" w:rsidRDefault="009D7C29" w:rsidP="009310A0">
      <w:pPr>
        <w:spacing w:line="360" w:lineRule="auto"/>
        <w:pPrChange w:id="225" w:author="Sano Yuma" w:date="2023-02-13T18:27:00Z">
          <w:pPr/>
        </w:pPrChange>
      </w:pPr>
      <w:commentRangeStart w:id="226"/>
      <w:del w:id="227" w:author="Sano Yuma" w:date="2023-02-13T18:17:00Z">
        <w:r w:rsidDel="006819E8">
          <w:rPr>
            <w:rFonts w:hint="eastAsia"/>
          </w:rPr>
          <w:delText>(</w:delText>
        </w:r>
        <w:r w:rsidR="00A65E4B" w:rsidRPr="00A65E4B" w:rsidDel="006819E8">
          <w:delText>https://www.qoosky.io/techs/67a3d876c4</w:delText>
        </w:r>
        <w:r w:rsidDel="006819E8">
          <w:delText>)</w:delText>
        </w:r>
        <w:commentRangeEnd w:id="226"/>
        <w:r w:rsidR="00250885" w:rsidDel="006819E8">
          <w:rPr>
            <w:rStyle w:val="af"/>
          </w:rPr>
          <w:commentReference w:id="226"/>
        </w:r>
      </w:del>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228" w:author="Sano Yuma" w:date="2023-02-13T18:16:00Z">
        <w:r w:rsidR="00102F51" w:rsidRPr="00102F51">
          <w:rPr>
            <w:rFonts w:hint="eastAsia"/>
            <w:vertAlign w:val="superscript"/>
            <w:rPrChange w:id="229" w:author="Sano Yuma" w:date="2023-02-13T18:17:00Z">
              <w:rPr>
                <w:rFonts w:hint="eastAsia"/>
              </w:rPr>
            </w:rPrChange>
          </w:rPr>
          <w:t>[</w:t>
        </w:r>
        <w:r w:rsidR="00102F51" w:rsidRPr="00102F51">
          <w:rPr>
            <w:vertAlign w:val="superscript"/>
            <w:rPrChange w:id="230" w:author="Sano Yuma" w:date="2023-02-13T18:17:00Z">
              <w:rPr/>
            </w:rPrChange>
          </w:rPr>
          <w:t>13]</w:t>
        </w:r>
      </w:ins>
      <w:r w:rsidR="008735E3">
        <w:rPr>
          <w:rFonts w:hint="eastAsia"/>
        </w:rPr>
        <w:t>。</w:t>
      </w:r>
    </w:p>
    <w:p w14:paraId="626B2A5B" w14:textId="682DCAE1" w:rsidR="003A7F6A" w:rsidRDefault="008735E3" w:rsidP="009310A0">
      <w:pPr>
        <w:spacing w:line="360" w:lineRule="auto"/>
        <w:ind w:firstLineChars="100" w:firstLine="210"/>
        <w:pPrChange w:id="231"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rsidP="000C3D1C">
      <w:pPr>
        <w:spacing w:line="360" w:lineRule="auto"/>
        <w:ind w:firstLineChars="100" w:firstLine="210"/>
        <w:pPrChange w:id="232"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rsidP="000C3D1C">
      <w:pPr>
        <w:spacing w:line="360" w:lineRule="auto"/>
        <w:ind w:firstLineChars="100" w:firstLine="210"/>
        <w:pPrChange w:id="233"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234"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rsidP="006668FA">
                              <w:pPr>
                                <w:rPr>
                                  <w:rFonts w:hint="eastAsia"/>
                                  <w:rPrChange w:id="235" w:author="Sano Yuma" w:date="2023-02-13T20:10:00Z">
                                    <w:rPr>
                                      <w:b w:val="0"/>
                                      <w:bCs w:val="0"/>
                                      <w:noProof/>
                                    </w:rPr>
                                  </w:rPrChange>
                                </w:rPr>
                                <w:pPrChange w:id="236"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2"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237"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rsidP="006668FA">
                        <w:pPr>
                          <w:rPr>
                            <w:rFonts w:hint="eastAsia"/>
                            <w:rPrChange w:id="238" w:author="Sano Yuma" w:date="2023-02-13T20:10:00Z">
                              <w:rPr>
                                <w:b w:val="0"/>
                                <w:bCs w:val="0"/>
                                <w:noProof/>
                              </w:rPr>
                            </w:rPrChange>
                          </w:rPr>
                          <w:pPrChange w:id="239"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240"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rsidP="006668FA">
                              <w:pPr>
                                <w:rPr>
                                  <w:rFonts w:hint="eastAsia"/>
                                  <w:rPrChange w:id="241" w:author="Sano Yuma" w:date="2023-02-13T20:10:00Z">
                                    <w:rPr>
                                      <w:b w:val="0"/>
                                      <w:bCs w:val="0"/>
                                      <w:noProof/>
                                    </w:rPr>
                                  </w:rPrChange>
                                </w:rPr>
                                <w:pPrChange w:id="242"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4"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243"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rsidP="006668FA">
                        <w:pPr>
                          <w:rPr>
                            <w:rFonts w:hint="eastAsia"/>
                            <w:rPrChange w:id="244" w:author="Sano Yuma" w:date="2023-02-13T20:10:00Z">
                              <w:rPr>
                                <w:b w:val="0"/>
                                <w:bCs w:val="0"/>
                                <w:noProof/>
                              </w:rPr>
                            </w:rPrChange>
                          </w:rPr>
                          <w:pPrChange w:id="245"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246" w:name="_Toc126831137"/>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246"/>
    </w:p>
    <w:p w14:paraId="6671E6CB" w14:textId="7BDE7691" w:rsidR="005C491D" w:rsidRDefault="00E22737" w:rsidP="000C3D1C">
      <w:pPr>
        <w:spacing w:line="360" w:lineRule="auto"/>
        <w:ind w:firstLineChars="100" w:firstLine="210"/>
        <w:pPrChange w:id="247"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248"/>
      <w:commentRangeStart w:id="249"/>
      <w:r w:rsidR="00CA6E80">
        <w:rPr>
          <w:rFonts w:hint="eastAsia"/>
        </w:rPr>
        <w:t>中井らの研究</w:t>
      </w:r>
      <w:commentRangeEnd w:id="248"/>
      <w:r w:rsidR="00250885">
        <w:rPr>
          <w:rStyle w:val="af"/>
        </w:rPr>
        <w:commentReference w:id="248"/>
      </w:r>
      <w:commentRangeEnd w:id="249"/>
      <w:r w:rsidR="00303417">
        <w:rPr>
          <w:rStyle w:val="af"/>
        </w:rPr>
        <w:commentReference w:id="249"/>
      </w:r>
      <w:ins w:id="250" w:author="Sano Yuma" w:date="2023-02-13T18:17:00Z">
        <w:r w:rsidR="00303417" w:rsidRPr="00303417">
          <w:rPr>
            <w:vertAlign w:val="superscript"/>
            <w:rPrChange w:id="251" w:author="Sano Yuma" w:date="2023-02-13T18:17:00Z">
              <w:rPr/>
            </w:rPrChange>
          </w:rPr>
          <w:t>[4]</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rsidP="000C3D1C">
      <w:pPr>
        <w:spacing w:line="360" w:lineRule="auto"/>
        <w:ind w:firstLineChars="100" w:firstLine="210"/>
        <w:pPrChange w:id="252" w:author="Sano Yuma" w:date="2023-02-13T18:30:00Z">
          <w:pPr>
            <w:ind w:firstLineChars="100" w:firstLine="210"/>
          </w:pPr>
        </w:pPrChange>
      </w:pPr>
      <w:r>
        <w:rPr>
          <w:rFonts w:hint="eastAsia"/>
        </w:rPr>
        <w:t>カメラ外部パラメータの推定について、本研究ではO</w:t>
      </w:r>
      <w:r>
        <w:t>penCV</w:t>
      </w:r>
      <w:r>
        <w:rPr>
          <w:rFonts w:hint="eastAsia"/>
        </w:rPr>
        <w:t>のs</w:t>
      </w:r>
      <w:r>
        <w:t>olvePnP</w:t>
      </w:r>
      <w:r>
        <w:rPr>
          <w:rFonts w:hint="eastAsia"/>
        </w:rPr>
        <w:t>関数を用いた。</w:t>
      </w:r>
      <w:r w:rsidR="00165069">
        <w:rPr>
          <w:rFonts w:hint="eastAsia"/>
        </w:rPr>
        <w:t>この関数</w:t>
      </w:r>
      <w:r w:rsidR="005F09F3">
        <w:rPr>
          <w:rFonts w:hint="eastAsia"/>
        </w:rPr>
        <w:t>に</w:t>
      </w:r>
      <w:r w:rsidR="00165069">
        <w:rPr>
          <w:rFonts w:hint="eastAsia"/>
        </w:rPr>
        <w:t>は、</w:t>
      </w:r>
      <w:r w:rsidR="00B51C8E">
        <w:rPr>
          <w:rFonts w:hint="eastAsia"/>
        </w:rPr>
        <w:t>c</w:t>
      </w:r>
      <w:r w:rsidR="00B51C8E">
        <w:t>alibrateCamera</w:t>
      </w:r>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rsidP="000C3D1C">
      <w:pPr>
        <w:spacing w:line="360" w:lineRule="auto"/>
        <w:ind w:firstLineChars="100" w:firstLine="210"/>
        <w:pPrChange w:id="253"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rsidP="000C3D1C">
      <w:pPr>
        <w:spacing w:line="360" w:lineRule="auto"/>
        <w:ind w:firstLineChars="100" w:firstLine="210"/>
        <w:pPrChange w:id="254"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rsidP="000C3D1C">
      <w:pPr>
        <w:spacing w:line="360" w:lineRule="auto"/>
        <w:ind w:firstLineChars="100" w:firstLine="210"/>
        <w:pPrChange w:id="255"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6"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7"/>
          <w:footerReference w:type="default" r:id="rId28"/>
          <w:type w:val="continuous"/>
          <w:pgSz w:w="11906" w:h="16838"/>
          <w:pgMar w:top="1985" w:right="1701" w:bottom="1701" w:left="1701" w:header="851" w:footer="992" w:gutter="0"/>
          <w:cols w:space="425"/>
          <w:docGrid w:type="lines" w:linePitch="360"/>
        </w:sectPr>
      </w:pPr>
      <w:bookmarkStart w:id="256" w:name="_Toc126831138"/>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256"/>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257"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257"/>
    </w:p>
    <w:p w14:paraId="732C4B34" w14:textId="7993F9E4" w:rsidR="009543F3" w:rsidRDefault="00E928C2" w:rsidP="00EF1485">
      <w:pPr>
        <w:spacing w:line="360" w:lineRule="auto"/>
        <w:rPr>
          <w:ins w:id="258" w:author="Sano Yuma" w:date="2023-02-13T20:18:00Z"/>
        </w:rPr>
      </w:pPr>
      <w:r>
        <w:rPr>
          <w:rFonts w:hint="eastAsia"/>
        </w:rPr>
        <w:t xml:space="preserve">　</w:t>
      </w:r>
      <w:del w:id="259" w:author="茂浩" w:date="2023-02-11T23:28:00Z">
        <w:r w:rsidR="00B85893" w:rsidDel="00250885">
          <w:rPr>
            <w:rFonts w:hint="eastAsia"/>
          </w:rPr>
          <w:delText>以前</w:delText>
        </w:r>
      </w:del>
      <w:ins w:id="260" w:author="茂浩" w:date="2023-02-11T23:28:00Z">
        <w:r w:rsidR="00250885">
          <w:rPr>
            <w:rFonts w:hint="eastAsia"/>
          </w:rPr>
          <w:t>従来の姿勢推定に関する研究</w:t>
        </w:r>
      </w:ins>
      <w:r w:rsidR="00B85893">
        <w:rPr>
          <w:rFonts w:hint="eastAsia"/>
        </w:rPr>
        <w:t>は</w:t>
      </w:r>
      <w:ins w:id="261" w:author="茂浩" w:date="2023-02-11T23:28:00Z">
        <w:r w:rsidR="00250885">
          <w:rPr>
            <w:rFonts w:hint="eastAsia"/>
          </w:rPr>
          <w:t>，</w:t>
        </w:r>
      </w:ins>
      <w:r w:rsidR="00B85893">
        <w:rPr>
          <w:rFonts w:hint="eastAsia"/>
        </w:rPr>
        <w:t>身体にマーカーを取り付け</w:t>
      </w:r>
      <w:r w:rsidR="00344F7D">
        <w:rPr>
          <w:rFonts w:hint="eastAsia"/>
        </w:rPr>
        <w:t>て撮影を行う</w:t>
      </w:r>
      <w:ins w:id="262" w:author="茂浩" w:date="2023-02-11T23:28:00Z">
        <w:r w:rsidR="00250885">
          <w:rPr>
            <w:rFonts w:hint="eastAsia"/>
          </w:rPr>
          <w:t>モーションキャプチャシステムの利用が大半で合った</w:t>
        </w:r>
      </w:ins>
      <w:del w:id="263"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3CE693F8" w14:textId="77777777" w:rsidR="0018084E" w:rsidRDefault="0018084E" w:rsidP="00EF1485">
      <w:pPr>
        <w:spacing w:line="360" w:lineRule="auto"/>
        <w:rPr>
          <w:rFonts w:hint="eastAsia"/>
        </w:rPr>
        <w:pPrChange w:id="264"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265"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265"/>
    </w:p>
    <w:p w14:paraId="07196B6B" w14:textId="772807D0" w:rsidR="00EC44A9" w:rsidRDefault="00033549" w:rsidP="00EF1485">
      <w:pPr>
        <w:spacing w:line="360" w:lineRule="auto"/>
        <w:ind w:firstLineChars="100" w:firstLine="210"/>
        <w:pPrChange w:id="266"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rsidP="00EF1485">
      <w:pPr>
        <w:spacing w:line="360" w:lineRule="auto"/>
        <w:ind w:firstLineChars="100" w:firstLine="210"/>
        <w:pPrChange w:id="267" w:author="Sano Yuma" w:date="2023-02-13T18:31:00Z">
          <w:pPr>
            <w:ind w:firstLineChars="100" w:firstLine="210"/>
          </w:pPr>
        </w:pPrChange>
      </w:pPr>
      <w:del w:id="268"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158A93F2">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269"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270" w:author="Sano Yuma" w:date="2023-02-13T20:12:00Z"/>
        </w:rPr>
      </w:pPr>
      <w:moveToRangeStart w:id="271" w:author="Sano Yuma" w:date="2023-02-13T20:12:00Z" w:name="move127211552"/>
      <w:moveTo w:id="272"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271"/>
    </w:p>
    <w:p w14:paraId="0905D1C8" w14:textId="2B981819" w:rsidR="00AF0E46" w:rsidRDefault="00AF0E46" w:rsidP="00AF0E46">
      <w:pPr>
        <w:ind w:firstLineChars="100" w:firstLine="210"/>
        <w:jc w:val="center"/>
        <w:rPr>
          <w:ins w:id="273" w:author="Sano Yuma" w:date="2023-02-13T20:12:00Z"/>
        </w:rPr>
        <w:pPrChange w:id="274" w:author="Sano Yuma" w:date="2023-02-13T20:12:00Z">
          <w:pPr>
            <w:spacing w:line="360" w:lineRule="auto"/>
            <w:ind w:firstLineChars="100" w:firstLine="210"/>
            <w:jc w:val="center"/>
          </w:pPr>
        </w:pPrChange>
      </w:pPr>
      <w:ins w:id="275" w:author="Sano Yuma" w:date="2023-02-13T20:12:00Z">
        <w:r>
          <w:rPr>
            <w:rFonts w:hint="eastAsia"/>
          </w:rPr>
          <w:t>図3</w:t>
        </w:r>
        <w:r>
          <w:t>.1</w:t>
        </w:r>
        <w:r>
          <w:rPr>
            <w:rFonts w:hint="eastAsia"/>
          </w:rPr>
          <w:t xml:space="preserve">　C</w:t>
        </w:r>
        <w:r>
          <w:t>OCO</w:t>
        </w:r>
        <w:r>
          <w:rPr>
            <w:rFonts w:hint="eastAsia"/>
          </w:rPr>
          <w:t>のキーポイント</w:t>
        </w:r>
      </w:ins>
    </w:p>
    <w:p w14:paraId="04E14430" w14:textId="77777777" w:rsidR="00AF0E46" w:rsidRDefault="00AF0E46" w:rsidP="00AF0E46">
      <w:pPr>
        <w:spacing w:line="360" w:lineRule="auto"/>
        <w:ind w:firstLineChars="100" w:firstLine="210"/>
        <w:jc w:val="center"/>
        <w:rPr>
          <w:rFonts w:hint="eastAsia"/>
        </w:rPr>
        <w:pPrChange w:id="276"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277"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277"/>
    </w:p>
    <w:p w14:paraId="6138FAB8" w14:textId="650FD28A" w:rsidR="003014D0" w:rsidDel="00AF0E46" w:rsidRDefault="00ED31F5" w:rsidP="00EF1485">
      <w:pPr>
        <w:spacing w:line="360" w:lineRule="auto"/>
        <w:ind w:firstLineChars="100" w:firstLine="210"/>
        <w:rPr>
          <w:del w:id="278" w:author="Sano Yuma" w:date="2023-02-13T20:12:00Z"/>
        </w:rPr>
        <w:pPrChange w:id="279"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rsidP="00AF0E46">
      <w:pPr>
        <w:spacing w:line="360" w:lineRule="auto"/>
        <w:ind w:firstLineChars="100" w:firstLine="210"/>
        <w:rPr>
          <w:ins w:id="280" w:author="Sano Yuma" w:date="2023-02-13T18:32:00Z"/>
          <w:rFonts w:hint="eastAsia"/>
        </w:rPr>
        <w:pPrChange w:id="281" w:author="Sano Yuma" w:date="2023-02-13T20:12:00Z">
          <w:pPr>
            <w:spacing w:line="360" w:lineRule="auto"/>
          </w:pPr>
        </w:pPrChange>
      </w:pPr>
      <w:moveFromRangeStart w:id="282" w:author="Sano Yuma" w:date="2023-02-13T20:12:00Z" w:name="move127211552"/>
      <w:moveFrom w:id="283" w:author="Sano Yuma" w:date="2023-02-13T20:12:00Z">
        <w:del w:id="284"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282"/>
    </w:p>
    <w:p w14:paraId="60E27538" w14:textId="14821B42" w:rsidR="003014D0" w:rsidRDefault="003014D0" w:rsidP="00660A8C">
      <w:pPr>
        <w:spacing w:line="360" w:lineRule="auto"/>
        <w:ind w:firstLineChars="100" w:firstLine="210"/>
        <w:pPrChange w:id="285"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rsidP="00660A8C">
      <w:pPr>
        <w:spacing w:line="360" w:lineRule="auto"/>
        <w:pPrChange w:id="286"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rsidP="00660A8C">
      <w:pPr>
        <w:spacing w:line="360" w:lineRule="auto"/>
        <w:pPrChange w:id="287"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rsidP="00660A8C">
      <w:pPr>
        <w:spacing w:line="360" w:lineRule="auto"/>
        <w:pPrChange w:id="288"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289"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rsidP="00660A8C">
      <w:pPr>
        <w:spacing w:line="360" w:lineRule="auto"/>
        <w:ind w:firstLineChars="100" w:firstLine="210"/>
        <w:rPr>
          <w:rFonts w:hint="eastAsia"/>
        </w:rPr>
        <w:pPrChange w:id="290"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291"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291"/>
    </w:p>
    <w:p w14:paraId="7E5470D3" w14:textId="347D0339" w:rsidR="008E0F30" w:rsidRDefault="00C15AAC" w:rsidP="00660A8C">
      <w:pPr>
        <w:spacing w:line="360" w:lineRule="auto"/>
        <w:ind w:firstLineChars="100" w:firstLine="210"/>
        <w:pPrChange w:id="292" w:author="Sano Yuma" w:date="2023-02-13T18:32:00Z">
          <w:pPr>
            <w:ind w:firstLineChars="100" w:firstLine="210"/>
          </w:pPr>
        </w:pPrChange>
      </w:pPr>
      <w:commentRangeStart w:id="293"/>
      <w:r>
        <w:rPr>
          <w:rFonts w:hint="eastAsia"/>
        </w:rPr>
        <w:t>平田の先行研究</w:t>
      </w:r>
      <w:commentRangeEnd w:id="293"/>
      <w:r w:rsidR="008A376C">
        <w:rPr>
          <w:rStyle w:val="af"/>
        </w:rPr>
        <w:commentReference w:id="293"/>
      </w:r>
      <w:ins w:id="294" w:author="Sano Yuma" w:date="2023-02-13T18:18:00Z">
        <w:r w:rsidR="00303417" w:rsidRPr="00303417">
          <w:rPr>
            <w:rFonts w:hint="eastAsia"/>
            <w:vertAlign w:val="superscript"/>
            <w:rPrChange w:id="295" w:author="Sano Yuma" w:date="2023-02-13T18:18:00Z">
              <w:rPr>
                <w:rFonts w:hint="eastAsia"/>
              </w:rPr>
            </w:rPrChange>
          </w:rPr>
          <w:t>[</w:t>
        </w:r>
        <w:r w:rsidR="00303417" w:rsidRPr="00303417">
          <w:rPr>
            <w:vertAlign w:val="superscript"/>
            <w:rPrChange w:id="296" w:author="Sano Yuma" w:date="2023-02-13T18:18:00Z">
              <w:rPr/>
            </w:rPrChange>
          </w:rPr>
          <w:t>2]</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rsidP="00660A8C">
      <w:pPr>
        <w:spacing w:line="360" w:lineRule="auto"/>
        <w:ind w:firstLineChars="100" w:firstLine="210"/>
        <w:pPrChange w:id="297"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0"/>
          <w:type w:val="continuous"/>
          <w:pgSz w:w="11906" w:h="16838"/>
          <w:pgMar w:top="1985" w:right="1701" w:bottom="1701" w:left="1701" w:header="851" w:footer="992" w:gutter="0"/>
          <w:cols w:space="425"/>
          <w:docGrid w:type="lines" w:linePitch="360"/>
        </w:sectPr>
      </w:pPr>
      <w:bookmarkStart w:id="298" w:name="_Toc126831143"/>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298"/>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299"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299"/>
    </w:p>
    <w:p w14:paraId="22CDB3DB" w14:textId="203B4CE5" w:rsidR="00E83F70" w:rsidRDefault="00ED5457" w:rsidP="00B751CC">
      <w:pPr>
        <w:spacing w:line="360" w:lineRule="auto"/>
        <w:pPrChange w:id="300" w:author="Sano Yuma" w:date="2023-02-13T18:33:00Z">
          <w:pPr/>
        </w:pPrChange>
      </w:pPr>
      <w:ins w:id="301"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302" w:author="Sano Yuma" w:date="2023-02-13T20:05:00Z"/>
                                  <w:b w:val="0"/>
                                  <w:bCs w:val="0"/>
                                </w:rPr>
                              </w:pPr>
                              <w:ins w:id="303" w:author="Sano Yuma" w:date="2023-02-13T20:00:00Z">
                                <w:r w:rsidRPr="00ED5457">
                                  <w:rPr>
                                    <w:rFonts w:hint="eastAsia"/>
                                    <w:b w:val="0"/>
                                    <w:bCs w:val="0"/>
                                    <w:rPrChange w:id="304" w:author="Sano Yuma" w:date="2023-02-13T20:02:00Z">
                                      <w:rPr>
                                        <w:rFonts w:hint="eastAsia"/>
                                      </w:rPr>
                                    </w:rPrChange>
                                  </w:rPr>
                                  <w:t>図4</w:t>
                                </w:r>
                                <w:r w:rsidRPr="00ED5457">
                                  <w:rPr>
                                    <w:b w:val="0"/>
                                    <w:bCs w:val="0"/>
                                    <w:rPrChange w:id="305" w:author="Sano Yuma" w:date="2023-02-13T20:02:00Z">
                                      <w:rPr/>
                                    </w:rPrChange>
                                  </w:rPr>
                                  <w:t>.1</w:t>
                                </w:r>
                                <w:r w:rsidRPr="00ED5457">
                                  <w:rPr>
                                    <w:rFonts w:hint="eastAsia"/>
                                    <w:b w:val="0"/>
                                    <w:bCs w:val="0"/>
                                    <w:rPrChange w:id="306" w:author="Sano Yuma" w:date="2023-02-13T20:02:00Z">
                                      <w:rPr>
                                        <w:rFonts w:hint="eastAsia"/>
                                      </w:rPr>
                                    </w:rPrChange>
                                  </w:rPr>
                                  <w:t xml:space="preserve">　</w:t>
                                </w:r>
                              </w:ins>
                              <w:ins w:id="307" w:author="Sano Yuma" w:date="2023-02-13T20:01:00Z">
                                <w:r w:rsidRPr="00ED5457">
                                  <w:rPr>
                                    <w:rFonts w:hint="eastAsia"/>
                                    <w:b w:val="0"/>
                                    <w:bCs w:val="0"/>
                                    <w:rPrChange w:id="308" w:author="Sano Yuma" w:date="2023-02-13T20:02:00Z">
                                      <w:rPr>
                                        <w:rFonts w:hint="eastAsia"/>
                                      </w:rPr>
                                    </w:rPrChange>
                                  </w:rPr>
                                  <w:t>カメラ1でのI</w:t>
                                </w:r>
                                <w:r w:rsidRPr="00ED5457">
                                  <w:rPr>
                                    <w:b w:val="0"/>
                                    <w:bCs w:val="0"/>
                                    <w:rPrChange w:id="309" w:author="Sano Yuma" w:date="2023-02-13T20:02:00Z">
                                      <w:rPr/>
                                    </w:rPrChange>
                                  </w:rPr>
                                  <w:t>D</w:t>
                                </w:r>
                                <w:r w:rsidRPr="00ED5457">
                                  <w:rPr>
                                    <w:rFonts w:hint="eastAsia"/>
                                    <w:b w:val="0"/>
                                    <w:bCs w:val="0"/>
                                    <w:rPrChange w:id="310" w:author="Sano Yuma" w:date="2023-02-13T20:02:00Z">
                                      <w:rPr>
                                        <w:rFonts w:hint="eastAsia"/>
                                      </w:rPr>
                                    </w:rPrChange>
                                  </w:rPr>
                                  <w:t>振り分けの様子</w:t>
                                </w:r>
                              </w:ins>
                            </w:p>
                            <w:p w14:paraId="397C0151" w14:textId="77777777" w:rsidR="00ED5457" w:rsidRPr="00ED5457" w:rsidRDefault="00ED5457" w:rsidP="00ED5457">
                              <w:pPr>
                                <w:rPr>
                                  <w:rFonts w:hint="eastAsia"/>
                                  <w:rPrChange w:id="311" w:author="Sano Yuma" w:date="2023-02-13T20:05:00Z">
                                    <w:rPr>
                                      <w:rFonts w:hint="eastAsia"/>
                                      <w:noProof/>
                                    </w:rPr>
                                  </w:rPrChange>
                                </w:rPr>
                                <w:pPrChange w:id="312"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313" w:author="Sano Yuma" w:date="2023-02-13T20:05:00Z"/>
                            <w:b w:val="0"/>
                            <w:bCs w:val="0"/>
                          </w:rPr>
                        </w:pPr>
                        <w:ins w:id="314" w:author="Sano Yuma" w:date="2023-02-13T20:00:00Z">
                          <w:r w:rsidRPr="00ED5457">
                            <w:rPr>
                              <w:rFonts w:hint="eastAsia"/>
                              <w:b w:val="0"/>
                              <w:bCs w:val="0"/>
                              <w:rPrChange w:id="315" w:author="Sano Yuma" w:date="2023-02-13T20:02:00Z">
                                <w:rPr>
                                  <w:rFonts w:hint="eastAsia"/>
                                </w:rPr>
                              </w:rPrChange>
                            </w:rPr>
                            <w:t>図4</w:t>
                          </w:r>
                          <w:r w:rsidRPr="00ED5457">
                            <w:rPr>
                              <w:b w:val="0"/>
                              <w:bCs w:val="0"/>
                              <w:rPrChange w:id="316" w:author="Sano Yuma" w:date="2023-02-13T20:02:00Z">
                                <w:rPr/>
                              </w:rPrChange>
                            </w:rPr>
                            <w:t>.1</w:t>
                          </w:r>
                          <w:r w:rsidRPr="00ED5457">
                            <w:rPr>
                              <w:rFonts w:hint="eastAsia"/>
                              <w:b w:val="0"/>
                              <w:bCs w:val="0"/>
                              <w:rPrChange w:id="317" w:author="Sano Yuma" w:date="2023-02-13T20:02:00Z">
                                <w:rPr>
                                  <w:rFonts w:hint="eastAsia"/>
                                </w:rPr>
                              </w:rPrChange>
                            </w:rPr>
                            <w:t xml:space="preserve">　</w:t>
                          </w:r>
                        </w:ins>
                        <w:ins w:id="318" w:author="Sano Yuma" w:date="2023-02-13T20:01:00Z">
                          <w:r w:rsidRPr="00ED5457">
                            <w:rPr>
                              <w:rFonts w:hint="eastAsia"/>
                              <w:b w:val="0"/>
                              <w:bCs w:val="0"/>
                              <w:rPrChange w:id="319" w:author="Sano Yuma" w:date="2023-02-13T20:02:00Z">
                                <w:rPr>
                                  <w:rFonts w:hint="eastAsia"/>
                                </w:rPr>
                              </w:rPrChange>
                            </w:rPr>
                            <w:t>カメラ1でのI</w:t>
                          </w:r>
                          <w:r w:rsidRPr="00ED5457">
                            <w:rPr>
                              <w:b w:val="0"/>
                              <w:bCs w:val="0"/>
                              <w:rPrChange w:id="320" w:author="Sano Yuma" w:date="2023-02-13T20:02:00Z">
                                <w:rPr/>
                              </w:rPrChange>
                            </w:rPr>
                            <w:t>D</w:t>
                          </w:r>
                          <w:r w:rsidRPr="00ED5457">
                            <w:rPr>
                              <w:rFonts w:hint="eastAsia"/>
                              <w:b w:val="0"/>
                              <w:bCs w:val="0"/>
                              <w:rPrChange w:id="321" w:author="Sano Yuma" w:date="2023-02-13T20:02:00Z">
                                <w:rPr>
                                  <w:rFonts w:hint="eastAsia"/>
                                </w:rPr>
                              </w:rPrChange>
                            </w:rPr>
                            <w:t>振り分けの様子</w:t>
                          </w:r>
                        </w:ins>
                      </w:p>
                      <w:p w14:paraId="397C0151" w14:textId="77777777" w:rsidR="00ED5457" w:rsidRPr="00ED5457" w:rsidRDefault="00ED5457" w:rsidP="00ED5457">
                        <w:pPr>
                          <w:rPr>
                            <w:rFonts w:hint="eastAsia"/>
                            <w:rPrChange w:id="322" w:author="Sano Yuma" w:date="2023-02-13T20:05:00Z">
                              <w:rPr>
                                <w:rFonts w:hint="eastAsia"/>
                                <w:noProof/>
                              </w:rPr>
                            </w:rPrChange>
                          </w:rPr>
                          <w:pPrChange w:id="323" w:author="Sano Yuma" w:date="2023-02-13T20:05:00Z">
                            <w:pPr>
                              <w:spacing w:line="360" w:lineRule="auto"/>
                            </w:pPr>
                          </w:pPrChange>
                        </w:pPr>
                      </w:p>
                    </w:txbxContent>
                  </v:textbox>
                  <w10:wrap type="topAndBottom" anchorx="margin"/>
                </v:shape>
              </w:pict>
            </mc:Fallback>
          </mc:AlternateContent>
        </w:r>
      </w:ins>
      <w:ins w:id="324"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325" w:author="Sano Yuma" w:date="2023-02-13T20:05:00Z"/>
                                  <w:b w:val="0"/>
                                  <w:bCs w:val="0"/>
                                </w:rPr>
                              </w:pPr>
                              <w:ins w:id="326" w:author="Sano Yuma" w:date="2023-02-13T20:01:00Z">
                                <w:r w:rsidRPr="00ED5457">
                                  <w:rPr>
                                    <w:rFonts w:hint="eastAsia"/>
                                    <w:b w:val="0"/>
                                    <w:bCs w:val="0"/>
                                    <w:rPrChange w:id="327" w:author="Sano Yuma" w:date="2023-02-13T20:03:00Z">
                                      <w:rPr>
                                        <w:rFonts w:hint="eastAsia"/>
                                      </w:rPr>
                                    </w:rPrChange>
                                  </w:rPr>
                                  <w:t>図4</w:t>
                                </w:r>
                                <w:r w:rsidRPr="00ED5457">
                                  <w:rPr>
                                    <w:b w:val="0"/>
                                    <w:bCs w:val="0"/>
                                    <w:rPrChange w:id="328" w:author="Sano Yuma" w:date="2023-02-13T20:03:00Z">
                                      <w:rPr/>
                                    </w:rPrChange>
                                  </w:rPr>
                                  <w:t>.2</w:t>
                                </w:r>
                                <w:r w:rsidRPr="00ED5457">
                                  <w:rPr>
                                    <w:rFonts w:hint="eastAsia"/>
                                    <w:b w:val="0"/>
                                    <w:bCs w:val="0"/>
                                    <w:rPrChange w:id="329" w:author="Sano Yuma" w:date="2023-02-13T20:03:00Z">
                                      <w:rPr>
                                        <w:rFonts w:hint="eastAsia"/>
                                      </w:rPr>
                                    </w:rPrChange>
                                  </w:rPr>
                                  <w:t xml:space="preserve">　</w:t>
                                </w:r>
                              </w:ins>
                              <w:ins w:id="330" w:author="Sano Yuma" w:date="2023-02-13T20:02:00Z">
                                <w:r w:rsidRPr="00ED5457">
                                  <w:rPr>
                                    <w:rFonts w:hint="eastAsia"/>
                                    <w:b w:val="0"/>
                                    <w:bCs w:val="0"/>
                                    <w:rPrChange w:id="331" w:author="Sano Yuma" w:date="2023-02-13T20:03:00Z">
                                      <w:rPr>
                                        <w:rFonts w:hint="eastAsia"/>
                                      </w:rPr>
                                    </w:rPrChange>
                                  </w:rPr>
                                  <w:t>カメラ2でのI</w:t>
                                </w:r>
                                <w:r w:rsidRPr="00ED5457">
                                  <w:rPr>
                                    <w:b w:val="0"/>
                                    <w:bCs w:val="0"/>
                                    <w:rPrChange w:id="332" w:author="Sano Yuma" w:date="2023-02-13T20:03:00Z">
                                      <w:rPr/>
                                    </w:rPrChange>
                                  </w:rPr>
                                  <w:t>D</w:t>
                                </w:r>
                                <w:r w:rsidRPr="00ED5457">
                                  <w:rPr>
                                    <w:rFonts w:hint="eastAsia"/>
                                    <w:b w:val="0"/>
                                    <w:bCs w:val="0"/>
                                    <w:rPrChange w:id="333" w:author="Sano Yuma" w:date="2023-02-13T20:03:00Z">
                                      <w:rPr>
                                        <w:rFonts w:hint="eastAsia"/>
                                      </w:rPr>
                                    </w:rPrChange>
                                  </w:rPr>
                                  <w:t>振り分けの様子</w:t>
                                </w:r>
                              </w:ins>
                            </w:p>
                            <w:p w14:paraId="45AD8123" w14:textId="77777777" w:rsidR="00ED5457" w:rsidRPr="00ED5457" w:rsidRDefault="00ED5457" w:rsidP="00ED5457">
                              <w:pPr>
                                <w:rPr>
                                  <w:rFonts w:hint="eastAsia"/>
                                  <w:rPrChange w:id="334" w:author="Sano Yuma" w:date="2023-02-13T20:05:00Z">
                                    <w:rPr>
                                      <w:rFonts w:hint="eastAsia"/>
                                      <w:noProof/>
                                    </w:rPr>
                                  </w:rPrChange>
                                </w:rPr>
                                <w:pPrChange w:id="335"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336" w:author="Sano Yuma" w:date="2023-02-13T20:05:00Z"/>
                            <w:b w:val="0"/>
                            <w:bCs w:val="0"/>
                          </w:rPr>
                        </w:pPr>
                        <w:ins w:id="337" w:author="Sano Yuma" w:date="2023-02-13T20:01:00Z">
                          <w:r w:rsidRPr="00ED5457">
                            <w:rPr>
                              <w:rFonts w:hint="eastAsia"/>
                              <w:b w:val="0"/>
                              <w:bCs w:val="0"/>
                              <w:rPrChange w:id="338" w:author="Sano Yuma" w:date="2023-02-13T20:03:00Z">
                                <w:rPr>
                                  <w:rFonts w:hint="eastAsia"/>
                                </w:rPr>
                              </w:rPrChange>
                            </w:rPr>
                            <w:t>図4</w:t>
                          </w:r>
                          <w:r w:rsidRPr="00ED5457">
                            <w:rPr>
                              <w:b w:val="0"/>
                              <w:bCs w:val="0"/>
                              <w:rPrChange w:id="339" w:author="Sano Yuma" w:date="2023-02-13T20:03:00Z">
                                <w:rPr/>
                              </w:rPrChange>
                            </w:rPr>
                            <w:t>.2</w:t>
                          </w:r>
                          <w:r w:rsidRPr="00ED5457">
                            <w:rPr>
                              <w:rFonts w:hint="eastAsia"/>
                              <w:b w:val="0"/>
                              <w:bCs w:val="0"/>
                              <w:rPrChange w:id="340" w:author="Sano Yuma" w:date="2023-02-13T20:03:00Z">
                                <w:rPr>
                                  <w:rFonts w:hint="eastAsia"/>
                                </w:rPr>
                              </w:rPrChange>
                            </w:rPr>
                            <w:t xml:space="preserve">　</w:t>
                          </w:r>
                        </w:ins>
                        <w:ins w:id="341" w:author="Sano Yuma" w:date="2023-02-13T20:02:00Z">
                          <w:r w:rsidRPr="00ED5457">
                            <w:rPr>
                              <w:rFonts w:hint="eastAsia"/>
                              <w:b w:val="0"/>
                              <w:bCs w:val="0"/>
                              <w:rPrChange w:id="342" w:author="Sano Yuma" w:date="2023-02-13T20:03:00Z">
                                <w:rPr>
                                  <w:rFonts w:hint="eastAsia"/>
                                </w:rPr>
                              </w:rPrChange>
                            </w:rPr>
                            <w:t>カメラ2でのI</w:t>
                          </w:r>
                          <w:r w:rsidRPr="00ED5457">
                            <w:rPr>
                              <w:b w:val="0"/>
                              <w:bCs w:val="0"/>
                              <w:rPrChange w:id="343" w:author="Sano Yuma" w:date="2023-02-13T20:03:00Z">
                                <w:rPr/>
                              </w:rPrChange>
                            </w:rPr>
                            <w:t>D</w:t>
                          </w:r>
                          <w:r w:rsidRPr="00ED5457">
                            <w:rPr>
                              <w:rFonts w:hint="eastAsia"/>
                              <w:b w:val="0"/>
                              <w:bCs w:val="0"/>
                              <w:rPrChange w:id="344" w:author="Sano Yuma" w:date="2023-02-13T20:03:00Z">
                                <w:rPr>
                                  <w:rFonts w:hint="eastAsia"/>
                                </w:rPr>
                              </w:rPrChange>
                            </w:rPr>
                            <w:t>振り分けの様子</w:t>
                          </w:r>
                        </w:ins>
                      </w:p>
                      <w:p w14:paraId="45AD8123" w14:textId="77777777" w:rsidR="00ED5457" w:rsidRPr="00ED5457" w:rsidRDefault="00ED5457" w:rsidP="00ED5457">
                        <w:pPr>
                          <w:rPr>
                            <w:rFonts w:hint="eastAsia"/>
                            <w:rPrChange w:id="345" w:author="Sano Yuma" w:date="2023-02-13T20:05:00Z">
                              <w:rPr>
                                <w:rFonts w:hint="eastAsia"/>
                                <w:noProof/>
                              </w:rPr>
                            </w:rPrChange>
                          </w:rPr>
                          <w:pPrChange w:id="346"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347"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348"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rsidP="006B2F21">
      <w:pPr>
        <w:spacing w:line="360" w:lineRule="auto"/>
        <w:ind w:firstLineChars="100" w:firstLine="210"/>
        <w:rPr>
          <w:rFonts w:hint="eastAsia"/>
        </w:rPr>
        <w:pPrChange w:id="349"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350"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350"/>
    </w:p>
    <w:p w14:paraId="5906D4E5" w14:textId="3F643BC8" w:rsidR="00716670" w:rsidRDefault="005F0EC8" w:rsidP="006B2F21">
      <w:pPr>
        <w:spacing w:line="360" w:lineRule="auto"/>
        <w:ind w:firstLineChars="100" w:firstLine="210"/>
        <w:pPrChange w:id="351"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rsidP="006B2F21">
      <w:pPr>
        <w:spacing w:line="360" w:lineRule="auto"/>
        <w:ind w:firstLineChars="100" w:firstLine="210"/>
        <w:pPrChange w:id="352"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rsidP="006B2F21">
      <w:pPr>
        <w:spacing w:line="360" w:lineRule="auto"/>
        <w:ind w:firstLineChars="100" w:firstLine="210"/>
        <w:pPrChange w:id="353"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rsidP="006B2F21">
      <w:pPr>
        <w:spacing w:line="360" w:lineRule="auto"/>
        <w:ind w:firstLineChars="100" w:firstLine="210"/>
        <w:pPrChange w:id="354"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355"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rsidP="0021103D">
      <w:pPr>
        <w:widowControl/>
        <w:jc w:val="left"/>
        <w:rPr>
          <w:rFonts w:hint="eastAsia"/>
        </w:rPr>
        <w:pPrChange w:id="356" w:author="Sano Yuma" w:date="2023-02-13T20:05:00Z">
          <w:pPr>
            <w:ind w:firstLineChars="100" w:firstLine="210"/>
          </w:pPr>
        </w:pPrChange>
      </w:pPr>
      <w:ins w:id="357"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bookmarkStart w:id="358" w:name="_Toc126831146"/>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35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359"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359"/>
    </w:p>
    <w:p w14:paraId="4DCEE04C" w14:textId="68A50309" w:rsidR="006D3020" w:rsidRDefault="006D3020" w:rsidP="0021103D">
      <w:pPr>
        <w:spacing w:line="360" w:lineRule="auto"/>
        <w:pPrChange w:id="360"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361"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4"/>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362"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362"/>
    </w:p>
    <w:p w14:paraId="59312182" w14:textId="68556A12" w:rsidR="00E84BCB" w:rsidRDefault="005C5D25" w:rsidP="0021103D">
      <w:pPr>
        <w:spacing w:line="360" w:lineRule="auto"/>
        <w:pPrChange w:id="363"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rsidP="0021103D">
      <w:pPr>
        <w:spacing w:line="360" w:lineRule="auto"/>
        <w:pPrChange w:id="364"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rsidP="0021103D">
      <w:pPr>
        <w:spacing w:line="360" w:lineRule="auto"/>
        <w:pPrChange w:id="365"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5"/>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366"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366"/>
    </w:p>
    <w:p w14:paraId="3935C344" w14:textId="24E67E91" w:rsidR="007A718E" w:rsidRDefault="007A718E" w:rsidP="0021103D">
      <w:pPr>
        <w:spacing w:line="360" w:lineRule="auto"/>
        <w:pPrChange w:id="367"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368"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369"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rsidP="0021103D">
      <w:pPr>
        <w:spacing w:line="360" w:lineRule="auto"/>
        <w:rPr>
          <w:rFonts w:hint="eastAsia"/>
        </w:rPr>
        <w:pPrChange w:id="370"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371"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371"/>
    </w:p>
    <w:p w14:paraId="69B8457F" w14:textId="61386AA5" w:rsidR="000849B1" w:rsidRDefault="000849B1" w:rsidP="0021103D">
      <w:pPr>
        <w:spacing w:line="360" w:lineRule="auto"/>
        <w:rPr>
          <w:ins w:id="372"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rsidP="00A11D2F">
      <w:pPr>
        <w:spacing w:line="360" w:lineRule="auto"/>
        <w:jc w:val="center"/>
        <w:rPr>
          <w:ins w:id="373" w:author="Sano Yuma" w:date="2023-02-13T20:07:00Z"/>
        </w:rPr>
        <w:pPrChange w:id="374" w:author="Sano Yuma" w:date="2023-02-13T20:07:00Z">
          <w:pPr>
            <w:spacing w:line="360" w:lineRule="auto"/>
          </w:pPr>
        </w:pPrChange>
      </w:pPr>
      <w:moveToRangeStart w:id="375" w:author="Sano Yuma" w:date="2023-02-13T20:07:00Z" w:name="move127211263"/>
      <w:moveTo w:id="376"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375"/>
    </w:p>
    <w:p w14:paraId="4EBEE372" w14:textId="65CA5B20" w:rsidR="00A11D2F" w:rsidRDefault="00A11D2F" w:rsidP="00A11D2F">
      <w:pPr>
        <w:spacing w:line="360" w:lineRule="auto"/>
        <w:jc w:val="center"/>
        <w:rPr>
          <w:ins w:id="377" w:author="Sano Yuma" w:date="2023-02-13T20:07:00Z"/>
        </w:rPr>
      </w:pPr>
      <w:ins w:id="378"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rsidP="00A11D2F">
      <w:pPr>
        <w:spacing w:line="360" w:lineRule="auto"/>
        <w:jc w:val="center"/>
        <w:rPr>
          <w:rFonts w:hint="eastAsia"/>
        </w:rPr>
        <w:pPrChange w:id="379" w:author="Sano Yuma" w:date="2023-02-13T20:07:00Z">
          <w:pPr/>
        </w:pPrChange>
      </w:pPr>
    </w:p>
    <w:p w14:paraId="0DA257BD" w14:textId="158AEF89" w:rsidR="005D2FE6" w:rsidDel="002726DD" w:rsidRDefault="005D2FE6" w:rsidP="00A11D2F">
      <w:pPr>
        <w:spacing w:line="360" w:lineRule="auto"/>
        <w:rPr>
          <w:del w:id="380" w:author="Sano Yuma" w:date="2023-02-13T20:06:00Z"/>
        </w:rPr>
      </w:pPr>
      <w:r>
        <w:rPr>
          <w:rFonts w:hint="eastAsia"/>
        </w:rPr>
        <w:t xml:space="preserve">　その媒介変数の値を得るために、</w:t>
      </w:r>
      <w:ins w:id="381" w:author="Sano Yuma" w:date="2023-02-13T18:19:00Z">
        <w:r w:rsidR="00303417">
          <w:t>S</w:t>
        </w:r>
      </w:ins>
      <w:commentRangeStart w:id="382"/>
      <w:del w:id="383" w:author="Sano Yuma" w:date="2023-02-13T18:19:00Z">
        <w:r w:rsidDel="00303417">
          <w:delText>s</w:delText>
        </w:r>
      </w:del>
      <w:r>
        <w:t>ym</w:t>
      </w:r>
      <w:ins w:id="384" w:author="Sano Yuma" w:date="2023-02-13T18:19:00Z">
        <w:r w:rsidR="00303417">
          <w:t>P</w:t>
        </w:r>
      </w:ins>
      <w:del w:id="385" w:author="Sano Yuma" w:date="2023-02-13T18:19:00Z">
        <w:r w:rsidDel="00303417">
          <w:delText>p</w:delText>
        </w:r>
      </w:del>
      <w:r>
        <w:t>y</w:t>
      </w:r>
      <w:ins w:id="386" w:author="Sano Yuma" w:date="2023-02-13T18:19:00Z">
        <w:r w:rsidR="00303417" w:rsidRPr="00303417">
          <w:rPr>
            <w:vertAlign w:val="superscript"/>
            <w:rPrChange w:id="387" w:author="Sano Yuma" w:date="2023-02-13T18:19:00Z">
              <w:rPr/>
            </w:rPrChange>
          </w:rPr>
          <w:t>[1</w:t>
        </w:r>
        <w:r w:rsidR="00D62F53">
          <w:rPr>
            <w:vertAlign w:val="superscript"/>
          </w:rPr>
          <w:t>2</w:t>
        </w:r>
        <w:r w:rsidR="00303417" w:rsidRPr="00303417">
          <w:rPr>
            <w:vertAlign w:val="superscript"/>
            <w:rPrChange w:id="388" w:author="Sano Yuma" w:date="2023-02-13T18:19:00Z">
              <w:rPr/>
            </w:rPrChange>
          </w:rPr>
          <w:t>]</w:t>
        </w:r>
      </w:ins>
      <w:r>
        <w:rPr>
          <w:rFonts w:hint="eastAsia"/>
        </w:rPr>
        <w:t>という数式処理を行うライブラリを用いた。</w:t>
      </w:r>
      <w:commentRangeEnd w:id="382"/>
      <w:r w:rsidR="00B751BD">
        <w:rPr>
          <w:rStyle w:val="af"/>
        </w:rPr>
        <w:commentReference w:id="382"/>
      </w:r>
      <w:ins w:id="389" w:author="Sano Yuma" w:date="2023-02-13T18:19:00Z">
        <w:r w:rsidR="00AA7D3F">
          <w:t>S</w:t>
        </w:r>
      </w:ins>
      <w:del w:id="390" w:author="Sano Yuma" w:date="2023-02-13T18:19:00Z">
        <w:r w:rsidR="006B4E7B" w:rsidDel="00AA7D3F">
          <w:delText>s</w:delText>
        </w:r>
      </w:del>
      <w:r w:rsidR="006B4E7B">
        <w:t>ym</w:t>
      </w:r>
      <w:ins w:id="391" w:author="Sano Yuma" w:date="2023-02-13T18:19:00Z">
        <w:r w:rsidR="00AA7D3F">
          <w:t>P</w:t>
        </w:r>
      </w:ins>
      <w:del w:id="392" w:author="Sano Yuma" w:date="2023-02-13T18:19:00Z">
        <w:r w:rsidR="006B4E7B" w:rsidDel="00AA7D3F">
          <w:delText>p</w:delText>
        </w:r>
      </w:del>
      <w:r w:rsidR="006B4E7B">
        <w:t>y</w:t>
      </w:r>
      <w:r w:rsidR="006B4E7B">
        <w:rPr>
          <w:rFonts w:hint="eastAsia"/>
        </w:rPr>
        <w:t>を用いることで、距離を最小にする媒介変数を反復処理によって求めることができ</w:t>
      </w:r>
      <w:ins w:id="393" w:author="Sano Yuma" w:date="2023-02-13T20:06:00Z">
        <w:r w:rsidR="0021103D">
          <w:rPr>
            <w:rFonts w:hint="eastAsia"/>
          </w:rPr>
          <w:t>る。</w:t>
        </w:r>
      </w:ins>
      <w:del w:id="394" w:author="Sano Yuma" w:date="2023-02-13T18:19:00Z">
        <w:r w:rsidR="006B4E7B" w:rsidDel="00D62F53">
          <w:rPr>
            <w:rFonts w:hint="eastAsia"/>
          </w:rPr>
          <w:delText>る。</w:delText>
        </w:r>
      </w:del>
    </w:p>
    <w:p w14:paraId="0E14276D" w14:textId="77777777" w:rsidR="002726DD" w:rsidRDefault="002726DD" w:rsidP="0021103D">
      <w:pPr>
        <w:spacing w:line="360" w:lineRule="auto"/>
        <w:rPr>
          <w:ins w:id="395" w:author="Sano Yuma" w:date="2023-02-13T20:18:00Z"/>
          <w:rFonts w:hint="eastAsia"/>
        </w:rPr>
      </w:pPr>
    </w:p>
    <w:p w14:paraId="297E4F15" w14:textId="77544AC0" w:rsidR="00DB0D37" w:rsidDel="00A11D2F" w:rsidRDefault="00DB0D37" w:rsidP="00A11D2F">
      <w:pPr>
        <w:spacing w:line="360" w:lineRule="auto"/>
        <w:rPr>
          <w:del w:id="396" w:author="Sano Yuma" w:date="2023-02-13T20:07:00Z"/>
          <w:rFonts w:hint="eastAsia"/>
        </w:rPr>
        <w:pPrChange w:id="397" w:author="Sano Yuma" w:date="2023-02-13T20:08:00Z">
          <w:pPr>
            <w:keepNext/>
            <w:jc w:val="center"/>
          </w:pPr>
        </w:pPrChange>
      </w:pPr>
      <w:moveFromRangeStart w:id="398" w:author="Sano Yuma" w:date="2023-02-13T20:07:00Z" w:name="move127211263"/>
      <w:moveFrom w:id="399"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398"/>
    </w:p>
    <w:p w14:paraId="2D863535" w14:textId="4B2B01D3" w:rsidR="00DB0D37" w:rsidRPr="002A698F" w:rsidDel="00A11D2F" w:rsidRDefault="00DB0D37" w:rsidP="00A11D2F">
      <w:pPr>
        <w:pStyle w:val="a6"/>
        <w:rPr>
          <w:del w:id="400" w:author="Sano Yuma" w:date="2023-02-13T20:07:00Z"/>
          <w:b w:val="0"/>
          <w:bCs w:val="0"/>
        </w:rPr>
        <w:pPrChange w:id="401" w:author="Sano Yuma" w:date="2023-02-13T20:08:00Z">
          <w:pPr>
            <w:pStyle w:val="a6"/>
            <w:jc w:val="center"/>
          </w:pPr>
        </w:pPrChange>
      </w:pPr>
      <w:del w:id="402"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rsidP="00A11D2F">
      <w:pPr>
        <w:spacing w:line="360" w:lineRule="auto"/>
        <w:rPr>
          <w:rFonts w:hint="eastAsia"/>
        </w:rPr>
        <w:pPrChange w:id="403"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404"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404"/>
    </w:p>
    <w:p w14:paraId="4D2AA374" w14:textId="000082EF" w:rsidR="009E1EDA" w:rsidRDefault="004006E2" w:rsidP="00A11D2F">
      <w:pPr>
        <w:spacing w:line="360" w:lineRule="auto"/>
        <w:pPrChange w:id="405" w:author="Sano Yuma" w:date="2023-02-13T20:08:00Z">
          <w:pPr/>
        </w:pPrChange>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7"/>
          <w:type w:val="continuous"/>
          <w:pgSz w:w="11906" w:h="16838"/>
          <w:pgMar w:top="1985" w:right="1701" w:bottom="1701" w:left="1701" w:header="851" w:footer="992" w:gutter="0"/>
          <w:cols w:space="425"/>
          <w:docGrid w:type="lines" w:linePitch="360"/>
        </w:sectPr>
      </w:pPr>
      <w:bookmarkStart w:id="406" w:name="_Toc126831152"/>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406"/>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407"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407"/>
    </w:p>
    <w:p w14:paraId="7EC2FC9C" w14:textId="526C1D48" w:rsidR="00213893" w:rsidRDefault="00192C46" w:rsidP="00191EA8">
      <w:pPr>
        <w:spacing w:line="360" w:lineRule="auto"/>
        <w:pPrChange w:id="408" w:author="Sano Yuma" w:date="2023-02-13T20:08:00Z">
          <w:pPr/>
        </w:pPrChange>
      </w:pPr>
      <w:r>
        <w:rPr>
          <w:rFonts w:hint="eastAsia"/>
        </w:rPr>
        <w:t xml:space="preserve">　本研究では、試合の撮影に</w:t>
      </w:r>
      <w:commentRangeStart w:id="409"/>
      <w:r>
        <w:rPr>
          <w:rFonts w:hint="eastAsia"/>
        </w:rPr>
        <w:t>A</w:t>
      </w:r>
      <w:r>
        <w:t>pple</w:t>
      </w:r>
      <w:r>
        <w:rPr>
          <w:rFonts w:hint="eastAsia"/>
        </w:rPr>
        <w:t>社の</w:t>
      </w:r>
      <w:r>
        <w:t>iPhone</w:t>
      </w:r>
      <w:r w:rsidR="00B724F8">
        <w:rPr>
          <w:rFonts w:hint="eastAsia"/>
        </w:rPr>
        <w:t xml:space="preserve"> </w:t>
      </w:r>
      <w:r>
        <w:t>SE</w:t>
      </w:r>
      <w:commentRangeEnd w:id="409"/>
      <w:r w:rsidR="001B6E40">
        <w:rPr>
          <w:rStyle w:val="af"/>
        </w:rPr>
        <w:commentReference w:id="409"/>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rsidP="00191EA8">
      <w:pPr>
        <w:spacing w:line="360" w:lineRule="auto"/>
        <w:pPrChange w:id="410"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rsidP="00191EA8">
      <w:pPr>
        <w:spacing w:line="360" w:lineRule="auto"/>
        <w:pPrChange w:id="411" w:author="Sano Yuma" w:date="2023-02-13T20:08:00Z">
          <w:pPr/>
        </w:pPrChange>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commentRangeStart w:id="412"/>
      <w:r w:rsidR="00180141" w:rsidRPr="00AD03CB">
        <w:rPr>
          <w:rFonts w:asciiTheme="minorEastAsia" w:hAnsiTheme="minorEastAsia" w:cs="Times New Roman"/>
          <w:i/>
          <w:iCs/>
          <w:rPrChange w:id="413" w:author="Sano Yuma" w:date="2023-02-13T18:21:00Z">
            <w:rPr>
              <w:i/>
              <w:iCs/>
            </w:rPr>
          </w:rPrChange>
        </w:rPr>
        <w:t>X</w:t>
      </w:r>
      <w:r w:rsidR="00180141" w:rsidRPr="00AD03CB">
        <w:rPr>
          <w:rFonts w:asciiTheme="minorEastAsia" w:hAnsiTheme="minorEastAsia" w:cs="Times New Roman"/>
          <w:vertAlign w:val="subscript"/>
          <w:rPrChange w:id="414"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15" w:author="Sano Yuma" w:date="2023-02-13T18:21:00Z">
            <w:rPr>
              <w:rFonts w:hint="eastAsia"/>
              <w:i/>
              <w:iCs/>
            </w:rPr>
          </w:rPrChange>
        </w:rPr>
        <w:t>Y</w:t>
      </w:r>
      <w:r w:rsidR="00180141" w:rsidRPr="00AD03CB">
        <w:rPr>
          <w:rFonts w:asciiTheme="minorEastAsia" w:hAnsiTheme="minorEastAsia" w:cs="Times New Roman"/>
          <w:vertAlign w:val="subscript"/>
          <w:rPrChange w:id="416"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17" w:author="Sano Yuma" w:date="2023-02-13T18:21:00Z">
            <w:rPr>
              <w:rFonts w:hint="eastAsia"/>
              <w:i/>
              <w:iCs/>
            </w:rPr>
          </w:rPrChange>
        </w:rPr>
        <w:t>Z</w:t>
      </w:r>
      <w:r w:rsidR="00180141" w:rsidRPr="00AD03CB">
        <w:rPr>
          <w:rFonts w:asciiTheme="minorEastAsia" w:hAnsiTheme="minorEastAsia" w:cs="Times New Roman"/>
          <w:vertAlign w:val="subscript"/>
          <w:rPrChange w:id="418" w:author="Sano Yuma" w:date="2023-02-13T18:21:00Z">
            <w:rPr>
              <w:i/>
              <w:iCs/>
              <w:vertAlign w:val="subscript"/>
            </w:rPr>
          </w:rPrChange>
        </w:rPr>
        <w:t>e</w:t>
      </w:r>
      <w:commentRangeEnd w:id="412"/>
      <w:r w:rsidR="001B6E40" w:rsidRPr="00AD03CB">
        <w:rPr>
          <w:rStyle w:val="af"/>
          <w:rFonts w:asciiTheme="minorEastAsia" w:hAnsiTheme="minorEastAsia" w:cs="Times New Roman"/>
          <w:rPrChange w:id="419" w:author="Sano Yuma" w:date="2023-02-13T18:21:00Z">
            <w:rPr>
              <w:rStyle w:val="af"/>
            </w:rPr>
          </w:rPrChange>
        </w:rPr>
        <w:commentReference w:id="412"/>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37B001D6" w:rsidR="00393E85" w:rsidRDefault="001B6E40" w:rsidP="00191EA8">
      <w:pPr>
        <w:spacing w:line="360" w:lineRule="auto"/>
        <w:ind w:firstLineChars="200" w:firstLine="420"/>
        <w:pPrChange w:id="420" w:author="Sano Yuma" w:date="2023-02-13T20:08:00Z">
          <w:pPr/>
        </w:pPrChange>
      </w:pPr>
      <w:commentRangeStart w:id="421"/>
      <w:ins w:id="422" w:author="茂浩" w:date="2023-02-12T08:34:00Z">
        <w:r>
          <w:rPr>
            <w:rFonts w:hint="eastAsia"/>
          </w:rPr>
          <w:t>1台目のカメラ</w:t>
        </w:r>
      </w:ins>
      <w:ins w:id="423" w:author="茂浩" w:date="2023-02-12T08:35:00Z">
        <w:r>
          <w:rPr>
            <w:rFonts w:hint="eastAsia"/>
          </w:rPr>
          <w:t xml:space="preserve">　</w:t>
        </w:r>
      </w:ins>
      <w:r w:rsidR="00393E85">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w:t>
      </w:r>
      <w:del w:id="424" w:author="茂浩" w:date="2023-02-12T08:34:00Z">
        <w:r w:rsidR="00A74FFA" w:rsidDel="001B6E40">
          <w:rPr>
            <w:rFonts w:hint="eastAsia"/>
          </w:rPr>
          <w:delText>1台目のカメラ</w:delText>
        </w:r>
      </w:del>
    </w:p>
    <w:p w14:paraId="7AD9E14A" w14:textId="10D24F04" w:rsidR="00A74FFA" w:rsidRDefault="001B6E40" w:rsidP="00191EA8">
      <w:pPr>
        <w:spacing w:line="360" w:lineRule="auto"/>
        <w:ind w:firstLineChars="200" w:firstLine="420"/>
        <w:pPrChange w:id="425" w:author="Sano Yuma" w:date="2023-02-13T20:08:00Z">
          <w:pPr>
            <w:ind w:firstLineChars="100" w:firstLine="210"/>
          </w:pPr>
        </w:pPrChange>
      </w:pPr>
      <w:ins w:id="426" w:author="茂浩" w:date="2023-02-12T08:34: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w:t>
      </w:r>
      <w:del w:id="427" w:author="茂浩" w:date="2023-02-12T08:34:00Z">
        <w:r w:rsidR="00A74FFA" w:rsidDel="001B6E40">
          <w:rPr>
            <w:rFonts w:hint="eastAsia"/>
          </w:rPr>
          <w:delText>2台目のカメラ</w:delText>
        </w:r>
      </w:del>
      <w:commentRangeEnd w:id="421"/>
      <w:r>
        <w:rPr>
          <w:rStyle w:val="af"/>
        </w:rPr>
        <w:commentReference w:id="421"/>
      </w:r>
    </w:p>
    <w:p w14:paraId="29ED95E5" w14:textId="01B11181" w:rsidR="00B47E3F" w:rsidRDefault="000D1935" w:rsidP="00191EA8">
      <w:pPr>
        <w:spacing w:line="360" w:lineRule="auto"/>
        <w:ind w:firstLineChars="100" w:firstLine="210"/>
        <w:pPrChange w:id="428" w:author="Sano Yuma" w:date="2023-02-13T20:08:00Z">
          <w:pPr>
            <w:ind w:firstLineChars="100" w:firstLine="210"/>
          </w:pPr>
        </w:pPrChange>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r w:rsidR="00554A7C" w:rsidRPr="00AD03CB">
        <w:rPr>
          <w:rFonts w:asciiTheme="minorEastAsia" w:hAnsiTheme="minorEastAsia" w:cs="Times New Roman"/>
          <w:i/>
          <w:iCs/>
          <w:rPrChange w:id="429" w:author="Sano Yuma" w:date="2023-02-13T18:21:00Z">
            <w:rPr>
              <w:rFonts w:hint="eastAsia"/>
              <w:i/>
              <w:iCs/>
            </w:rPr>
          </w:rPrChange>
        </w:rPr>
        <w:t>X</w:t>
      </w:r>
      <w:r w:rsidR="00554A7C" w:rsidRPr="00AD03CB">
        <w:rPr>
          <w:rFonts w:asciiTheme="minorEastAsia" w:hAnsiTheme="minorEastAsia" w:cs="Times New Roman"/>
          <w:vertAlign w:val="subscript"/>
          <w:rPrChange w:id="430" w:author="Sano Yuma" w:date="2023-02-13T18:21:00Z">
            <w:rPr>
              <w:i/>
              <w:iCs/>
              <w:vertAlign w:val="subscript"/>
            </w:rPr>
          </w:rPrChange>
        </w:rPr>
        <w:t>m</w:t>
      </w:r>
      <w:r w:rsidR="00554A7C">
        <w:rPr>
          <w:rFonts w:hint="eastAsia"/>
        </w:rPr>
        <w:t>、</w:t>
      </w:r>
      <w:r w:rsidR="00554A7C" w:rsidRPr="00AD03CB">
        <w:rPr>
          <w:rFonts w:asciiTheme="minorEastAsia" w:hAnsiTheme="minorEastAsia" w:cs="Times New Roman"/>
          <w:i/>
          <w:iCs/>
          <w:rPrChange w:id="431" w:author="Sano Yuma" w:date="2023-02-13T18:21:00Z">
            <w:rPr>
              <w:rFonts w:hint="eastAsia"/>
              <w:i/>
              <w:iCs/>
            </w:rPr>
          </w:rPrChange>
        </w:rPr>
        <w:t>Y</w:t>
      </w:r>
      <w:r w:rsidR="00554A7C" w:rsidRPr="00AD03CB">
        <w:rPr>
          <w:rFonts w:asciiTheme="minorEastAsia" w:hAnsiTheme="minorEastAsia" w:cs="Times New Roman"/>
          <w:vertAlign w:val="subscript"/>
          <w:rPrChange w:id="432" w:author="Sano Yuma" w:date="2023-02-13T18:21:00Z">
            <w:rPr>
              <w:i/>
              <w:iCs/>
              <w:vertAlign w:val="subscript"/>
            </w:rPr>
          </w:rPrChange>
        </w:rPr>
        <w:t>m</w:t>
      </w:r>
      <w:r w:rsidR="00554A7C">
        <w:rPr>
          <w:rFonts w:hint="eastAsia"/>
        </w:rPr>
        <w:t>、</w:t>
      </w:r>
      <w:r w:rsidR="00554A7C" w:rsidRPr="00AD03CB">
        <w:rPr>
          <w:rFonts w:asciiTheme="minorEastAsia" w:hAnsiTheme="minorEastAsia" w:cs="Times New Roman"/>
          <w:i/>
          <w:iCs/>
          <w:rPrChange w:id="433" w:author="Sano Yuma" w:date="2023-02-13T18:21:00Z">
            <w:rPr>
              <w:i/>
              <w:iCs/>
            </w:rPr>
          </w:rPrChange>
        </w:rPr>
        <w:t>Z</w:t>
      </w:r>
      <w:r w:rsidR="00554A7C" w:rsidRPr="00AD03CB">
        <w:rPr>
          <w:rFonts w:asciiTheme="minorEastAsia" w:hAnsiTheme="minorEastAsia" w:cs="Times New Roman"/>
          <w:vertAlign w:val="subscript"/>
          <w:rPrChange w:id="434" w:author="Sano Yuma" w:date="2023-02-13T18:21:00Z">
            <w:rPr>
              <w:i/>
              <w:iCs/>
              <w:vertAlign w:val="subscript"/>
            </w:rPr>
          </w:rPrChange>
        </w:rPr>
        <w:t>m</w:t>
      </w:r>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58D8652D" w:rsidR="007D2FCE" w:rsidRDefault="001B6E40" w:rsidP="00191EA8">
      <w:pPr>
        <w:spacing w:line="360" w:lineRule="auto"/>
        <w:ind w:firstLineChars="200" w:firstLine="420"/>
        <w:pPrChange w:id="435" w:author="Sano Yuma" w:date="2023-02-13T20:08:00Z">
          <w:pPr>
            <w:ind w:firstLineChars="100" w:firstLine="210"/>
          </w:pPr>
        </w:pPrChange>
      </w:pPr>
      <w:ins w:id="436" w:author="茂浩" w:date="2023-02-12T08:35:00Z">
        <w:r>
          <w:rPr>
            <w:rFonts w:hint="eastAsia"/>
          </w:rPr>
          <w:t xml:space="preserve">1台目のカメラ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w:t>
      </w:r>
      <w:del w:id="437" w:author="茂浩" w:date="2023-02-12T08:35:00Z">
        <w:r w:rsidR="007D2FCE" w:rsidDel="001B6E40">
          <w:rPr>
            <w:rFonts w:hint="eastAsia"/>
          </w:rPr>
          <w:delText>1台目のカメラ</w:delText>
        </w:r>
      </w:del>
    </w:p>
    <w:p w14:paraId="0C31AAF8" w14:textId="625C8951" w:rsidR="005436A4" w:rsidRDefault="001B6E40" w:rsidP="00191EA8">
      <w:pPr>
        <w:spacing w:line="360" w:lineRule="auto"/>
        <w:ind w:firstLineChars="200" w:firstLine="420"/>
        <w:pPrChange w:id="438" w:author="Sano Yuma" w:date="2023-02-13T20:08:00Z">
          <w:pPr>
            <w:ind w:firstLineChars="100" w:firstLine="210"/>
          </w:pPr>
        </w:pPrChange>
      </w:pPr>
      <w:ins w:id="439" w:author="茂浩" w:date="2023-02-12T08:35: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w:t>
      </w:r>
      <w:del w:id="440" w:author="茂浩" w:date="2023-02-12T08:35:00Z">
        <w:r w:rsidR="007D2FCE" w:rsidDel="001B6E40">
          <w:rPr>
            <w:rFonts w:hint="eastAsia"/>
          </w:rPr>
          <w:delText>2台目のカメラ</w:delText>
        </w:r>
      </w:del>
    </w:p>
    <w:p w14:paraId="2E7E9232" w14:textId="2BBD9F72" w:rsidR="009411E7" w:rsidRDefault="009411E7" w:rsidP="00191EA8">
      <w:pPr>
        <w:spacing w:line="360" w:lineRule="auto"/>
        <w:ind w:firstLineChars="100" w:firstLine="210"/>
        <w:rPr>
          <w:ins w:id="441"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rsidP="00191EA8">
      <w:pPr>
        <w:spacing w:line="360" w:lineRule="auto"/>
        <w:ind w:firstLineChars="100" w:firstLine="210"/>
        <w:rPr>
          <w:rFonts w:hint="eastAsia"/>
        </w:rPr>
        <w:pPrChange w:id="442"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443"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443"/>
    </w:p>
    <w:p w14:paraId="4B5C351C" w14:textId="438CE6BE" w:rsidR="00190FCC" w:rsidRDefault="003616AC" w:rsidP="00A30A60">
      <w:pPr>
        <w:spacing w:line="360" w:lineRule="auto"/>
        <w:pPrChange w:id="444"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w:t>
      </w:r>
      <w:r w:rsidR="00E01B20">
        <w:rPr>
          <w:rFonts w:hint="eastAsia"/>
        </w:rPr>
        <w:lastRenderedPageBreak/>
        <w:t>るフレームの処理結果を図6</w:t>
      </w:r>
      <w:r w:rsidR="00E01B20">
        <w:t>.2</w:t>
      </w:r>
      <w:r w:rsidR="00E01B20">
        <w:rPr>
          <w:rFonts w:hint="eastAsia"/>
        </w:rPr>
        <w:t>に示す。</w:t>
      </w:r>
    </w:p>
    <w:p w14:paraId="0F7CDBC5" w14:textId="13EA8037" w:rsidR="00190FCC" w:rsidRDefault="00190FCC" w:rsidP="00A30A60">
      <w:pPr>
        <w:spacing w:line="360" w:lineRule="auto"/>
        <w:pPrChange w:id="445" w:author="Sano Yuma" w:date="2023-02-13T20:08:00Z">
          <w:pPr/>
        </w:pPrChange>
      </w:pPr>
      <w:r>
        <w:rPr>
          <w:rFonts w:hint="eastAsia"/>
        </w:rPr>
        <w:t xml:space="preserve">　</w:t>
      </w:r>
      <w:commentRangeStart w:id="446"/>
      <w:commentRangeStart w:id="447"/>
      <w:r>
        <w:rPr>
          <w:rFonts w:hint="eastAsia"/>
        </w:rPr>
        <w:t>どちらのフレームにおいても、おおよそ正しく選手を検知し、その姿勢を推定できていることが読み取れる。しかし、2フレームで比較すると、同じ選手に対して異なるIDが振り分けられていることが分かる。</w:t>
      </w:r>
      <w:commentRangeEnd w:id="446"/>
      <w:r w:rsidR="001B6E40">
        <w:rPr>
          <w:rStyle w:val="af"/>
        </w:rPr>
        <w:commentReference w:id="446"/>
      </w:r>
      <w:commentRangeEnd w:id="447"/>
      <w:r w:rsidR="00203EBD">
        <w:rPr>
          <w:rStyle w:val="af"/>
        </w:rPr>
        <w:commentReference w:id="447"/>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の追跡が途切れることによって、新たなIDを振り分けてしまうことが原因と考えられる。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3BC805BE" w14:textId="30D445C8" w:rsidR="006F7F50" w:rsidRDefault="006F7F50" w:rsidP="006F7F50">
      <w:pPr>
        <w:pStyle w:val="a6"/>
        <w:jc w:val="center"/>
        <w:rPr>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5A85E6A4" w14:textId="55EF13AC" w:rsidR="006F7F50" w:rsidRDefault="006F7F50" w:rsidP="006F7F50"/>
    <w:p w14:paraId="4FD28C91" w14:textId="27A8DF0B" w:rsidR="00041FF6" w:rsidRDefault="00F6636E" w:rsidP="00F6636E">
      <w:pPr>
        <w:pStyle w:val="2"/>
        <w:rPr>
          <w:rFonts w:asciiTheme="minorHAnsi" w:eastAsiaTheme="minorHAnsi" w:hAnsiTheme="minorHAnsi"/>
          <w:sz w:val="24"/>
          <w:szCs w:val="28"/>
        </w:rPr>
      </w:pPr>
      <w:bookmarkStart w:id="448" w:name="_Toc126831155"/>
      <w:r>
        <w:rPr>
          <w:rFonts w:asciiTheme="minorHAnsi" w:eastAsiaTheme="minorHAnsi" w:hAnsiTheme="minorHAnsi"/>
          <w:sz w:val="24"/>
          <w:szCs w:val="28"/>
        </w:rPr>
        <w:lastRenderedPageBreak/>
        <w:t>6.3</w:t>
      </w:r>
      <w:r>
        <w:rPr>
          <w:rFonts w:asciiTheme="minorHAnsi" w:eastAsiaTheme="minorHAnsi" w:hAnsiTheme="minorHAnsi" w:hint="eastAsia"/>
          <w:sz w:val="24"/>
          <w:szCs w:val="28"/>
        </w:rPr>
        <w:t xml:space="preserve">　選手位置の算出における処理時間</w:t>
      </w:r>
      <w:bookmarkEnd w:id="448"/>
    </w:p>
    <w:p w14:paraId="4122C531" w14:textId="474826E8" w:rsidR="00827ACE" w:rsidRDefault="00F6636E" w:rsidP="00A30A60">
      <w:pPr>
        <w:spacing w:line="360" w:lineRule="auto"/>
        <w:pPrChange w:id="449" w:author="Sano Yuma" w:date="2023-02-13T20:08:00Z">
          <w:pPr/>
        </w:pPrChange>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A</w:t>
      </w:r>
      <w:r w:rsidR="00827ACE">
        <w:t>lphaPose</w:t>
      </w:r>
      <w:r w:rsidR="00D740DC">
        <w:rPr>
          <w:rFonts w:hint="eastAsia"/>
        </w:rPr>
        <w:t>は以下のような実行環境で処理を行った。</w:t>
      </w:r>
    </w:p>
    <w:p w14:paraId="5D25CBCD" w14:textId="28D92C7A" w:rsidR="00827ACE" w:rsidRDefault="00827ACE" w:rsidP="00A30A60">
      <w:pPr>
        <w:spacing w:line="360" w:lineRule="auto"/>
        <w:ind w:firstLineChars="100" w:firstLine="210"/>
        <w:pPrChange w:id="450" w:author="Sano Yuma" w:date="2023-02-13T20:08:00Z">
          <w:pPr>
            <w:ind w:firstLineChars="100" w:firstLine="210"/>
          </w:pPr>
        </w:pPrChange>
      </w:pPr>
      <w:commentRangeStart w:id="451"/>
      <w:commentRangeStart w:id="452"/>
      <w:r>
        <w:rPr>
          <w:rFonts w:hint="eastAsia"/>
        </w:rPr>
        <w:t>・C</w:t>
      </w:r>
      <w:r>
        <w:t>PU</w:t>
      </w:r>
      <w:r w:rsidR="00D740DC">
        <w:tab/>
      </w:r>
      <w:r w:rsidR="00D740DC">
        <w:rPr>
          <w:rFonts w:hint="eastAsia"/>
        </w:rPr>
        <w:t>AMD</w:t>
      </w:r>
      <w:r w:rsidR="00D740DC">
        <w:t xml:space="preserve"> Ryzen 9 3900X</w:t>
      </w:r>
    </w:p>
    <w:p w14:paraId="7D633A08" w14:textId="25F0FAFB" w:rsidR="00827ACE" w:rsidRDefault="00827ACE" w:rsidP="00A30A60">
      <w:pPr>
        <w:spacing w:line="360" w:lineRule="auto"/>
        <w:ind w:firstLineChars="100" w:firstLine="210"/>
        <w:pPrChange w:id="453" w:author="Sano Yuma" w:date="2023-02-13T20:08:00Z">
          <w:pPr>
            <w:ind w:firstLineChars="100" w:firstLine="210"/>
          </w:pPr>
        </w:pPrChange>
      </w:pPr>
      <w:r>
        <w:rPr>
          <w:rFonts w:hint="eastAsia"/>
        </w:rPr>
        <w:t>・GPU</w:t>
      </w:r>
      <w:r w:rsidR="00D740DC">
        <w:tab/>
        <w:t>NVIDIA GeForce RTX 3090 Ti</w:t>
      </w:r>
    </w:p>
    <w:p w14:paraId="419F579B" w14:textId="0C393F4E" w:rsidR="00827ACE" w:rsidRDefault="00827ACE" w:rsidP="00A30A60">
      <w:pPr>
        <w:spacing w:line="360" w:lineRule="auto"/>
        <w:ind w:firstLineChars="100" w:firstLine="210"/>
        <w:pPrChange w:id="454" w:author="Sano Yuma" w:date="2023-02-13T20:08:00Z">
          <w:pPr>
            <w:ind w:firstLineChars="100" w:firstLine="210"/>
          </w:pPr>
        </w:pPrChange>
      </w:pPr>
      <w:r>
        <w:rPr>
          <w:rFonts w:hint="eastAsia"/>
        </w:rPr>
        <w:t>・</w:t>
      </w:r>
      <w:r w:rsidR="00D740DC">
        <w:rPr>
          <w:rFonts w:hint="eastAsia"/>
        </w:rPr>
        <w:t>メモリ</w:t>
      </w:r>
      <w:r w:rsidR="00D740DC">
        <w:tab/>
        <w:t>32 GB</w:t>
      </w:r>
      <w:commentRangeEnd w:id="451"/>
      <w:r w:rsidR="001B6E40">
        <w:rPr>
          <w:rStyle w:val="af"/>
        </w:rPr>
        <w:commentReference w:id="451"/>
      </w:r>
      <w:commentRangeEnd w:id="452"/>
      <w:r w:rsidR="00203EBD">
        <w:rPr>
          <w:rStyle w:val="af"/>
        </w:rPr>
        <w:commentReference w:id="452"/>
      </w:r>
    </w:p>
    <w:p w14:paraId="747BEBA1" w14:textId="33EAF83E" w:rsidR="00D740DC" w:rsidRDefault="00CB4D03" w:rsidP="00A30A60">
      <w:pPr>
        <w:spacing w:line="360" w:lineRule="auto"/>
        <w:ind w:firstLineChars="100" w:firstLine="210"/>
        <w:pPrChange w:id="455" w:author="Sano Yuma" w:date="2023-02-13T20:08:00Z">
          <w:pPr>
            <w:ind w:firstLineChars="100" w:firstLine="210"/>
          </w:pPr>
        </w:pPrChange>
      </w:pPr>
      <w:r>
        <w:rPr>
          <w:rFonts w:hint="eastAsia"/>
        </w:rPr>
        <w:t>本研究の環境では、A</w:t>
      </w:r>
      <w:r>
        <w:t>lphaPose</w:t>
      </w:r>
      <w:r w:rsidR="00D740DC">
        <w:rPr>
          <w:rFonts w:hint="eastAsia"/>
        </w:rPr>
        <w:t>処理時間は</w:t>
      </w:r>
      <w:r w:rsidR="00D740DC">
        <w:t>10</w:t>
      </w:r>
      <w:r w:rsidR="00D740DC">
        <w:rPr>
          <w:rFonts w:hint="eastAsia"/>
        </w:rPr>
        <w:t>秒の動画に対して3</w:t>
      </w:r>
      <w:r w:rsidR="00D740DC">
        <w:t>0</w:t>
      </w:r>
      <w:r w:rsidR="00D740DC">
        <w:rPr>
          <w:rFonts w:hint="eastAsia"/>
        </w:rPr>
        <w:t>秒</w:t>
      </w:r>
      <w:r>
        <w:rPr>
          <w:rFonts w:hint="eastAsia"/>
        </w:rPr>
        <w:t>ほど</w:t>
      </w:r>
      <w:r w:rsidR="00D740DC">
        <w:rPr>
          <w:rFonts w:hint="eastAsia"/>
        </w:rPr>
        <w:t>処理時間がかかった。</w:t>
      </w:r>
    </w:p>
    <w:p w14:paraId="2178EC80" w14:textId="6B3DDCEF" w:rsidR="00D740DC" w:rsidRDefault="00D740DC" w:rsidP="00A30A60">
      <w:pPr>
        <w:spacing w:line="360" w:lineRule="auto"/>
        <w:pPrChange w:id="456"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rsidP="00A30A60">
      <w:pPr>
        <w:spacing w:line="360" w:lineRule="auto"/>
        <w:pPrChange w:id="457"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rsidP="00A30A60">
      <w:pPr>
        <w:spacing w:line="360" w:lineRule="auto"/>
        <w:pPrChange w:id="458"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459" w:author="Sano Yuma" w:date="2023-02-13T20:18:00Z"/>
        </w:rPr>
      </w:pPr>
      <w:del w:id="460"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rsidP="00A30A60">
      <w:pPr>
        <w:spacing w:line="360" w:lineRule="auto"/>
        <w:rPr>
          <w:rFonts w:hint="eastAsia"/>
        </w:rPr>
        <w:pPrChange w:id="461"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462"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462"/>
    </w:p>
    <w:p w14:paraId="1CB692BD" w14:textId="6145E53B" w:rsidR="004F5159" w:rsidDel="00FB377E" w:rsidRDefault="004F5159" w:rsidP="00FB377E">
      <w:pPr>
        <w:spacing w:line="360" w:lineRule="auto"/>
        <w:rPr>
          <w:del w:id="463" w:author="Sano Yuma" w:date="2023-02-13T20:09:00Z"/>
        </w:rPr>
        <w:pPrChange w:id="464" w:author="Sano Yuma" w:date="2023-02-13T20:09: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rsidP="00FB377E">
      <w:pPr>
        <w:keepNext/>
        <w:spacing w:line="360" w:lineRule="auto"/>
        <w:jc w:val="center"/>
        <w:rPr>
          <w:moveFrom w:id="465" w:author="Sano Yuma" w:date="2023-02-13T20:09:00Z"/>
        </w:rPr>
        <w:pPrChange w:id="466" w:author="Sano Yuma" w:date="2023-02-13T20:09:00Z">
          <w:pPr>
            <w:keepNext/>
            <w:jc w:val="center"/>
          </w:pPr>
        </w:pPrChange>
      </w:pPr>
      <w:moveFromRangeStart w:id="467" w:author="Sano Yuma" w:date="2023-02-13T20:09:00Z" w:name="move127211407"/>
      <w:moveFrom w:id="468" w:author="Sano Yuma" w:date="2023-02-13T20:09: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rsidP="00FB377E">
      <w:pPr>
        <w:pStyle w:val="a6"/>
        <w:spacing w:line="360" w:lineRule="auto"/>
        <w:jc w:val="center"/>
        <w:rPr>
          <w:moveFrom w:id="469" w:author="Sano Yuma" w:date="2023-02-13T20:09:00Z"/>
          <w:b w:val="0"/>
          <w:bCs w:val="0"/>
        </w:rPr>
        <w:pPrChange w:id="470" w:author="Sano Yuma" w:date="2023-02-13T20:09:00Z">
          <w:pPr>
            <w:pStyle w:val="a6"/>
            <w:jc w:val="center"/>
          </w:pPr>
        </w:pPrChange>
      </w:pPr>
      <w:moveFrom w:id="471" w:author="Sano Yuma" w:date="2023-02-13T20:09: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rsidP="00FB377E">
      <w:pPr>
        <w:keepNext/>
        <w:spacing w:line="360" w:lineRule="auto"/>
        <w:jc w:val="center"/>
        <w:rPr>
          <w:moveFrom w:id="472" w:author="Sano Yuma" w:date="2023-02-13T20:09:00Z"/>
        </w:rPr>
        <w:pPrChange w:id="473" w:author="Sano Yuma" w:date="2023-02-13T20:09:00Z">
          <w:pPr>
            <w:keepNext/>
            <w:jc w:val="center"/>
          </w:pPr>
        </w:pPrChange>
      </w:pPr>
      <w:moveFrom w:id="474" w:author="Sano Yuma" w:date="2023-02-13T20:09: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rsidP="00FB377E">
      <w:pPr>
        <w:pStyle w:val="a6"/>
        <w:spacing w:line="360" w:lineRule="auto"/>
        <w:jc w:val="center"/>
        <w:rPr>
          <w:moveFrom w:id="475" w:author="Sano Yuma" w:date="2023-02-13T20:09:00Z"/>
          <w:rFonts w:hint="eastAsia"/>
          <w:b w:val="0"/>
          <w:bCs w:val="0"/>
        </w:rPr>
        <w:pPrChange w:id="476" w:author="Sano Yuma" w:date="2023-02-13T20:09:00Z">
          <w:pPr>
            <w:pStyle w:val="a6"/>
            <w:jc w:val="center"/>
          </w:pPr>
        </w:pPrChange>
      </w:pPr>
      <w:moveFrom w:id="477" w:author="Sano Yuma" w:date="2023-02-13T20:09: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467"/>
    <w:p w14:paraId="42DAD4FE" w14:textId="6029F335" w:rsidR="000A1DD4" w:rsidRDefault="000A1DD4" w:rsidP="00FB377E">
      <w:pPr>
        <w:spacing w:line="360" w:lineRule="auto"/>
        <w:rPr>
          <w:rFonts w:hint="eastAsia"/>
        </w:rPr>
        <w:pPrChange w:id="478" w:author="Sano Yuma" w:date="2023-02-13T20:09:00Z">
          <w:pPr/>
        </w:pPrChange>
      </w:pPr>
    </w:p>
    <w:p w14:paraId="3494DFD2" w14:textId="77777777" w:rsidR="001E5B49" w:rsidRDefault="00117E64" w:rsidP="001E5B49">
      <w:pPr>
        <w:keepNext/>
        <w:spacing w:line="360" w:lineRule="auto"/>
        <w:ind w:firstLineChars="100" w:firstLine="210"/>
        <w:rPr>
          <w:ins w:id="479" w:author="Sano Yuma" w:date="2023-02-13T20:14:00Z"/>
        </w:rPr>
        <w:pPrChange w:id="480" w:author="Sano Yuma" w:date="2023-02-13T20:15:00Z">
          <w:pPr>
            <w:keepNext/>
            <w:spacing w:line="360" w:lineRule="auto"/>
            <w:jc w:val="center"/>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w:t>
      </w:r>
      <w:r w:rsidR="00714F0D">
        <w:rPr>
          <w:rFonts w:hint="eastAsia"/>
        </w:rPr>
        <w:lastRenderedPageBreak/>
        <w:t>なく推定できていることを確認できた。</w:t>
      </w:r>
    </w:p>
    <w:p w14:paraId="3E2255A9" w14:textId="2D51C239" w:rsidR="00FB377E" w:rsidRDefault="00FB377E" w:rsidP="001E5B49">
      <w:pPr>
        <w:keepNext/>
        <w:spacing w:line="360" w:lineRule="auto"/>
        <w:jc w:val="center"/>
        <w:rPr>
          <w:moveTo w:id="481" w:author="Sano Yuma" w:date="2023-02-13T20:09:00Z"/>
        </w:rPr>
        <w:pPrChange w:id="482" w:author="Sano Yuma" w:date="2023-02-13T20:14:00Z">
          <w:pPr>
            <w:keepNext/>
            <w:jc w:val="center"/>
          </w:pPr>
        </w:pPrChange>
      </w:pPr>
      <w:moveToRangeStart w:id="483" w:author="Sano Yuma" w:date="2023-02-13T20:09:00Z" w:name="move127211407"/>
      <w:moveTo w:id="484" w:author="Sano Yuma" w:date="2023-02-13T20:09:00Z">
        <w:r>
          <w:rPr>
            <w:noProof/>
          </w:rPr>
          <w:drawing>
            <wp:inline distT="0" distB="0" distL="0" distR="0" wp14:anchorId="75F3B844" wp14:editId="21F10F94">
              <wp:extent cx="3657600" cy="2057615"/>
              <wp:effectExtent l="0" t="0" r="0" b="0"/>
              <wp:docPr id="30" name="図 3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463D0C83" w14:textId="77777777" w:rsidR="00FB377E" w:rsidRPr="00AE2FAB" w:rsidRDefault="00FB377E" w:rsidP="001E5B49">
      <w:pPr>
        <w:pStyle w:val="a6"/>
        <w:jc w:val="center"/>
        <w:rPr>
          <w:moveTo w:id="485" w:author="Sano Yuma" w:date="2023-02-13T20:09:00Z"/>
          <w:b w:val="0"/>
          <w:bCs w:val="0"/>
        </w:rPr>
      </w:pPr>
      <w:moveTo w:id="486" w:author="Sano Yuma" w:date="2023-02-13T20:09: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2F15C872" w14:textId="77777777" w:rsidR="00FB377E" w:rsidRDefault="00FB377E" w:rsidP="00FB377E">
      <w:pPr>
        <w:keepNext/>
        <w:jc w:val="center"/>
        <w:rPr>
          <w:moveTo w:id="487" w:author="Sano Yuma" w:date="2023-02-13T20:09:00Z"/>
        </w:rPr>
      </w:pPr>
      <w:moveTo w:id="488" w:author="Sano Yuma" w:date="2023-02-13T20:09:00Z">
        <w:r>
          <w:rPr>
            <w:rFonts w:hint="eastAsia"/>
            <w:noProof/>
          </w:rPr>
          <w:drawing>
            <wp:inline distT="0" distB="0" distL="0" distR="0" wp14:anchorId="37EF5272" wp14:editId="733AA34C">
              <wp:extent cx="3642170" cy="2048934"/>
              <wp:effectExtent l="0" t="0" r="0" b="8890"/>
              <wp:docPr id="33" name="図 33"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71B7827F" w14:textId="30EADB02" w:rsidR="00FB377E" w:rsidDel="001E5B49" w:rsidRDefault="00FB377E" w:rsidP="001E5B49">
      <w:pPr>
        <w:pStyle w:val="a6"/>
        <w:jc w:val="center"/>
        <w:rPr>
          <w:del w:id="489" w:author="Sano Yuma" w:date="2023-02-13T20:10:00Z"/>
          <w:b w:val="0"/>
          <w:bCs w:val="0"/>
        </w:rPr>
      </w:pPr>
      <w:moveTo w:id="490" w:author="Sano Yuma" w:date="2023-02-13T20:09: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p>
    <w:p w14:paraId="3CE0B903" w14:textId="77777777" w:rsidR="001E5B49" w:rsidRPr="001E5B49" w:rsidRDefault="001E5B49" w:rsidP="003B02F1">
      <w:pPr>
        <w:jc w:val="center"/>
        <w:rPr>
          <w:ins w:id="491" w:author="Sano Yuma" w:date="2023-02-13T20:15:00Z"/>
          <w:moveTo w:id="492" w:author="Sano Yuma" w:date="2023-02-13T20:09:00Z"/>
          <w:rFonts w:hint="eastAsia"/>
        </w:rPr>
        <w:pPrChange w:id="493" w:author="Sano Yuma" w:date="2023-02-13T20:15:00Z">
          <w:pPr>
            <w:pStyle w:val="a6"/>
            <w:jc w:val="center"/>
          </w:pPr>
        </w:pPrChange>
      </w:pPr>
    </w:p>
    <w:moveToRangeEnd w:id="483"/>
    <w:p w14:paraId="62CD34C0" w14:textId="28162E1C" w:rsidR="00714F0D" w:rsidRPr="00FB377E" w:rsidRDefault="00714F0D" w:rsidP="001E5B49">
      <w:pPr>
        <w:pStyle w:val="a6"/>
        <w:jc w:val="center"/>
        <w:rPr>
          <w:rFonts w:hint="eastAsia"/>
        </w:rPr>
        <w:pPrChange w:id="494" w:author="Sano Yuma" w:date="2023-02-13T20:15:00Z">
          <w:pPr/>
        </w:pPrChange>
      </w:pPr>
    </w:p>
    <w:p w14:paraId="41B8F78E" w14:textId="297CFBFF" w:rsidR="00942906" w:rsidRDefault="00263177" w:rsidP="008E26E9">
      <w:pPr>
        <w:spacing w:line="360" w:lineRule="auto"/>
        <w:ind w:firstLineChars="100" w:firstLine="210"/>
        <w:rPr>
          <w:ins w:id="495"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3ADC26FA" w14:textId="77777777" w:rsidR="004F2A3D" w:rsidRPr="000A1DD4" w:rsidRDefault="004F2A3D" w:rsidP="008E26E9">
      <w:pPr>
        <w:spacing w:line="360" w:lineRule="auto"/>
        <w:ind w:firstLineChars="100" w:firstLine="210"/>
        <w:rPr>
          <w:rFonts w:hint="eastAsia"/>
        </w:rPr>
        <w:pPrChange w:id="496"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497"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497"/>
    </w:p>
    <w:p w14:paraId="73909B7D" w14:textId="743753DD" w:rsidR="00E331AF" w:rsidRDefault="00145DC4" w:rsidP="008E26E9">
      <w:pPr>
        <w:spacing w:line="360" w:lineRule="auto"/>
        <w:ind w:firstLineChars="100" w:firstLine="210"/>
        <w:pPrChange w:id="498"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lastRenderedPageBreak/>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rsidP="008E26E9">
      <w:pPr>
        <w:spacing w:line="360" w:lineRule="auto"/>
        <w:jc w:val="left"/>
        <w:pPrChange w:id="499" w:author="Sano Yuma" w:date="2023-02-13T20:15:00Z">
          <w:pPr>
            <w:jc w:val="left"/>
          </w:pPr>
        </w:pPrChange>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rsidP="008E26E9">
      <w:pPr>
        <w:spacing w:line="360" w:lineRule="auto"/>
        <w:jc w:val="left"/>
        <w:pPrChange w:id="500" w:author="Sano Yuma" w:date="2023-02-13T20:15:00Z">
          <w:pPr>
            <w:jc w:val="left"/>
          </w:pPr>
        </w:pPrChange>
      </w:pPr>
      <w:r>
        <w:rPr>
          <w:rFonts w:hint="eastAsia"/>
        </w:rPr>
        <w:t xml:space="preserve">　</w:t>
      </w:r>
      <w:commentRangeStart w:id="501"/>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501"/>
      <w:r w:rsidR="00CF77C7">
        <w:rPr>
          <w:rStyle w:val="af"/>
        </w:rPr>
        <w:commentReference w:id="501"/>
      </w:r>
    </w:p>
    <w:p w14:paraId="4FBF4DDB" w14:textId="45CDF181" w:rsidR="00D673D7" w:rsidRDefault="00D673D7" w:rsidP="008E26E9">
      <w:pPr>
        <w:spacing w:line="360" w:lineRule="auto"/>
        <w:jc w:val="left"/>
        <w:pPrChange w:id="502"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43"/>
          <w:type w:val="continuous"/>
          <w:pgSz w:w="11906" w:h="16838"/>
          <w:pgMar w:top="1985" w:right="1701" w:bottom="1701" w:left="1701" w:header="851" w:footer="992" w:gutter="0"/>
          <w:cols w:space="425"/>
          <w:docGrid w:type="lines" w:linePitch="360"/>
        </w:sectPr>
      </w:pPr>
      <w:bookmarkStart w:id="503" w:name="_Toc126831158"/>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503"/>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504"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504"/>
    </w:p>
    <w:p w14:paraId="578D9461" w14:textId="2100BF7A" w:rsidR="004806FC" w:rsidRDefault="00AD592C" w:rsidP="008E26E9">
      <w:pPr>
        <w:spacing w:line="360" w:lineRule="auto"/>
        <w:pPrChange w:id="505"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rsidP="008E26E9">
      <w:pPr>
        <w:spacing w:line="360" w:lineRule="auto"/>
        <w:pPrChange w:id="506"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507"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rsidP="008E26E9">
      <w:pPr>
        <w:spacing w:line="360" w:lineRule="auto"/>
        <w:rPr>
          <w:rFonts w:hint="eastAsia"/>
        </w:rPr>
        <w:pPrChange w:id="508" w:author="Sano Yuma" w:date="2023-02-13T20:15:00Z">
          <w:pPr/>
        </w:pPrChange>
      </w:pPr>
    </w:p>
    <w:p w14:paraId="61A9D058" w14:textId="79EE2093" w:rsidR="0074493C" w:rsidRDefault="005013A3" w:rsidP="008E26E9">
      <w:pPr>
        <w:pStyle w:val="2"/>
        <w:spacing w:line="360" w:lineRule="auto"/>
        <w:ind w:left="240" w:hangingChars="100" w:hanging="240"/>
        <w:pPrChange w:id="509" w:author="Sano Yuma" w:date="2023-02-13T20:15:00Z">
          <w:pPr>
            <w:pStyle w:val="2"/>
            <w:ind w:left="240" w:hangingChars="100" w:hanging="240"/>
          </w:pPr>
        </w:pPrChange>
      </w:pPr>
      <w:bookmarkStart w:id="510"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510"/>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rsidP="008E26E9">
      <w:pPr>
        <w:spacing w:line="360" w:lineRule="auto"/>
        <w:pPrChange w:id="511"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7BBD6937" w:rsidR="008A3430" w:rsidRPr="008B4A7D" w:rsidRDefault="008A3430" w:rsidP="008E26E9">
      <w:pPr>
        <w:spacing w:line="360" w:lineRule="auto"/>
        <w:pPrChange w:id="512" w:author="Sano Yuma" w:date="2023-02-13T20:15:00Z">
          <w:pPr/>
        </w:pPrChange>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7D9A6814" w14:textId="77777777" w:rsidR="00770A59" w:rsidRDefault="00770A59">
      <w:pPr>
        <w:widowControl/>
        <w:jc w:val="left"/>
      </w:pPr>
      <w:r>
        <w:br w:type="page"/>
      </w:r>
    </w:p>
    <w:p w14:paraId="583D5D36" w14:textId="77777777" w:rsidR="00456256" w:rsidRDefault="00456256" w:rsidP="00770A59">
      <w:pPr>
        <w:pStyle w:val="1"/>
        <w:rPr>
          <w:rFonts w:asciiTheme="minorHAnsi" w:eastAsiaTheme="minorHAnsi" w:hAnsiTheme="minorHAnsi"/>
          <w:sz w:val="32"/>
          <w:szCs w:val="36"/>
        </w:rPr>
        <w:sectPr w:rsidR="00456256" w:rsidSect="000E4B45">
          <w:headerReference w:type="default" r:id="rId44"/>
          <w:type w:val="continuous"/>
          <w:pgSz w:w="11906" w:h="16838"/>
          <w:pgMar w:top="1985" w:right="1701" w:bottom="1701" w:left="1701" w:header="851" w:footer="992" w:gutter="0"/>
          <w:cols w:space="425"/>
          <w:docGrid w:type="lines" w:linePitch="360"/>
        </w:sectPr>
      </w:pPr>
      <w:bookmarkStart w:id="513" w:name="_Toc126831161"/>
    </w:p>
    <w:p w14:paraId="04255FD8" w14:textId="1DE1666F" w:rsidR="00770A59" w:rsidRDefault="00770A59" w:rsidP="00770A59">
      <w:pPr>
        <w:pStyle w:val="1"/>
        <w:rPr>
          <w:ins w:id="514" w:author="Sano Yuma" w:date="2023-02-13T17:47:00Z"/>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513"/>
    </w:p>
    <w:p w14:paraId="6B235FD4" w14:textId="048BF8ED" w:rsidR="00876D74" w:rsidRPr="00876D74" w:rsidRDefault="00876D74" w:rsidP="00876D74">
      <w:pPr>
        <w:ind w:leftChars="1" w:left="424" w:hangingChars="201" w:hanging="422"/>
        <w:rPr>
          <w:rFonts w:hint="eastAsia"/>
          <w:rPrChange w:id="515" w:author="Sano Yuma" w:date="2023-02-13T17:47:00Z">
            <w:rPr>
              <w:rFonts w:asciiTheme="minorHAnsi" w:eastAsiaTheme="minorHAnsi" w:hAnsiTheme="minorHAnsi"/>
              <w:sz w:val="32"/>
              <w:szCs w:val="36"/>
            </w:rPr>
          </w:rPrChange>
        </w:rPr>
        <w:pPrChange w:id="516" w:author="Sano Yuma" w:date="2023-02-13T17:48:00Z">
          <w:pPr>
            <w:pStyle w:val="1"/>
          </w:pPr>
        </w:pPrChange>
      </w:pPr>
      <w:ins w:id="517" w:author="Sano Yuma" w:date="2023-02-13T17:47:00Z">
        <w:r>
          <w:rPr>
            <w:rFonts w:hint="eastAsia"/>
          </w:rPr>
          <w:t>[</w:t>
        </w:r>
        <w:r>
          <w:t xml:space="preserve">1] </w:t>
        </w:r>
      </w:ins>
      <w:ins w:id="518" w:author="Sano Yuma" w:date="2023-02-13T17:48:00Z">
        <w:r>
          <w:rPr>
            <w:rFonts w:hint="eastAsia"/>
          </w:rPr>
          <w:t>運動部活動での指導のガイドライン，文部科学省，</w:t>
        </w:r>
      </w:ins>
      <w:ins w:id="519" w:author="Sano Yuma" w:date="2023-02-13T17:47:00Z">
        <w:r w:rsidRPr="00876D74">
          <w:t>http://volleyball-yva.jp/data/mext_guidelines25.pdf</w:t>
        </w:r>
      </w:ins>
    </w:p>
    <w:p w14:paraId="6F99ABCB" w14:textId="58D57C6D" w:rsidR="00175825" w:rsidRPr="00175825" w:rsidRDefault="00175825" w:rsidP="00175825">
      <w:r>
        <w:rPr>
          <w:rFonts w:hint="eastAsia"/>
        </w:rPr>
        <w:t>[</w:t>
      </w:r>
      <w:ins w:id="520" w:author="Sano Yuma" w:date="2023-02-13T17:49:00Z">
        <w:r w:rsidR="003800DC">
          <w:t>2</w:t>
        </w:r>
      </w:ins>
      <w:del w:id="521" w:author="Sano Yuma" w:date="2023-02-13T17:49:00Z">
        <w:r w:rsidR="0055588E" w:rsidDel="003800DC">
          <w:delText>1</w:delText>
        </w:r>
      </w:del>
      <w:r>
        <w:t xml:space="preserve">] </w:t>
      </w:r>
      <w:r w:rsidRPr="00175825">
        <w:t>https://www.dataproject.com/Products/EN/en/Volleyball/DataVolley4</w:t>
      </w:r>
    </w:p>
    <w:p w14:paraId="66B411D9" w14:textId="5FE8DF5F" w:rsidR="005013A3" w:rsidRDefault="0055416D" w:rsidP="0055416D">
      <w:pPr>
        <w:ind w:left="424" w:hangingChars="202" w:hanging="424"/>
      </w:pPr>
      <w:r>
        <w:rPr>
          <w:rFonts w:hint="eastAsia"/>
        </w:rPr>
        <w:t>[</w:t>
      </w:r>
      <w:ins w:id="522" w:author="Sano Yuma" w:date="2023-02-13T17:49:00Z">
        <w:r w:rsidR="003800DC">
          <w:t>3</w:t>
        </w:r>
      </w:ins>
      <w:del w:id="523"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22FAE2E4" w:rsidR="0055416D" w:rsidRDefault="0055416D" w:rsidP="0055416D">
      <w:pPr>
        <w:ind w:left="424" w:hangingChars="202" w:hanging="424"/>
      </w:pPr>
      <w:r>
        <w:rPr>
          <w:rFonts w:hint="eastAsia"/>
        </w:rPr>
        <w:t>[</w:t>
      </w:r>
      <w:ins w:id="524" w:author="Sano Yuma" w:date="2023-02-13T17:49:00Z">
        <w:r w:rsidR="003800DC">
          <w:t>4</w:t>
        </w:r>
      </w:ins>
      <w:del w:id="525"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611693C4" w:rsidR="00B029BE" w:rsidRPr="00C0031F" w:rsidRDefault="00B029BE" w:rsidP="0055416D">
      <w:pPr>
        <w:ind w:left="424" w:hangingChars="202" w:hanging="424"/>
      </w:pPr>
      <w:r>
        <w:rPr>
          <w:rFonts w:hint="eastAsia"/>
        </w:rPr>
        <w:t>[</w:t>
      </w:r>
      <w:ins w:id="526" w:author="Sano Yuma" w:date="2023-02-13T17:49:00Z">
        <w:r w:rsidR="003800DC">
          <w:t>5</w:t>
        </w:r>
      </w:ins>
      <w:del w:id="527"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0624D4EC" w:rsidR="0055416D" w:rsidRDefault="0055416D" w:rsidP="0055416D">
      <w:pPr>
        <w:ind w:left="424" w:hangingChars="202" w:hanging="424"/>
      </w:pPr>
      <w:r>
        <w:t>[</w:t>
      </w:r>
      <w:ins w:id="528" w:author="Sano Yuma" w:date="2023-02-13T17:49:00Z">
        <w:r w:rsidR="003800DC">
          <w:t>6</w:t>
        </w:r>
      </w:ins>
      <w:del w:id="529" w:author="Sano Yuma" w:date="2023-02-13T17:49:00Z">
        <w:r w:rsidR="0055588E" w:rsidDel="003800DC">
          <w:delText>5</w:delText>
        </w:r>
      </w:del>
      <w:r>
        <w:t>]</w:t>
      </w:r>
      <w:r w:rsidR="00B1584F">
        <w:t xml:space="preserve"> </w:t>
      </w:r>
      <w:r>
        <w:t>Fang，Hao-Shu and Li，Jiefeng and Tang，Hongyang and Xu， Chao and Zhu，Haoyi and Xiu，Yuliang and Li，Yong-Lu and Lu， Cewu，“AlphaPose: Whole-Body Regional Multi-Person Pose Estimation and Tracking in Real-Time”，IEEE Transactions on Pattern Analysis and Machine Intelligence</w:t>
      </w:r>
    </w:p>
    <w:p w14:paraId="02BBD6D8" w14:textId="634601C0" w:rsidR="00B1584F" w:rsidRDefault="00B1584F" w:rsidP="0055416D">
      <w:pPr>
        <w:ind w:left="424" w:hangingChars="202" w:hanging="424"/>
      </w:pPr>
      <w:r>
        <w:rPr>
          <w:rFonts w:hint="eastAsia"/>
        </w:rPr>
        <w:t>[</w:t>
      </w:r>
      <w:ins w:id="530" w:author="Sano Yuma" w:date="2023-02-13T17:49:00Z">
        <w:r w:rsidR="003800DC">
          <w:t>7</w:t>
        </w:r>
      </w:ins>
      <w:del w:id="531" w:author="Sano Yuma" w:date="2023-02-13T17:49:00Z">
        <w:r w:rsidR="0055588E" w:rsidDel="003800DC">
          <w:delText>6</w:delText>
        </w:r>
      </w:del>
      <w:r>
        <w:t xml:space="preserve">] </w:t>
      </w:r>
      <w:r w:rsidR="00190A98" w:rsidRPr="00190A98">
        <w:t>Fang, Hao-Shu and Xie, Shuqin and Tai, Yu-Wing and Lu, Cewu</w:t>
      </w:r>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7DD2DFD1" w:rsidR="00A903A3" w:rsidRDefault="00A903A3" w:rsidP="0055416D">
      <w:pPr>
        <w:ind w:left="424" w:hangingChars="202" w:hanging="424"/>
      </w:pPr>
      <w:r>
        <w:rPr>
          <w:rFonts w:hint="eastAsia"/>
        </w:rPr>
        <w:t>[</w:t>
      </w:r>
      <w:ins w:id="532" w:author="Sano Yuma" w:date="2023-02-13T17:49:00Z">
        <w:r w:rsidR="003800DC">
          <w:t>8</w:t>
        </w:r>
      </w:ins>
      <w:del w:id="533" w:author="Sano Yuma" w:date="2023-02-13T17:49:00Z">
        <w:r w:rsidR="0055588E" w:rsidDel="003800DC">
          <w:delText>7</w:delText>
        </w:r>
      </w:del>
      <w:r>
        <w:t xml:space="preserve">] </w:t>
      </w:r>
      <w:r w:rsidRPr="00A903A3">
        <w:t>Li, Jiefeng and Wang, Can and Zhu, Hao and Mao, Yihuan and Fang, Hao-Shu and Lu, Cewu</w:t>
      </w:r>
      <w:r>
        <w:rPr>
          <w:rFonts w:hint="eastAsia"/>
        </w:rPr>
        <w:t>，</w:t>
      </w:r>
      <w:r>
        <w:t>”</w:t>
      </w:r>
      <w:r w:rsidRPr="00A903A3">
        <w:t xml:space="preserve"> Crowdpose: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1EE3645B" w:rsidR="00670D29" w:rsidRDefault="00670D29" w:rsidP="0055416D">
      <w:pPr>
        <w:ind w:left="424" w:hangingChars="202" w:hanging="424"/>
      </w:pPr>
      <w:r>
        <w:t>[</w:t>
      </w:r>
      <w:ins w:id="534" w:author="Sano Yuma" w:date="2023-02-13T17:49:00Z">
        <w:r w:rsidR="003800DC">
          <w:t>9</w:t>
        </w:r>
      </w:ins>
      <w:del w:id="535" w:author="Sano Yuma" w:date="2023-02-13T17:49:00Z">
        <w:r w:rsidR="0055588E" w:rsidDel="003800DC">
          <w:delText>8</w:delText>
        </w:r>
      </w:del>
      <w:r>
        <w:t xml:space="preserve">] </w:t>
      </w:r>
      <w:r w:rsidRPr="00670D29">
        <w:t>Xiu, Yuliang and Li, Jiefeng and Wang, Haoyu and Fang, Yinghong and Lu, Cewu</w:t>
      </w:r>
      <w:r>
        <w:rPr>
          <w:rFonts w:hint="eastAsia"/>
        </w:rPr>
        <w:t>，</w:t>
      </w:r>
      <w:r>
        <w:t>”</w:t>
      </w:r>
      <w:r w:rsidRPr="00670D29">
        <w:t xml:space="preserve"> {Pose Flow}: Efficient Online Pose Tracking</w:t>
      </w:r>
      <w:r>
        <w:t>”</w:t>
      </w:r>
      <w:r>
        <w:rPr>
          <w:rFonts w:hint="eastAsia"/>
        </w:rPr>
        <w:t>，B</w:t>
      </w:r>
      <w:r>
        <w:t>MVC</w:t>
      </w:r>
    </w:p>
    <w:p w14:paraId="68718D14" w14:textId="79D4255F" w:rsidR="007C0F2B" w:rsidRDefault="009A0477" w:rsidP="00446803">
      <w:pPr>
        <w:ind w:left="424" w:hangingChars="202" w:hanging="424"/>
        <w:rPr>
          <w:ins w:id="536" w:author="Sano Yuma" w:date="2023-02-13T18:15:00Z"/>
        </w:rPr>
      </w:pPr>
      <w:r>
        <w:rPr>
          <w:rFonts w:hint="eastAsia"/>
        </w:rPr>
        <w:t>[</w:t>
      </w:r>
      <w:ins w:id="537" w:author="Sano Yuma" w:date="2023-02-13T17:49:00Z">
        <w:r w:rsidR="003800DC">
          <w:t>10</w:t>
        </w:r>
      </w:ins>
      <w:del w:id="538" w:author="Sano Yuma" w:date="2023-02-13T17:49:00Z">
        <w:r w:rsidR="0055588E" w:rsidDel="003800DC">
          <w:delText>9</w:delText>
        </w:r>
      </w:del>
      <w:r>
        <w:t xml:space="preserve">] </w:t>
      </w:r>
      <w:ins w:id="539" w:author="Sano Yuma" w:date="2023-02-13T18:15:00Z">
        <w:r w:rsidR="00060060">
          <w:fldChar w:fldCharType="begin"/>
        </w:r>
        <w:r w:rsidR="00060060">
          <w:instrText xml:space="preserve"> HYPERLINK "</w:instrText>
        </w:r>
      </w:ins>
      <w:r w:rsidR="00060060" w:rsidRPr="00712EE2">
        <w:instrText>https://opencv.org/</w:instrText>
      </w:r>
      <w:ins w:id="540" w:author="Sano Yuma" w:date="2023-02-13T18:15:00Z">
        <w:r w:rsidR="00060060">
          <w:instrText xml:space="preserve">" </w:instrText>
        </w:r>
        <w:r w:rsidR="00060060">
          <w:fldChar w:fldCharType="separate"/>
        </w:r>
      </w:ins>
      <w:r w:rsidR="00060060" w:rsidRPr="00913B82">
        <w:rPr>
          <w:rStyle w:val="a8"/>
        </w:rPr>
        <w:t>https://opencv.org/</w:t>
      </w:r>
      <w:ins w:id="541" w:author="Sano Yuma" w:date="2023-02-13T18:15:00Z">
        <w:r w:rsidR="00060060">
          <w:fldChar w:fldCharType="end"/>
        </w:r>
      </w:ins>
    </w:p>
    <w:p w14:paraId="0DA684C1" w14:textId="55468495" w:rsidR="00060060" w:rsidRDefault="00060060" w:rsidP="00446803">
      <w:pPr>
        <w:ind w:left="424" w:hangingChars="202" w:hanging="424"/>
        <w:rPr>
          <w:ins w:id="542" w:author="Sano Yuma" w:date="2023-02-13T18:18:00Z"/>
        </w:rPr>
      </w:pPr>
      <w:ins w:id="543" w:author="Sano Yuma" w:date="2023-02-13T18:15:00Z">
        <w:r>
          <w:t xml:space="preserve">[11] </w:t>
        </w:r>
        <w:r>
          <w:rPr>
            <w:rFonts w:hint="eastAsia"/>
          </w:rPr>
          <w:t>カメラキャリブレーションについて簡単なまとめ，</w:t>
        </w:r>
      </w:ins>
      <w:ins w:id="544" w:author="Sano Yuma" w:date="2023-02-13T18:18:00Z">
        <w:r w:rsidR="00303417">
          <w:fldChar w:fldCharType="begin"/>
        </w:r>
        <w:r w:rsidR="00303417">
          <w:instrText xml:space="preserve"> HYPERLINK "</w:instrText>
        </w:r>
      </w:ins>
      <w:ins w:id="545" w:author="Sano Yuma" w:date="2023-02-13T18:15:00Z">
        <w:r w:rsidR="00303417" w:rsidRPr="00303417">
          <w:rPr>
            <w:rPrChange w:id="546" w:author="Sano Yuma" w:date="2023-02-13T18:18:00Z">
              <w:rPr>
                <w:rStyle w:val="a8"/>
              </w:rPr>
            </w:rPrChange>
          </w:rPr>
          <w:instrText>https://www.qoosky.io/techs/67a3d876c4</w:instrText>
        </w:r>
      </w:ins>
      <w:ins w:id="547" w:author="Sano Yuma" w:date="2023-02-13T18:16:00Z">
        <w:r w:rsidR="00303417">
          <w:rPr>
            <w:rFonts w:hint="eastAsia"/>
          </w:rPr>
          <w:instrText>，検索2</w:instrText>
        </w:r>
        <w:r w:rsidR="00303417">
          <w:instrText>023.2.13</w:instrText>
        </w:r>
      </w:ins>
      <w:ins w:id="548" w:author="Sano Yuma" w:date="2023-02-13T18:18:00Z">
        <w:r w:rsidR="00303417">
          <w:instrText xml:space="preserve">" </w:instrText>
        </w:r>
        <w:r w:rsidR="00303417">
          <w:fldChar w:fldCharType="separate"/>
        </w:r>
      </w:ins>
      <w:ins w:id="549" w:author="Sano Yuma" w:date="2023-02-13T18:15:00Z">
        <w:r w:rsidR="00303417" w:rsidRPr="00303417">
          <w:rPr>
            <w:rStyle w:val="a8"/>
          </w:rPr>
          <w:t>https://www.qoosky.io/techs/67a3d876c4</w:t>
        </w:r>
      </w:ins>
      <w:ins w:id="550" w:author="Sano Yuma" w:date="2023-02-13T18:16:00Z">
        <w:r w:rsidR="00303417" w:rsidRPr="00913B82">
          <w:rPr>
            <w:rStyle w:val="a8"/>
            <w:rFonts w:hint="eastAsia"/>
          </w:rPr>
          <w:t>，検索2</w:t>
        </w:r>
        <w:r w:rsidR="00303417" w:rsidRPr="00913B82">
          <w:rPr>
            <w:rStyle w:val="a8"/>
          </w:rPr>
          <w:t>023.2.13</w:t>
        </w:r>
      </w:ins>
      <w:ins w:id="551" w:author="Sano Yuma" w:date="2023-02-13T18:18:00Z">
        <w:r w:rsidR="00303417">
          <w:fldChar w:fldCharType="end"/>
        </w:r>
      </w:ins>
    </w:p>
    <w:p w14:paraId="598163B8" w14:textId="3202679A" w:rsidR="00303417" w:rsidRPr="00303417" w:rsidRDefault="00303417" w:rsidP="00446803">
      <w:pPr>
        <w:ind w:left="424" w:hangingChars="202" w:hanging="424"/>
        <w:rPr>
          <w:rFonts w:hint="eastAsia"/>
        </w:rPr>
      </w:pPr>
      <w:ins w:id="552" w:author="Sano Yuma" w:date="2023-02-13T18:18:00Z">
        <w:r>
          <w:t xml:space="preserve">[12] </w:t>
        </w:r>
        <w:r w:rsidRPr="00303417">
          <w:t>https://www.sympy.org/en/index.html</w:t>
        </w:r>
      </w:ins>
    </w:p>
    <w:sectPr w:rsidR="00303417" w:rsidRPr="00303417" w:rsidSect="000E4B45">
      <w:headerReference w:type="default" r:id="rId45"/>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99"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114"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115" w:author="Sano Yuma" w:date="2023-02-13T17:59:00Z" w:initials="SY">
    <w:p w14:paraId="22D821F7" w14:textId="77777777" w:rsidR="008A27BB" w:rsidRDefault="008A27BB">
      <w:pPr>
        <w:pStyle w:val="af0"/>
      </w:pPr>
      <w:r>
        <w:rPr>
          <w:rStyle w:val="af"/>
        </w:rPr>
        <w:annotationRef/>
      </w:r>
      <w:r>
        <w:t>Webページからであれば情報を見つけたので、記載しました。</w:t>
      </w:r>
    </w:p>
    <w:p w14:paraId="589BB7A7" w14:textId="77777777" w:rsidR="008A27BB" w:rsidRDefault="008A27BB">
      <w:pPr>
        <w:pStyle w:val="af0"/>
      </w:pPr>
    </w:p>
    <w:p w14:paraId="68E160F9" w14:textId="77777777" w:rsidR="008A27BB" w:rsidRDefault="008A27BB">
      <w:pPr>
        <w:pStyle w:val="af0"/>
      </w:pPr>
      <w:hyperlink r:id="rId3" w:history="1">
        <w:r w:rsidRPr="00AD4F02">
          <w:rPr>
            <w:rStyle w:val="a8"/>
          </w:rPr>
          <w:t>https://xn--cck2bb6bwak4kpe6g.com/datavolley/</w:t>
        </w:r>
      </w:hyperlink>
    </w:p>
    <w:p w14:paraId="29523276" w14:textId="77777777" w:rsidR="008A27BB" w:rsidRDefault="008A27BB">
      <w:pPr>
        <w:pStyle w:val="af0"/>
      </w:pPr>
    </w:p>
    <w:p w14:paraId="29A99BA4" w14:textId="77777777" w:rsidR="008A27BB" w:rsidRDefault="008A27BB" w:rsidP="00AD4F02">
      <w:pPr>
        <w:pStyle w:val="af0"/>
      </w:pPr>
      <w:hyperlink r:id="rId4" w:history="1">
        <w:r w:rsidRPr="00AD4F02">
          <w:rPr>
            <w:rStyle w:val="a8"/>
          </w:rPr>
          <w:t>https://note.com/geshi0712/n/n100998714f0f</w:t>
        </w:r>
      </w:hyperlink>
    </w:p>
  </w:comment>
  <w:comment w:id="128" w:author="茂浩" w:date="2023-02-11T23:17:00Z" w:initials="茂浩">
    <w:p w14:paraId="3BE40F5E" w14:textId="66FA73F0" w:rsidR="005A1885" w:rsidRDefault="005A1885" w:rsidP="004C2CEE">
      <w:pPr>
        <w:pStyle w:val="af0"/>
      </w:pPr>
      <w:r>
        <w:rPr>
          <w:rStyle w:val="af"/>
        </w:rPr>
        <w:annotationRef/>
      </w:r>
      <w:r>
        <w:t>このような欠点をあげている参考文献はありますか？</w:t>
      </w:r>
    </w:p>
  </w:comment>
  <w:comment w:id="129"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164" w:author="茂浩" w:date="2023-02-11T23:19:00Z" w:initials="茂浩">
    <w:p w14:paraId="4DBD699D" w14:textId="15B34067" w:rsidR="005A1885" w:rsidRDefault="005A1885" w:rsidP="00464CBF">
      <w:pPr>
        <w:pStyle w:val="af0"/>
      </w:pPr>
      <w:r>
        <w:rPr>
          <w:rStyle w:val="af"/>
        </w:rPr>
        <w:annotationRef/>
      </w:r>
      <w:r>
        <w:t>平田の卒論を参考文献として引用してください。それがないと違和感が非常にあります</w:t>
      </w:r>
    </w:p>
  </w:comment>
  <w:comment w:id="165"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173"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174" w:author="Sano Yuma" w:date="2023-02-13T18:07:00Z" w:initials="SY">
    <w:p w14:paraId="7A898391" w14:textId="77777777" w:rsidR="008A27BB" w:rsidRDefault="008A27BB" w:rsidP="00CA5FF0">
      <w:pPr>
        <w:pStyle w:val="af0"/>
      </w:pPr>
      <w:r>
        <w:rPr>
          <w:rStyle w:val="af"/>
        </w:rPr>
        <w:annotationRef/>
      </w:r>
      <w:r>
        <w:t>引用しました。</w:t>
      </w:r>
    </w:p>
  </w:comment>
  <w:comment w:id="185"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186"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190" w:author="茂浩" w:date="2023-02-11T23:21:00Z" w:initials="茂浩">
    <w:p w14:paraId="764FD597" w14:textId="36A1FCB1" w:rsidR="005A1885" w:rsidRDefault="005A1885" w:rsidP="00F00602">
      <w:pPr>
        <w:pStyle w:val="af0"/>
      </w:pPr>
      <w:r>
        <w:rPr>
          <w:rStyle w:val="af"/>
        </w:rPr>
        <w:annotationRef/>
      </w:r>
      <w:r>
        <w:t>何の結果？</w:t>
      </w:r>
    </w:p>
  </w:comment>
  <w:comment w:id="226" w:author="茂浩" w:date="2023-02-11T23:26:00Z" w:initials="茂浩">
    <w:p w14:paraId="313D66C0" w14:textId="77777777"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248" w:author="茂浩" w:date="2023-02-11T23:27:00Z" w:initials="茂浩">
    <w:p w14:paraId="05BBF851" w14:textId="77777777" w:rsidR="00250885" w:rsidRDefault="00250885" w:rsidP="006D3BB9">
      <w:pPr>
        <w:pStyle w:val="af0"/>
      </w:pPr>
      <w:r>
        <w:rPr>
          <w:rStyle w:val="af"/>
        </w:rPr>
        <w:annotationRef/>
      </w:r>
      <w:r>
        <w:t>文献を引用してください</w:t>
      </w:r>
    </w:p>
  </w:comment>
  <w:comment w:id="249" w:author="Sano Yuma" w:date="2023-02-13T18:17:00Z" w:initials="SY">
    <w:p w14:paraId="2ADEB5AF" w14:textId="77777777" w:rsidR="00303417" w:rsidRDefault="00303417" w:rsidP="002540CC">
      <w:pPr>
        <w:pStyle w:val="af0"/>
      </w:pPr>
      <w:r>
        <w:rPr>
          <w:rStyle w:val="af"/>
        </w:rPr>
        <w:annotationRef/>
      </w:r>
      <w:r>
        <w:t>引用しました。</w:t>
      </w:r>
    </w:p>
  </w:comment>
  <w:comment w:id="293"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382" w:author="茂浩" w:date="2023-02-11T23:34:00Z" w:initials="茂浩">
    <w:p w14:paraId="1058D10D" w14:textId="77777777"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409"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412" w:author="茂浩" w:date="2023-02-12T08:33:00Z" w:initials="茂浩">
    <w:p w14:paraId="2050E22B" w14:textId="77777777" w:rsidR="001B6E40" w:rsidRDefault="001B6E40" w:rsidP="0092781F">
      <w:pPr>
        <w:pStyle w:val="af0"/>
      </w:pPr>
      <w:r>
        <w:rPr>
          <w:rStyle w:val="af"/>
        </w:rPr>
        <w:annotationRef/>
      </w:r>
      <w:r>
        <w:t>下付き文字が小さくて、つぶれているように感じます</w:t>
      </w:r>
    </w:p>
  </w:comment>
  <w:comment w:id="421" w:author="茂浩" w:date="2023-02-12T08:36:00Z" w:initials="茂浩">
    <w:p w14:paraId="5C6C2C79" w14:textId="77777777" w:rsidR="001B6E40" w:rsidRDefault="001B6E40" w:rsidP="00024659">
      <w:pPr>
        <w:pStyle w:val="af0"/>
      </w:pPr>
      <w:r>
        <w:rPr>
          <w:rStyle w:val="af"/>
        </w:rPr>
        <w:annotationRef/>
      </w:r>
      <w:r>
        <w:t>実際の測定値と合わせて、表として示すとわかりやすい気がします</w:t>
      </w:r>
    </w:p>
  </w:comment>
  <w:comment w:id="446" w:author="茂浩" w:date="2023-02-12T08:39:00Z" w:initials="茂浩">
    <w:p w14:paraId="0DE8E5AA" w14:textId="77777777"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447"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451"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452" w:author="Sano Yuma" w:date="2023-02-13T18:23:00Z" w:initials="SY">
    <w:p w14:paraId="3B5BA85B" w14:textId="77777777" w:rsidR="00203EBD" w:rsidRDefault="00203EBD" w:rsidP="00B621E4">
      <w:pPr>
        <w:pStyle w:val="af0"/>
      </w:pPr>
      <w:r>
        <w:rPr>
          <w:rStyle w:val="af"/>
        </w:rPr>
        <w:annotationRef/>
      </w:r>
      <w:r>
        <w:t>こちらも表を作ろうと思います。</w:t>
      </w:r>
    </w:p>
  </w:comment>
  <w:comment w:id="501" w:author="茂浩" w:date="2023-02-12T09:59:00Z" w:initials="茂浩">
    <w:p w14:paraId="6788F648" w14:textId="130BE1AE"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0"/>
  <w15:commentEx w15:paraId="1ECDF0A4" w15:paraIdParent="65D47205" w15:done="0"/>
  <w15:commentEx w15:paraId="5DA5D90A" w15:done="0"/>
  <w15:commentEx w15:paraId="29A99BA4" w15:paraIdParent="5DA5D90A" w15:done="0"/>
  <w15:commentEx w15:paraId="3BE40F5E" w15:done="0"/>
  <w15:commentEx w15:paraId="3BAB989A" w15:paraIdParent="3BE40F5E" w15:done="0"/>
  <w15:commentEx w15:paraId="4DBD699D" w15:done="0"/>
  <w15:commentEx w15:paraId="0ABEB470" w15:paraIdParent="4DBD699D" w15:done="0"/>
  <w15:commentEx w15:paraId="63675E17" w15:done="0"/>
  <w15:commentEx w15:paraId="7A898391" w15:paraIdParent="63675E17" w15:done="0"/>
  <w15:commentEx w15:paraId="4C2BC9DA" w15:done="0"/>
  <w15:commentEx w15:paraId="41910F65" w15:paraIdParent="4C2BC9DA" w15:done="0"/>
  <w15:commentEx w15:paraId="764FD597" w15:done="0"/>
  <w15:commentEx w15:paraId="313D66C0" w15:done="0"/>
  <w15:commentEx w15:paraId="05BBF851" w15:done="0"/>
  <w15:commentEx w15:paraId="2ADEB5AF" w15:paraIdParent="05BBF851" w15:done="0"/>
  <w15:commentEx w15:paraId="6F4ECBDC" w15:done="0"/>
  <w15:commentEx w15:paraId="1058D10D" w15:done="0"/>
  <w15:commentEx w15:paraId="428B543E" w15:done="0"/>
  <w15:commentEx w15:paraId="2050E22B" w15:done="0"/>
  <w15:commentEx w15:paraId="5C6C2C79" w15:done="0"/>
  <w15:commentEx w15:paraId="0DE8E5AA" w15:done="0"/>
  <w15:commentEx w15:paraId="2BAF6FB8" w15:paraIdParent="0DE8E5AA" w15:done="0"/>
  <w15:commentEx w15:paraId="6582DA63" w15:done="0"/>
  <w15:commentEx w15:paraId="3B5BA85B" w15:paraIdParent="6582DA63" w15:done="0"/>
  <w15:commentEx w15:paraId="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2A0A7" w16cex:dateUtc="2023-02-11T14:17:00Z"/>
  <w16cex:commentExtensible w16cex:durableId="2794F99B" w16cex:dateUtc="2023-02-13T09:02: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2A2B8" w16cex:dateUtc="2023-02-11T14:26: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2A47D" w16cex:dateUtc="2023-02-11T14:34:00Z"/>
  <w16cex:commentExtensible w16cex:durableId="279322AF" w16cex:dateUtc="2023-02-11T23:32:00Z"/>
  <w16cex:commentExtensible w16cex:durableId="279322F7" w16cex:dateUtc="2023-02-11T23:33:00Z"/>
  <w16cex:commentExtensible w16cex:durableId="27932386" w16cex:dateUtc="2023-02-11T23:36: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3BE40F5E" w16cid:durableId="2792A0A7"/>
  <w16cid:commentId w16cid:paraId="3BAB989A" w16cid:durableId="2794F99B"/>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313D66C0" w16cid:durableId="2792A2B8"/>
  <w16cid:commentId w16cid:paraId="05BBF851" w16cid:durableId="2792A2DF"/>
  <w16cid:commentId w16cid:paraId="2ADEB5AF" w16cid:durableId="2794FD4B"/>
  <w16cid:commentId w16cid:paraId="6F4ECBDC" w16cid:durableId="2792A387"/>
  <w16cid:commentId w16cid:paraId="1058D10D" w16cid:durableId="2792A47D"/>
  <w16cid:commentId w16cid:paraId="428B543E" w16cid:durableId="279322AF"/>
  <w16cid:commentId w16cid:paraId="2050E22B" w16cid:durableId="279322F7"/>
  <w16cid:commentId w16cid:paraId="5C6C2C79" w16cid:durableId="27932386"/>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E1E56" w14:textId="77777777" w:rsidR="002123E8" w:rsidRDefault="002123E8" w:rsidP="00D3522E">
      <w:r>
        <w:separator/>
      </w:r>
    </w:p>
  </w:endnote>
  <w:endnote w:type="continuationSeparator" w:id="0">
    <w:p w14:paraId="4A3E4E43" w14:textId="77777777" w:rsidR="002123E8" w:rsidRDefault="002123E8"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B1A73" w14:textId="77777777" w:rsidR="002123E8" w:rsidRDefault="002123E8" w:rsidP="00D3522E">
      <w:r>
        <w:rPr>
          <w:rFonts w:hint="eastAsia"/>
        </w:rPr>
        <w:separator/>
      </w:r>
    </w:p>
  </w:footnote>
  <w:footnote w:type="continuationSeparator" w:id="0">
    <w:p w14:paraId="68E52AA9" w14:textId="77777777" w:rsidR="002123E8" w:rsidRDefault="002123E8"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0060"/>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6793"/>
    <w:rsid w:val="000D1935"/>
    <w:rsid w:val="000D5189"/>
    <w:rsid w:val="000E0BEE"/>
    <w:rsid w:val="000E23D1"/>
    <w:rsid w:val="000E3B7D"/>
    <w:rsid w:val="000E4AB7"/>
    <w:rsid w:val="000E4B45"/>
    <w:rsid w:val="000F3B31"/>
    <w:rsid w:val="000F4472"/>
    <w:rsid w:val="000F519E"/>
    <w:rsid w:val="001029A4"/>
    <w:rsid w:val="00102F51"/>
    <w:rsid w:val="001041B7"/>
    <w:rsid w:val="00107C47"/>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084E"/>
    <w:rsid w:val="0018191E"/>
    <w:rsid w:val="00187C66"/>
    <w:rsid w:val="00190A98"/>
    <w:rsid w:val="00190FCC"/>
    <w:rsid w:val="00191EA8"/>
    <w:rsid w:val="00192879"/>
    <w:rsid w:val="00192C46"/>
    <w:rsid w:val="00195E8F"/>
    <w:rsid w:val="001A0295"/>
    <w:rsid w:val="001A4179"/>
    <w:rsid w:val="001B081D"/>
    <w:rsid w:val="001B66F4"/>
    <w:rsid w:val="001B6E40"/>
    <w:rsid w:val="001C219D"/>
    <w:rsid w:val="001C31CC"/>
    <w:rsid w:val="001C6E5F"/>
    <w:rsid w:val="001D249A"/>
    <w:rsid w:val="001D4E84"/>
    <w:rsid w:val="001D5049"/>
    <w:rsid w:val="001E5313"/>
    <w:rsid w:val="001E5B49"/>
    <w:rsid w:val="001F2252"/>
    <w:rsid w:val="001F26D9"/>
    <w:rsid w:val="002002F7"/>
    <w:rsid w:val="00203EBD"/>
    <w:rsid w:val="00205531"/>
    <w:rsid w:val="002058D1"/>
    <w:rsid w:val="0021103D"/>
    <w:rsid w:val="002123E8"/>
    <w:rsid w:val="0021360D"/>
    <w:rsid w:val="00213893"/>
    <w:rsid w:val="00223B57"/>
    <w:rsid w:val="002334DF"/>
    <w:rsid w:val="0023706C"/>
    <w:rsid w:val="00241552"/>
    <w:rsid w:val="00241B27"/>
    <w:rsid w:val="002443AB"/>
    <w:rsid w:val="0024465E"/>
    <w:rsid w:val="00246408"/>
    <w:rsid w:val="00250885"/>
    <w:rsid w:val="00250FD3"/>
    <w:rsid w:val="00256EEF"/>
    <w:rsid w:val="00260D57"/>
    <w:rsid w:val="0026233B"/>
    <w:rsid w:val="00263177"/>
    <w:rsid w:val="00271A0B"/>
    <w:rsid w:val="002726DD"/>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4E89"/>
    <w:rsid w:val="002E6607"/>
    <w:rsid w:val="002E70F2"/>
    <w:rsid w:val="002F0EFB"/>
    <w:rsid w:val="002F1B0D"/>
    <w:rsid w:val="002F46E3"/>
    <w:rsid w:val="002F4A67"/>
    <w:rsid w:val="003014D0"/>
    <w:rsid w:val="003029FE"/>
    <w:rsid w:val="00303417"/>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572E"/>
    <w:rsid w:val="00356DBC"/>
    <w:rsid w:val="003616AC"/>
    <w:rsid w:val="00363295"/>
    <w:rsid w:val="00365040"/>
    <w:rsid w:val="0037056A"/>
    <w:rsid w:val="00370CD7"/>
    <w:rsid w:val="00371CBB"/>
    <w:rsid w:val="0037397E"/>
    <w:rsid w:val="003800DC"/>
    <w:rsid w:val="00381515"/>
    <w:rsid w:val="00382A4E"/>
    <w:rsid w:val="00382F7D"/>
    <w:rsid w:val="003835D1"/>
    <w:rsid w:val="003839B1"/>
    <w:rsid w:val="0038607A"/>
    <w:rsid w:val="0038653D"/>
    <w:rsid w:val="00387352"/>
    <w:rsid w:val="003925B0"/>
    <w:rsid w:val="00393E85"/>
    <w:rsid w:val="003A21FD"/>
    <w:rsid w:val="003A23F4"/>
    <w:rsid w:val="003A7F6A"/>
    <w:rsid w:val="003B02F1"/>
    <w:rsid w:val="003B5849"/>
    <w:rsid w:val="003D0B31"/>
    <w:rsid w:val="003D204B"/>
    <w:rsid w:val="003D4448"/>
    <w:rsid w:val="003E3E76"/>
    <w:rsid w:val="003E4964"/>
    <w:rsid w:val="003E66B9"/>
    <w:rsid w:val="003F4B11"/>
    <w:rsid w:val="004006E2"/>
    <w:rsid w:val="0040077D"/>
    <w:rsid w:val="0040362C"/>
    <w:rsid w:val="00403BE0"/>
    <w:rsid w:val="00405E5D"/>
    <w:rsid w:val="0040621C"/>
    <w:rsid w:val="00411F35"/>
    <w:rsid w:val="0041362E"/>
    <w:rsid w:val="0041699E"/>
    <w:rsid w:val="00416B5B"/>
    <w:rsid w:val="004221C5"/>
    <w:rsid w:val="004222E5"/>
    <w:rsid w:val="0042310C"/>
    <w:rsid w:val="00424282"/>
    <w:rsid w:val="00424E26"/>
    <w:rsid w:val="00424F4C"/>
    <w:rsid w:val="00425C7D"/>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03B7"/>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2A3D"/>
    <w:rsid w:val="004F3348"/>
    <w:rsid w:val="004F4C09"/>
    <w:rsid w:val="004F5159"/>
    <w:rsid w:val="005013A3"/>
    <w:rsid w:val="005044E9"/>
    <w:rsid w:val="005135C4"/>
    <w:rsid w:val="005164F8"/>
    <w:rsid w:val="005236B2"/>
    <w:rsid w:val="0052406E"/>
    <w:rsid w:val="0052694E"/>
    <w:rsid w:val="00527706"/>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1885"/>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3D1"/>
    <w:rsid w:val="0065586B"/>
    <w:rsid w:val="00656415"/>
    <w:rsid w:val="00660A8C"/>
    <w:rsid w:val="00661984"/>
    <w:rsid w:val="00662283"/>
    <w:rsid w:val="00662D92"/>
    <w:rsid w:val="006656EF"/>
    <w:rsid w:val="006668FA"/>
    <w:rsid w:val="00667519"/>
    <w:rsid w:val="00670D29"/>
    <w:rsid w:val="00671D5C"/>
    <w:rsid w:val="00681933"/>
    <w:rsid w:val="006819E8"/>
    <w:rsid w:val="00683584"/>
    <w:rsid w:val="00683683"/>
    <w:rsid w:val="006915A3"/>
    <w:rsid w:val="00692A25"/>
    <w:rsid w:val="0069333E"/>
    <w:rsid w:val="00695932"/>
    <w:rsid w:val="006A104A"/>
    <w:rsid w:val="006A37D2"/>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E0CFA"/>
    <w:rsid w:val="006E2E4B"/>
    <w:rsid w:val="006E3F99"/>
    <w:rsid w:val="006F0ADB"/>
    <w:rsid w:val="006F5AE7"/>
    <w:rsid w:val="006F7F50"/>
    <w:rsid w:val="00700B15"/>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493C"/>
    <w:rsid w:val="00747EE5"/>
    <w:rsid w:val="00755060"/>
    <w:rsid w:val="00762DF6"/>
    <w:rsid w:val="00766E7A"/>
    <w:rsid w:val="007670D2"/>
    <w:rsid w:val="00770A59"/>
    <w:rsid w:val="00773D3B"/>
    <w:rsid w:val="00774FE4"/>
    <w:rsid w:val="007776BF"/>
    <w:rsid w:val="00783860"/>
    <w:rsid w:val="00784B54"/>
    <w:rsid w:val="00795254"/>
    <w:rsid w:val="007A25E0"/>
    <w:rsid w:val="007A718E"/>
    <w:rsid w:val="007A7CB0"/>
    <w:rsid w:val="007B1C9B"/>
    <w:rsid w:val="007C0F2B"/>
    <w:rsid w:val="007C10B3"/>
    <w:rsid w:val="007C4660"/>
    <w:rsid w:val="007D210F"/>
    <w:rsid w:val="007D2FCE"/>
    <w:rsid w:val="007D476B"/>
    <w:rsid w:val="007E2079"/>
    <w:rsid w:val="007E7C3C"/>
    <w:rsid w:val="007F1632"/>
    <w:rsid w:val="007F1C5E"/>
    <w:rsid w:val="00806F66"/>
    <w:rsid w:val="00811AC6"/>
    <w:rsid w:val="008126D4"/>
    <w:rsid w:val="008140EC"/>
    <w:rsid w:val="008143A4"/>
    <w:rsid w:val="00815420"/>
    <w:rsid w:val="00815DA3"/>
    <w:rsid w:val="00823F49"/>
    <w:rsid w:val="00827ACE"/>
    <w:rsid w:val="0083050A"/>
    <w:rsid w:val="008313E3"/>
    <w:rsid w:val="008337EC"/>
    <w:rsid w:val="00833BB5"/>
    <w:rsid w:val="00836453"/>
    <w:rsid w:val="008412DE"/>
    <w:rsid w:val="00844068"/>
    <w:rsid w:val="0084606D"/>
    <w:rsid w:val="008500DE"/>
    <w:rsid w:val="00855E9C"/>
    <w:rsid w:val="00866AC3"/>
    <w:rsid w:val="00870A51"/>
    <w:rsid w:val="00870C43"/>
    <w:rsid w:val="00873170"/>
    <w:rsid w:val="008735E3"/>
    <w:rsid w:val="00876D74"/>
    <w:rsid w:val="00883ABF"/>
    <w:rsid w:val="00886AD0"/>
    <w:rsid w:val="008929E7"/>
    <w:rsid w:val="008967D3"/>
    <w:rsid w:val="008A27BB"/>
    <w:rsid w:val="008A3430"/>
    <w:rsid w:val="008A376C"/>
    <w:rsid w:val="008A7645"/>
    <w:rsid w:val="008B0A09"/>
    <w:rsid w:val="008B2A68"/>
    <w:rsid w:val="008B3C21"/>
    <w:rsid w:val="008B4103"/>
    <w:rsid w:val="008B4A7D"/>
    <w:rsid w:val="008C1B09"/>
    <w:rsid w:val="008C3F05"/>
    <w:rsid w:val="008C4872"/>
    <w:rsid w:val="008C5976"/>
    <w:rsid w:val="008D3349"/>
    <w:rsid w:val="008D43B3"/>
    <w:rsid w:val="008E0F30"/>
    <w:rsid w:val="008E26E9"/>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10A0"/>
    <w:rsid w:val="009369C2"/>
    <w:rsid w:val="009411E7"/>
    <w:rsid w:val="00942906"/>
    <w:rsid w:val="00943567"/>
    <w:rsid w:val="0094780A"/>
    <w:rsid w:val="00951780"/>
    <w:rsid w:val="00952041"/>
    <w:rsid w:val="0095358F"/>
    <w:rsid w:val="009543F3"/>
    <w:rsid w:val="00957844"/>
    <w:rsid w:val="00965CF4"/>
    <w:rsid w:val="00967F20"/>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1D2F"/>
    <w:rsid w:val="00A14DC4"/>
    <w:rsid w:val="00A17936"/>
    <w:rsid w:val="00A201CC"/>
    <w:rsid w:val="00A21629"/>
    <w:rsid w:val="00A23B49"/>
    <w:rsid w:val="00A2701D"/>
    <w:rsid w:val="00A3007A"/>
    <w:rsid w:val="00A30A60"/>
    <w:rsid w:val="00A32146"/>
    <w:rsid w:val="00A32421"/>
    <w:rsid w:val="00A35B93"/>
    <w:rsid w:val="00A37DCC"/>
    <w:rsid w:val="00A4287F"/>
    <w:rsid w:val="00A44CC6"/>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C436A"/>
    <w:rsid w:val="00AD03CB"/>
    <w:rsid w:val="00AD0FC0"/>
    <w:rsid w:val="00AD14CA"/>
    <w:rsid w:val="00AD452E"/>
    <w:rsid w:val="00AD5457"/>
    <w:rsid w:val="00AD592C"/>
    <w:rsid w:val="00AD59E1"/>
    <w:rsid w:val="00AE1A5B"/>
    <w:rsid w:val="00AE2FAB"/>
    <w:rsid w:val="00AE7AF0"/>
    <w:rsid w:val="00AF0E46"/>
    <w:rsid w:val="00AF422B"/>
    <w:rsid w:val="00AF766F"/>
    <w:rsid w:val="00AF7862"/>
    <w:rsid w:val="00B029BE"/>
    <w:rsid w:val="00B04A92"/>
    <w:rsid w:val="00B11D47"/>
    <w:rsid w:val="00B1285B"/>
    <w:rsid w:val="00B14F2E"/>
    <w:rsid w:val="00B1584F"/>
    <w:rsid w:val="00B15A25"/>
    <w:rsid w:val="00B20832"/>
    <w:rsid w:val="00B21CD0"/>
    <w:rsid w:val="00B25EEB"/>
    <w:rsid w:val="00B26301"/>
    <w:rsid w:val="00B30AAC"/>
    <w:rsid w:val="00B33295"/>
    <w:rsid w:val="00B36616"/>
    <w:rsid w:val="00B40A05"/>
    <w:rsid w:val="00B4188E"/>
    <w:rsid w:val="00B47E3F"/>
    <w:rsid w:val="00B51C8E"/>
    <w:rsid w:val="00B541BE"/>
    <w:rsid w:val="00B54890"/>
    <w:rsid w:val="00B63069"/>
    <w:rsid w:val="00B724F8"/>
    <w:rsid w:val="00B751BD"/>
    <w:rsid w:val="00B751CC"/>
    <w:rsid w:val="00B757C8"/>
    <w:rsid w:val="00B82B9D"/>
    <w:rsid w:val="00B83EA6"/>
    <w:rsid w:val="00B84D1A"/>
    <w:rsid w:val="00B85879"/>
    <w:rsid w:val="00B85893"/>
    <w:rsid w:val="00B87EE3"/>
    <w:rsid w:val="00B965F9"/>
    <w:rsid w:val="00BA3380"/>
    <w:rsid w:val="00BA39D7"/>
    <w:rsid w:val="00BA418C"/>
    <w:rsid w:val="00BB4FE8"/>
    <w:rsid w:val="00BB7D95"/>
    <w:rsid w:val="00BC2CB7"/>
    <w:rsid w:val="00BD0B37"/>
    <w:rsid w:val="00BD5E83"/>
    <w:rsid w:val="00BD67B7"/>
    <w:rsid w:val="00BD6F7D"/>
    <w:rsid w:val="00BE2BAA"/>
    <w:rsid w:val="00BE2D5E"/>
    <w:rsid w:val="00BE77A4"/>
    <w:rsid w:val="00BF4823"/>
    <w:rsid w:val="00BF6519"/>
    <w:rsid w:val="00C0031F"/>
    <w:rsid w:val="00C13338"/>
    <w:rsid w:val="00C15AAC"/>
    <w:rsid w:val="00C22D63"/>
    <w:rsid w:val="00C24E99"/>
    <w:rsid w:val="00C300DB"/>
    <w:rsid w:val="00C321CA"/>
    <w:rsid w:val="00C40917"/>
    <w:rsid w:val="00C42CFF"/>
    <w:rsid w:val="00C463E8"/>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CF77C7"/>
    <w:rsid w:val="00D06E20"/>
    <w:rsid w:val="00D246AC"/>
    <w:rsid w:val="00D2563C"/>
    <w:rsid w:val="00D30630"/>
    <w:rsid w:val="00D3522E"/>
    <w:rsid w:val="00D42697"/>
    <w:rsid w:val="00D42A31"/>
    <w:rsid w:val="00D44526"/>
    <w:rsid w:val="00D44D68"/>
    <w:rsid w:val="00D51260"/>
    <w:rsid w:val="00D516CA"/>
    <w:rsid w:val="00D60960"/>
    <w:rsid w:val="00D61CB8"/>
    <w:rsid w:val="00D62F53"/>
    <w:rsid w:val="00D6434A"/>
    <w:rsid w:val="00D673D7"/>
    <w:rsid w:val="00D70FE9"/>
    <w:rsid w:val="00D740DC"/>
    <w:rsid w:val="00D74339"/>
    <w:rsid w:val="00D74755"/>
    <w:rsid w:val="00D758EC"/>
    <w:rsid w:val="00D823A3"/>
    <w:rsid w:val="00D87897"/>
    <w:rsid w:val="00D9033B"/>
    <w:rsid w:val="00D90B8F"/>
    <w:rsid w:val="00D92604"/>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155"/>
    <w:rsid w:val="00E00BD2"/>
    <w:rsid w:val="00E01B20"/>
    <w:rsid w:val="00E05BEA"/>
    <w:rsid w:val="00E10CA8"/>
    <w:rsid w:val="00E14AF8"/>
    <w:rsid w:val="00E22737"/>
    <w:rsid w:val="00E25DBD"/>
    <w:rsid w:val="00E3100E"/>
    <w:rsid w:val="00E331AF"/>
    <w:rsid w:val="00E35D53"/>
    <w:rsid w:val="00E37CD5"/>
    <w:rsid w:val="00E4095B"/>
    <w:rsid w:val="00E40A2C"/>
    <w:rsid w:val="00E42C03"/>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A22F7"/>
    <w:rsid w:val="00EA4E05"/>
    <w:rsid w:val="00EA6814"/>
    <w:rsid w:val="00EB3BD8"/>
    <w:rsid w:val="00EB7040"/>
    <w:rsid w:val="00EC44A9"/>
    <w:rsid w:val="00ED1375"/>
    <w:rsid w:val="00ED31F5"/>
    <w:rsid w:val="00ED4D20"/>
    <w:rsid w:val="00ED5457"/>
    <w:rsid w:val="00ED746B"/>
    <w:rsid w:val="00EE0240"/>
    <w:rsid w:val="00EE2E75"/>
    <w:rsid w:val="00EE508A"/>
    <w:rsid w:val="00EE6C65"/>
    <w:rsid w:val="00EE779C"/>
    <w:rsid w:val="00EF1485"/>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4B67"/>
    <w:rsid w:val="00F36E6D"/>
    <w:rsid w:val="00F4053F"/>
    <w:rsid w:val="00F41BA8"/>
    <w:rsid w:val="00F42506"/>
    <w:rsid w:val="00F440F5"/>
    <w:rsid w:val="00F45658"/>
    <w:rsid w:val="00F45A9C"/>
    <w:rsid w:val="00F54CC6"/>
    <w:rsid w:val="00F6028D"/>
    <w:rsid w:val="00F6108F"/>
    <w:rsid w:val="00F61C74"/>
    <w:rsid w:val="00F6636E"/>
    <w:rsid w:val="00F67F75"/>
    <w:rsid w:val="00F702FE"/>
    <w:rsid w:val="00F70944"/>
    <w:rsid w:val="00F747B0"/>
    <w:rsid w:val="00F80366"/>
    <w:rsid w:val="00F8386B"/>
    <w:rsid w:val="00F83E17"/>
    <w:rsid w:val="00F85526"/>
    <w:rsid w:val="00F8596B"/>
    <w:rsid w:val="00F9341E"/>
    <w:rsid w:val="00F96298"/>
    <w:rsid w:val="00FA7FD8"/>
    <w:rsid w:val="00FB1569"/>
    <w:rsid w:val="00FB26B0"/>
    <w:rsid w:val="00FB2892"/>
    <w:rsid w:val="00FB377E"/>
    <w:rsid w:val="00FB3958"/>
    <w:rsid w:val="00FC0951"/>
    <w:rsid w:val="00FC411B"/>
    <w:rsid w:val="00FC478E"/>
    <w:rsid w:val="00FC55B6"/>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1.jpeg"/><Relationship Id="rId47"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3.jpg"/><Relationship Id="rId37" Type="http://schemas.openxmlformats.org/officeDocument/2006/relationships/header" Target="header5.xml"/><Relationship Id="rId40" Type="http://schemas.openxmlformats.org/officeDocument/2006/relationships/image" Target="media/image19.png"/><Relationship Id="rId45"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footer" Target="footer2.xml"/><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header" Target="header6.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17.jpe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2.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BCC6FB3-EEF6-481E-8BE4-2ADBE980609B}">
  <ds:schemaRefs>
    <ds:schemaRef ds:uri="http://schemas.microsoft.com/sharepoint/v3/contenttype/forms"/>
  </ds:schemaRefs>
</ds:datastoreItem>
</file>

<file path=customXml/itemProps4.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27</Pages>
  <Words>2304</Words>
  <Characters>13139</Characters>
  <Application>Microsoft Office Word</Application>
  <DocSecurity>0</DocSecurity>
  <Lines>109</Lines>
  <Paragraphs>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946</cp:revision>
  <dcterms:created xsi:type="dcterms:W3CDTF">2023-02-04T07:29:00Z</dcterms:created>
  <dcterms:modified xsi:type="dcterms:W3CDTF">2023-02-13T11:18:00Z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