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8518CD" w14:textId="77777777" w:rsidR="004F3348" w:rsidRDefault="004F3348" w:rsidP="007B1C9B">
      <w:pPr>
        <w:rPr>
          <w:sz w:val="32"/>
          <w:szCs w:val="36"/>
        </w:rPr>
      </w:pPr>
    </w:p>
    <w:p w14:paraId="0EFBF46C" w14:textId="4D3CAD1D" w:rsidR="008F6923" w:rsidRPr="004F3348" w:rsidRDefault="008929E7" w:rsidP="004F3348">
      <w:pPr>
        <w:jc w:val="center"/>
        <w:rPr>
          <w:sz w:val="32"/>
          <w:szCs w:val="36"/>
        </w:rPr>
      </w:pPr>
      <w:r w:rsidRPr="004F3348">
        <w:rPr>
          <w:rFonts w:hint="eastAsia"/>
          <w:sz w:val="32"/>
          <w:szCs w:val="36"/>
        </w:rPr>
        <w:t>令和4年度</w:t>
      </w:r>
    </w:p>
    <w:p w14:paraId="593D8E11" w14:textId="485F3ACD" w:rsidR="008929E7" w:rsidRPr="004F3348" w:rsidRDefault="008929E7" w:rsidP="004F3348">
      <w:pPr>
        <w:jc w:val="center"/>
        <w:rPr>
          <w:sz w:val="32"/>
          <w:szCs w:val="36"/>
        </w:rPr>
      </w:pPr>
      <w:r w:rsidRPr="004F3348">
        <w:rPr>
          <w:rFonts w:hint="eastAsia"/>
          <w:sz w:val="32"/>
          <w:szCs w:val="36"/>
        </w:rPr>
        <w:t>長岡工業高等専門学校　電子制御工学科</w:t>
      </w:r>
    </w:p>
    <w:p w14:paraId="085F9BC6" w14:textId="021564B1" w:rsidR="008929E7" w:rsidRDefault="008929E7" w:rsidP="004F3348">
      <w:pPr>
        <w:jc w:val="center"/>
        <w:rPr>
          <w:sz w:val="32"/>
          <w:szCs w:val="36"/>
        </w:rPr>
      </w:pPr>
      <w:r w:rsidRPr="004F3348">
        <w:rPr>
          <w:rFonts w:hint="eastAsia"/>
          <w:sz w:val="32"/>
          <w:szCs w:val="36"/>
        </w:rPr>
        <w:t>卒業論文</w:t>
      </w:r>
    </w:p>
    <w:p w14:paraId="09C4834A" w14:textId="52ED6F12" w:rsidR="004F3348" w:rsidRDefault="004F3348" w:rsidP="004F3348">
      <w:pPr>
        <w:jc w:val="center"/>
        <w:rPr>
          <w:sz w:val="32"/>
          <w:szCs w:val="36"/>
        </w:rPr>
      </w:pPr>
    </w:p>
    <w:p w14:paraId="79CAF76B" w14:textId="0789DFCC" w:rsidR="004F3348" w:rsidRDefault="004F3348" w:rsidP="004F3348">
      <w:pPr>
        <w:jc w:val="center"/>
        <w:rPr>
          <w:sz w:val="32"/>
          <w:szCs w:val="36"/>
        </w:rPr>
      </w:pPr>
    </w:p>
    <w:p w14:paraId="5C15D942" w14:textId="77777777" w:rsidR="004F3348" w:rsidRPr="007B1C9B" w:rsidRDefault="008929E7" w:rsidP="004F3348">
      <w:pPr>
        <w:jc w:val="center"/>
        <w:rPr>
          <w:b/>
          <w:bCs/>
          <w:sz w:val="40"/>
          <w:szCs w:val="44"/>
        </w:rPr>
      </w:pPr>
      <w:r w:rsidRPr="007B1C9B">
        <w:rPr>
          <w:rFonts w:hint="eastAsia"/>
          <w:b/>
          <w:bCs/>
          <w:sz w:val="40"/>
          <w:szCs w:val="44"/>
        </w:rPr>
        <w:t>選手の3次元位置を追跡する</w:t>
      </w:r>
    </w:p>
    <w:p w14:paraId="3228A048" w14:textId="5B99C305" w:rsidR="004F3348" w:rsidRPr="007B1C9B" w:rsidRDefault="008929E7" w:rsidP="004F3348">
      <w:pPr>
        <w:jc w:val="center"/>
        <w:rPr>
          <w:b/>
          <w:bCs/>
          <w:sz w:val="40"/>
          <w:szCs w:val="44"/>
        </w:rPr>
      </w:pPr>
      <w:r w:rsidRPr="007B1C9B">
        <w:rPr>
          <w:rFonts w:hint="eastAsia"/>
          <w:b/>
          <w:bCs/>
          <w:sz w:val="40"/>
          <w:szCs w:val="44"/>
        </w:rPr>
        <w:t>バレーボール分析支援システム</w:t>
      </w:r>
    </w:p>
    <w:p w14:paraId="34DB80FE" w14:textId="57EDFB15" w:rsidR="004F3348" w:rsidRDefault="004F3348" w:rsidP="004F3348">
      <w:pPr>
        <w:jc w:val="center"/>
        <w:rPr>
          <w:b/>
          <w:bCs/>
          <w:sz w:val="40"/>
          <w:szCs w:val="44"/>
        </w:rPr>
      </w:pPr>
    </w:p>
    <w:p w14:paraId="5FC6464B" w14:textId="54839A24" w:rsidR="004F3348" w:rsidRDefault="004F3348" w:rsidP="004F3348">
      <w:pPr>
        <w:jc w:val="center"/>
        <w:rPr>
          <w:b/>
          <w:bCs/>
          <w:sz w:val="40"/>
          <w:szCs w:val="44"/>
        </w:rPr>
      </w:pPr>
    </w:p>
    <w:p w14:paraId="149E0E03" w14:textId="77777777" w:rsidR="004F3348" w:rsidRDefault="004F3348" w:rsidP="004F3348">
      <w:pPr>
        <w:jc w:val="center"/>
        <w:rPr>
          <w:b/>
          <w:bCs/>
          <w:sz w:val="40"/>
          <w:szCs w:val="44"/>
        </w:rPr>
      </w:pPr>
    </w:p>
    <w:p w14:paraId="00C9DD57" w14:textId="48C9CF71" w:rsidR="004F3348" w:rsidRDefault="004F3348" w:rsidP="009947A6">
      <w:pPr>
        <w:jc w:val="center"/>
        <w:rPr>
          <w:b/>
          <w:bCs/>
          <w:sz w:val="40"/>
          <w:szCs w:val="44"/>
        </w:rPr>
      </w:pPr>
    </w:p>
    <w:p w14:paraId="0127FD51" w14:textId="77777777" w:rsidR="00AD452E" w:rsidRPr="009947A6" w:rsidRDefault="00AD452E" w:rsidP="009947A6">
      <w:pPr>
        <w:jc w:val="center"/>
        <w:rPr>
          <w:b/>
          <w:bCs/>
          <w:sz w:val="40"/>
          <w:szCs w:val="44"/>
        </w:rPr>
      </w:pPr>
    </w:p>
    <w:p w14:paraId="1A273914" w14:textId="77777777" w:rsidR="002C18E3" w:rsidRPr="004F3348" w:rsidRDefault="002C18E3" w:rsidP="004F3348">
      <w:pPr>
        <w:jc w:val="right"/>
        <w:rPr>
          <w:b/>
          <w:bCs/>
        </w:rPr>
      </w:pPr>
      <w:r w:rsidRPr="004F3348">
        <w:rPr>
          <w:rFonts w:hint="eastAsia"/>
          <w:sz w:val="32"/>
          <w:szCs w:val="36"/>
        </w:rPr>
        <w:t>長岡工業高等専門学校</w:t>
      </w:r>
    </w:p>
    <w:p w14:paraId="37161710" w14:textId="36092C1D" w:rsidR="002C18E3" w:rsidRPr="004F3348" w:rsidRDefault="002C18E3" w:rsidP="004F3348">
      <w:pPr>
        <w:jc w:val="right"/>
        <w:rPr>
          <w:sz w:val="32"/>
          <w:szCs w:val="36"/>
        </w:rPr>
      </w:pPr>
      <w:r w:rsidRPr="004F3348">
        <w:rPr>
          <w:rFonts w:hint="eastAsia"/>
          <w:sz w:val="32"/>
          <w:szCs w:val="36"/>
        </w:rPr>
        <w:t>電子制御工学科</w:t>
      </w:r>
    </w:p>
    <w:p w14:paraId="18EE3844" w14:textId="50F53E03" w:rsidR="002C18E3" w:rsidRPr="004F3348" w:rsidRDefault="002C18E3" w:rsidP="004F3348">
      <w:pPr>
        <w:jc w:val="right"/>
        <w:rPr>
          <w:sz w:val="32"/>
          <w:szCs w:val="36"/>
        </w:rPr>
      </w:pPr>
      <w:r w:rsidRPr="004F3348">
        <w:rPr>
          <w:rFonts w:hint="eastAsia"/>
          <w:sz w:val="32"/>
          <w:szCs w:val="36"/>
        </w:rPr>
        <w:t>制御工学研究室</w:t>
      </w:r>
    </w:p>
    <w:p w14:paraId="6B58E55C" w14:textId="45D12A37" w:rsidR="002C18E3" w:rsidRPr="004F3348" w:rsidRDefault="002C18E3" w:rsidP="004F3348">
      <w:pPr>
        <w:jc w:val="right"/>
        <w:rPr>
          <w:sz w:val="32"/>
          <w:szCs w:val="36"/>
        </w:rPr>
      </w:pPr>
      <w:r w:rsidRPr="004F3348">
        <w:rPr>
          <w:rFonts w:hint="eastAsia"/>
          <w:sz w:val="32"/>
          <w:szCs w:val="36"/>
        </w:rPr>
        <w:t>佐野　裕馬</w:t>
      </w:r>
    </w:p>
    <w:p w14:paraId="3651A88A" w14:textId="709B7C56" w:rsidR="00223B57" w:rsidRPr="004F3348" w:rsidRDefault="008929E7" w:rsidP="004F3348">
      <w:pPr>
        <w:jc w:val="right"/>
        <w:rPr>
          <w:sz w:val="32"/>
          <w:szCs w:val="36"/>
        </w:rPr>
      </w:pPr>
      <w:r w:rsidRPr="004F3348">
        <w:rPr>
          <w:rFonts w:hint="eastAsia"/>
          <w:sz w:val="32"/>
          <w:szCs w:val="36"/>
        </w:rPr>
        <w:t>指導教官　外山　茂浩</w:t>
      </w:r>
    </w:p>
    <w:sdt>
      <w:sdtPr>
        <w:rPr>
          <w:rFonts w:asciiTheme="minorHAnsi" w:eastAsiaTheme="minorEastAsia" w:hAnsiTheme="minorHAnsi" w:cstheme="minorBidi"/>
          <w:color w:val="auto"/>
          <w:kern w:val="2"/>
          <w:sz w:val="21"/>
          <w:szCs w:val="22"/>
          <w:lang w:val="ja-JP"/>
        </w:rPr>
        <w:id w:val="265127036"/>
        <w:docPartObj>
          <w:docPartGallery w:val="Table of Contents"/>
          <w:docPartUnique/>
        </w:docPartObj>
      </w:sdtPr>
      <w:sdtEndPr>
        <w:rPr>
          <w:b/>
          <w:bCs/>
        </w:rPr>
      </w:sdtEndPr>
      <w:sdtContent>
        <w:p w14:paraId="4006EFBF" w14:textId="2B506B56" w:rsidR="00337C69" w:rsidRPr="00D60960" w:rsidRDefault="00337C69">
          <w:pPr>
            <w:pStyle w:val="a3"/>
            <w:tabs>
              <w:tab w:val="left" w:pos="1682"/>
            </w:tabs>
            <w:rPr>
              <w:rFonts w:asciiTheme="minorHAnsi" w:eastAsiaTheme="minorHAnsi" w:hAnsiTheme="minorHAnsi"/>
              <w:b/>
              <w:bCs/>
              <w:color w:val="auto"/>
            </w:rPr>
            <w:pPrChange w:id="0" w:author="Sano Yuma" w:date="2023-02-16T18:12:00Z">
              <w:pPr>
                <w:pStyle w:val="a3"/>
              </w:pPr>
            </w:pPrChange>
          </w:pPr>
          <w:r w:rsidRPr="00D60960">
            <w:rPr>
              <w:rFonts w:asciiTheme="minorHAnsi" w:eastAsiaTheme="minorHAnsi" w:hAnsiTheme="minorHAnsi"/>
              <w:b/>
              <w:bCs/>
              <w:color w:val="auto"/>
              <w:lang w:val="ja-JP"/>
            </w:rPr>
            <w:t>目次</w:t>
          </w:r>
        </w:p>
        <w:p w14:paraId="13A7D90E" w14:textId="59896139" w:rsidR="00337C69" w:rsidRPr="00D60960" w:rsidRDefault="00337C69" w:rsidP="00534DCE">
          <w:pPr>
            <w:pStyle w:val="11"/>
            <w:spacing w:line="0" w:lineRule="atLeast"/>
            <w:rPr>
              <w:rFonts w:cstheme="minorBidi"/>
              <w:noProof/>
              <w:kern w:val="2"/>
              <w:sz w:val="20"/>
            </w:rPr>
          </w:pPr>
          <w:r w:rsidRPr="00D60960">
            <w:fldChar w:fldCharType="begin"/>
          </w:r>
          <w:r w:rsidRPr="00D60960">
            <w:instrText xml:space="preserve"> TOC \o "1-3" \h \z \u </w:instrText>
          </w:r>
          <w:r w:rsidRPr="00D60960">
            <w:fldChar w:fldCharType="separate"/>
          </w:r>
          <w:r w:rsidR="00000000">
            <w:rPr>
              <w:noProof/>
            </w:rPr>
            <w:fldChar w:fldCharType="begin"/>
          </w:r>
          <w:r w:rsidR="00000000">
            <w:rPr>
              <w:noProof/>
            </w:rPr>
            <w:instrText>HYPERLINK \l "_Toc126831128"</w:instrText>
          </w:r>
          <w:ins w:id="1" w:author="Ec5-19 ec30103v(長岡高専)" w:date="2023-02-17T10:24:00Z">
            <w:r w:rsidR="00F326FC">
              <w:rPr>
                <w:noProof/>
              </w:rPr>
            </w:r>
          </w:ins>
          <w:r w:rsidR="00000000">
            <w:rPr>
              <w:noProof/>
            </w:rPr>
            <w:fldChar w:fldCharType="separate"/>
          </w:r>
          <w:r w:rsidRPr="00D60960">
            <w:rPr>
              <w:rStyle w:val="a8"/>
              <w:rFonts w:asciiTheme="minorEastAsia" w:hAnsiTheme="minorEastAsia"/>
              <w:noProof/>
              <w:sz w:val="21"/>
              <w:szCs w:val="21"/>
            </w:rPr>
            <w:t>第1章</w:t>
          </w:r>
          <w:r w:rsidR="008337EC" w:rsidRPr="00D60960">
            <w:rPr>
              <w:rStyle w:val="a8"/>
              <w:rFonts w:asciiTheme="minorEastAsia" w:hAnsiTheme="minorEastAsia" w:hint="eastAsia"/>
              <w:noProof/>
              <w:sz w:val="21"/>
              <w:szCs w:val="21"/>
            </w:rPr>
            <w:t xml:space="preserve">　序論</w:t>
          </w:r>
          <w:r w:rsidRPr="00D60960">
            <w:rPr>
              <w:noProof/>
              <w:webHidden/>
            </w:rPr>
            <w:tab/>
          </w:r>
          <w:r w:rsidRPr="00D60960">
            <w:rPr>
              <w:noProof/>
              <w:webHidden/>
            </w:rPr>
            <w:fldChar w:fldCharType="begin"/>
          </w:r>
          <w:r w:rsidRPr="00D60960">
            <w:rPr>
              <w:noProof/>
              <w:webHidden/>
            </w:rPr>
            <w:instrText xml:space="preserve"> PAGEREF _Toc126831128 \h </w:instrText>
          </w:r>
          <w:r w:rsidRPr="00D60960">
            <w:rPr>
              <w:noProof/>
              <w:webHidden/>
            </w:rPr>
          </w:r>
          <w:r w:rsidRPr="00D60960">
            <w:rPr>
              <w:noProof/>
              <w:webHidden/>
            </w:rPr>
            <w:fldChar w:fldCharType="separate"/>
          </w:r>
          <w:r w:rsidR="00F326FC">
            <w:rPr>
              <w:noProof/>
              <w:webHidden/>
            </w:rPr>
            <w:t>1</w:t>
          </w:r>
          <w:r w:rsidRPr="00D60960">
            <w:rPr>
              <w:noProof/>
              <w:webHidden/>
            </w:rPr>
            <w:fldChar w:fldCharType="end"/>
          </w:r>
          <w:r w:rsidR="00000000">
            <w:rPr>
              <w:noProof/>
            </w:rPr>
            <w:fldChar w:fldCharType="end"/>
          </w:r>
        </w:p>
        <w:p w14:paraId="293E9D11" w14:textId="36E8CD27"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"_Toc126831129"</w:instrText>
          </w:r>
          <w:ins w:id="2" w:author="Ec5-19 ec30103v(長岡高専)" w:date="2023-02-17T10:24:00Z">
            <w:r w:rsidR="00F326FC">
              <w:rPr>
                <w:noProof/>
              </w:rPr>
            </w:r>
          </w:ins>
          <w:r>
            <w:rPr>
              <w:noProof/>
            </w:rPr>
            <w:fldChar w:fldCharType="separate"/>
          </w:r>
          <w:r w:rsidR="00337C69" w:rsidRPr="00D60960">
            <w:rPr>
              <w:rStyle w:val="a8"/>
              <w:rFonts w:asciiTheme="minorEastAsia" w:hAnsiTheme="minorEastAsia"/>
              <w:noProof/>
              <w:sz w:val="21"/>
              <w:szCs w:val="21"/>
            </w:rPr>
            <w:t>1.1　スポーツ指導の現状</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_Toc126831129 \h </w:instrText>
          </w:r>
          <w:r w:rsidR="00337C69" w:rsidRPr="00D60960">
            <w:rPr>
              <w:noProof/>
              <w:webHidden/>
              <w:sz w:val="21"/>
              <w:szCs w:val="21"/>
            </w:rPr>
          </w:r>
          <w:r w:rsidR="00337C69" w:rsidRPr="00D60960">
            <w:rPr>
              <w:noProof/>
              <w:webHidden/>
              <w:sz w:val="21"/>
              <w:szCs w:val="21"/>
            </w:rPr>
            <w:fldChar w:fldCharType="separate"/>
          </w:r>
          <w:r w:rsidR="00F326FC">
            <w:rPr>
              <w:noProof/>
              <w:webHidden/>
              <w:sz w:val="21"/>
              <w:szCs w:val="21"/>
            </w:rPr>
            <w:t>1</w:t>
          </w:r>
          <w:r w:rsidR="00337C69" w:rsidRPr="00D60960">
            <w:rPr>
              <w:noProof/>
              <w:webHidden/>
              <w:sz w:val="21"/>
              <w:szCs w:val="21"/>
            </w:rPr>
            <w:fldChar w:fldCharType="end"/>
          </w:r>
          <w:r>
            <w:rPr>
              <w:noProof/>
              <w:sz w:val="21"/>
              <w:szCs w:val="21"/>
            </w:rPr>
            <w:fldChar w:fldCharType="end"/>
          </w:r>
        </w:p>
        <w:p w14:paraId="621C6ABE" w14:textId="265FFDA9"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"_Toc126831130"</w:instrText>
          </w:r>
          <w:ins w:id="3" w:author="Ec5-19 ec30103v(長岡高専)" w:date="2023-02-17T10:24:00Z">
            <w:r w:rsidR="00F326FC">
              <w:rPr>
                <w:noProof/>
              </w:rPr>
            </w:r>
          </w:ins>
          <w:r>
            <w:rPr>
              <w:noProof/>
            </w:rPr>
            <w:fldChar w:fldCharType="separate"/>
          </w:r>
          <w:r w:rsidR="00337C69" w:rsidRPr="00D60960">
            <w:rPr>
              <w:rStyle w:val="a8"/>
              <w:rFonts w:asciiTheme="minorEastAsia" w:hAnsiTheme="minorEastAsia"/>
              <w:noProof/>
              <w:sz w:val="21"/>
              <w:szCs w:val="21"/>
            </w:rPr>
            <w:t>1.2　バレーボールにおける分析支援システム</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_Toc126831130 \h </w:instrText>
          </w:r>
          <w:r w:rsidR="00337C69" w:rsidRPr="00D60960">
            <w:rPr>
              <w:noProof/>
              <w:webHidden/>
              <w:sz w:val="21"/>
              <w:szCs w:val="21"/>
            </w:rPr>
          </w:r>
          <w:r w:rsidR="00337C69" w:rsidRPr="00D60960">
            <w:rPr>
              <w:noProof/>
              <w:webHidden/>
              <w:sz w:val="21"/>
              <w:szCs w:val="21"/>
            </w:rPr>
            <w:fldChar w:fldCharType="separate"/>
          </w:r>
          <w:r w:rsidR="00F326FC">
            <w:rPr>
              <w:noProof/>
              <w:webHidden/>
              <w:sz w:val="21"/>
              <w:szCs w:val="21"/>
            </w:rPr>
            <w:t>1</w:t>
          </w:r>
          <w:r w:rsidR="00337C69" w:rsidRPr="00D60960">
            <w:rPr>
              <w:noProof/>
              <w:webHidden/>
              <w:sz w:val="21"/>
              <w:szCs w:val="21"/>
            </w:rPr>
            <w:fldChar w:fldCharType="end"/>
          </w:r>
          <w:r>
            <w:rPr>
              <w:noProof/>
              <w:sz w:val="21"/>
              <w:szCs w:val="21"/>
            </w:rPr>
            <w:fldChar w:fldCharType="end"/>
          </w:r>
        </w:p>
        <w:p w14:paraId="7737E57E" w14:textId="6034023B" w:rsidR="00337C69" w:rsidRPr="00D60960" w:rsidRDefault="00000000" w:rsidP="00534DCE">
          <w:pPr>
            <w:pStyle w:val="31"/>
            <w:tabs>
              <w:tab w:val="right" w:leader="dot" w:pos="8494"/>
            </w:tabs>
            <w:spacing w:line="0" w:lineRule="atLeast"/>
            <w:rPr>
              <w:rFonts w:cstheme="minorBidi"/>
              <w:noProof/>
              <w:kern w:val="2"/>
              <w:sz w:val="20"/>
              <w:szCs w:val="21"/>
            </w:rPr>
          </w:pPr>
          <w:r>
            <w:rPr>
              <w:noProof/>
            </w:rPr>
            <w:fldChar w:fldCharType="begin"/>
          </w:r>
          <w:r>
            <w:rPr>
              <w:noProof/>
            </w:rPr>
            <w:instrText>HYPERLINK \l "_Toc126831131"</w:instrText>
          </w:r>
          <w:ins w:id="4" w:author="Ec5-19 ec30103v(長岡高専)" w:date="2023-02-17T10:24:00Z">
            <w:r w:rsidR="00F326FC">
              <w:rPr>
                <w:noProof/>
              </w:rPr>
            </w:r>
          </w:ins>
          <w:r>
            <w:rPr>
              <w:noProof/>
            </w:rPr>
            <w:fldChar w:fldCharType="separate"/>
          </w:r>
          <w:r w:rsidR="00337C69" w:rsidRPr="00D60960">
            <w:rPr>
              <w:rStyle w:val="a8"/>
              <w:rFonts w:asciiTheme="minorEastAsia" w:hAnsiTheme="minorEastAsia"/>
              <w:noProof/>
              <w:sz w:val="21"/>
              <w:szCs w:val="21"/>
            </w:rPr>
            <w:t>1.2.1　Data Volley</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_Toc126831131 \h </w:instrText>
          </w:r>
          <w:r w:rsidR="00337C69" w:rsidRPr="00D60960">
            <w:rPr>
              <w:noProof/>
              <w:webHidden/>
              <w:sz w:val="21"/>
              <w:szCs w:val="21"/>
            </w:rPr>
          </w:r>
          <w:r w:rsidR="00337C69" w:rsidRPr="00D60960">
            <w:rPr>
              <w:noProof/>
              <w:webHidden/>
              <w:sz w:val="21"/>
              <w:szCs w:val="21"/>
            </w:rPr>
            <w:fldChar w:fldCharType="separate"/>
          </w:r>
          <w:r w:rsidR="00F326FC">
            <w:rPr>
              <w:noProof/>
              <w:webHidden/>
              <w:sz w:val="21"/>
              <w:szCs w:val="21"/>
            </w:rPr>
            <w:t>1</w:t>
          </w:r>
          <w:r w:rsidR="00337C69" w:rsidRPr="00D60960">
            <w:rPr>
              <w:noProof/>
              <w:webHidden/>
              <w:sz w:val="21"/>
              <w:szCs w:val="21"/>
            </w:rPr>
            <w:fldChar w:fldCharType="end"/>
          </w:r>
          <w:r>
            <w:rPr>
              <w:noProof/>
              <w:sz w:val="21"/>
              <w:szCs w:val="21"/>
            </w:rPr>
            <w:fldChar w:fldCharType="end"/>
          </w:r>
        </w:p>
        <w:p w14:paraId="366C173F" w14:textId="1B3FB80C" w:rsidR="00337C69" w:rsidRPr="00D60960" w:rsidRDefault="00000000" w:rsidP="00534DCE">
          <w:pPr>
            <w:pStyle w:val="31"/>
            <w:tabs>
              <w:tab w:val="right" w:leader="dot" w:pos="8494"/>
            </w:tabs>
            <w:spacing w:line="0" w:lineRule="atLeast"/>
            <w:rPr>
              <w:rFonts w:cstheme="minorBidi"/>
              <w:noProof/>
              <w:kern w:val="2"/>
              <w:sz w:val="20"/>
              <w:szCs w:val="21"/>
            </w:rPr>
          </w:pPr>
          <w:r>
            <w:rPr>
              <w:noProof/>
            </w:rPr>
            <w:fldChar w:fldCharType="begin"/>
          </w:r>
          <w:r>
            <w:rPr>
              <w:noProof/>
            </w:rPr>
            <w:instrText>HYPERLINK \l "_Toc126831132"</w:instrText>
          </w:r>
          <w:ins w:id="5" w:author="Ec5-19 ec30103v(長岡高専)" w:date="2023-02-17T10:24:00Z">
            <w:r w:rsidR="00F326FC">
              <w:rPr>
                <w:noProof/>
              </w:rPr>
            </w:r>
          </w:ins>
          <w:r>
            <w:rPr>
              <w:noProof/>
            </w:rPr>
            <w:fldChar w:fldCharType="separate"/>
          </w:r>
          <w:r w:rsidR="00337C69" w:rsidRPr="00D60960">
            <w:rPr>
              <w:rStyle w:val="a8"/>
              <w:rFonts w:asciiTheme="minorEastAsia" w:hAnsiTheme="minorEastAsia"/>
              <w:noProof/>
              <w:sz w:val="21"/>
              <w:szCs w:val="21"/>
            </w:rPr>
            <w:t>1.2.2　平田の先行研究</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_Toc126831132 \h </w:instrText>
          </w:r>
          <w:r w:rsidR="00337C69" w:rsidRPr="00D60960">
            <w:rPr>
              <w:noProof/>
              <w:webHidden/>
              <w:sz w:val="21"/>
              <w:szCs w:val="21"/>
            </w:rPr>
          </w:r>
          <w:r w:rsidR="00337C69" w:rsidRPr="00D60960">
            <w:rPr>
              <w:noProof/>
              <w:webHidden/>
              <w:sz w:val="21"/>
              <w:szCs w:val="21"/>
            </w:rPr>
            <w:fldChar w:fldCharType="separate"/>
          </w:r>
          <w:ins w:id="6" w:author="Ec5-19 ec30103v(長岡高専)" w:date="2023-02-17T10:25:00Z">
            <w:r w:rsidR="00F326FC">
              <w:rPr>
                <w:noProof/>
                <w:webHidden/>
                <w:sz w:val="21"/>
                <w:szCs w:val="21"/>
              </w:rPr>
              <w:t>4</w:t>
            </w:r>
          </w:ins>
          <w:ins w:id="7" w:author="Sano Yuma" w:date="2023-02-13T20:17:00Z">
            <w:del w:id="8" w:author="Ec5-19 ec30103v(長岡高専)" w:date="2023-02-17T10:24:00Z">
              <w:r w:rsidR="00B04A92" w:rsidDel="00F326FC">
                <w:rPr>
                  <w:noProof/>
                  <w:webHidden/>
                  <w:sz w:val="21"/>
                  <w:szCs w:val="21"/>
                </w:rPr>
                <w:delText>4</w:delText>
              </w:r>
            </w:del>
          </w:ins>
          <w:del w:id="9" w:author="Ec5-19 ec30103v(長岡高専)" w:date="2023-02-17T10:24:00Z">
            <w:r w:rsidR="005B1E14" w:rsidRPr="00D60960" w:rsidDel="00F326FC">
              <w:rPr>
                <w:noProof/>
                <w:webHidden/>
                <w:sz w:val="21"/>
                <w:szCs w:val="21"/>
              </w:rPr>
              <w:delText>3</w:delText>
            </w:r>
          </w:del>
          <w:r w:rsidR="00337C69" w:rsidRPr="00D60960">
            <w:rPr>
              <w:noProof/>
              <w:webHidden/>
              <w:sz w:val="21"/>
              <w:szCs w:val="21"/>
            </w:rPr>
            <w:fldChar w:fldCharType="end"/>
          </w:r>
          <w:r>
            <w:rPr>
              <w:noProof/>
              <w:sz w:val="21"/>
              <w:szCs w:val="21"/>
            </w:rPr>
            <w:fldChar w:fldCharType="end"/>
          </w:r>
        </w:p>
        <w:p w14:paraId="6BC4AB1E" w14:textId="4EA8F8B9"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"_Toc126831133"</w:instrText>
          </w:r>
          <w:ins w:id="10" w:author="Ec5-19 ec30103v(長岡高専)" w:date="2023-02-17T10:24:00Z">
            <w:r w:rsidR="00F326FC">
              <w:rPr>
                <w:noProof/>
              </w:rPr>
            </w:r>
          </w:ins>
          <w:r>
            <w:rPr>
              <w:noProof/>
            </w:rPr>
            <w:fldChar w:fldCharType="separate"/>
          </w:r>
          <w:r w:rsidR="00337C69" w:rsidRPr="00D60960">
            <w:rPr>
              <w:rStyle w:val="a8"/>
              <w:rFonts w:asciiTheme="minorEastAsia" w:hAnsiTheme="minorEastAsia"/>
              <w:noProof/>
              <w:sz w:val="21"/>
              <w:szCs w:val="21"/>
            </w:rPr>
            <w:t>1.3　本研究の内容</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_Toc126831133 \h </w:instrText>
          </w:r>
          <w:r w:rsidR="00337C69" w:rsidRPr="00D60960">
            <w:rPr>
              <w:noProof/>
              <w:webHidden/>
              <w:sz w:val="21"/>
              <w:szCs w:val="21"/>
            </w:rPr>
          </w:r>
          <w:r w:rsidR="00337C69" w:rsidRPr="00D60960">
            <w:rPr>
              <w:noProof/>
              <w:webHidden/>
              <w:sz w:val="21"/>
              <w:szCs w:val="21"/>
            </w:rPr>
            <w:fldChar w:fldCharType="separate"/>
          </w:r>
          <w:ins w:id="11" w:author="Ec5-19 ec30103v(長岡高専)" w:date="2023-02-17T10:25:00Z">
            <w:r w:rsidR="00F326FC">
              <w:rPr>
                <w:noProof/>
                <w:webHidden/>
                <w:sz w:val="21"/>
                <w:szCs w:val="21"/>
              </w:rPr>
              <w:t>4</w:t>
            </w:r>
          </w:ins>
          <w:ins w:id="12" w:author="Sano Yuma" w:date="2023-02-13T20:17:00Z">
            <w:del w:id="13" w:author="Ec5-19 ec30103v(長岡高専)" w:date="2023-02-17T10:24:00Z">
              <w:r w:rsidR="00B04A92" w:rsidDel="00F326FC">
                <w:rPr>
                  <w:noProof/>
                  <w:webHidden/>
                  <w:sz w:val="21"/>
                  <w:szCs w:val="21"/>
                </w:rPr>
                <w:delText>4</w:delText>
              </w:r>
            </w:del>
          </w:ins>
          <w:del w:id="14" w:author="Ec5-19 ec30103v(長岡高専)" w:date="2023-02-17T10:24:00Z">
            <w:r w:rsidR="005B1E14" w:rsidRPr="00D60960" w:rsidDel="00F326FC">
              <w:rPr>
                <w:noProof/>
                <w:webHidden/>
                <w:sz w:val="21"/>
                <w:szCs w:val="21"/>
              </w:rPr>
              <w:delText>3</w:delText>
            </w:r>
          </w:del>
          <w:r w:rsidR="00337C69" w:rsidRPr="00D60960">
            <w:rPr>
              <w:noProof/>
              <w:webHidden/>
              <w:sz w:val="21"/>
              <w:szCs w:val="21"/>
            </w:rPr>
            <w:fldChar w:fldCharType="end"/>
          </w:r>
          <w:r>
            <w:rPr>
              <w:noProof/>
              <w:sz w:val="21"/>
              <w:szCs w:val="21"/>
            </w:rPr>
            <w:fldChar w:fldCharType="end"/>
          </w:r>
        </w:p>
        <w:p w14:paraId="72E598EE" w14:textId="09E7AB72" w:rsidR="00337C69" w:rsidRPr="00D60960" w:rsidRDefault="00000000" w:rsidP="00534DCE">
          <w:pPr>
            <w:pStyle w:val="11"/>
            <w:spacing w:line="0" w:lineRule="atLeast"/>
            <w:rPr>
              <w:rFonts w:cstheme="minorBidi"/>
              <w:noProof/>
              <w:kern w:val="2"/>
              <w:sz w:val="20"/>
            </w:rPr>
          </w:pPr>
          <w:r>
            <w:rPr>
              <w:noProof/>
            </w:rPr>
            <w:fldChar w:fldCharType="begin"/>
          </w:r>
          <w:r>
            <w:rPr>
              <w:noProof/>
            </w:rPr>
            <w:instrText>HYPERLINK \l "_Toc126831134"</w:instrText>
          </w:r>
          <w:ins w:id="15" w:author="Ec5-19 ec30103v(長岡高専)" w:date="2023-02-17T10:24:00Z">
            <w:r w:rsidR="00F326FC">
              <w:rPr>
                <w:noProof/>
              </w:rPr>
            </w:r>
          </w:ins>
          <w:r>
            <w:rPr>
              <w:noProof/>
            </w:rPr>
            <w:fldChar w:fldCharType="separate"/>
          </w:r>
          <w:r w:rsidR="00337C69" w:rsidRPr="00D60960">
            <w:rPr>
              <w:rStyle w:val="a8"/>
              <w:rFonts w:asciiTheme="minorEastAsia" w:hAnsiTheme="minorEastAsia"/>
              <w:noProof/>
              <w:sz w:val="21"/>
              <w:szCs w:val="21"/>
            </w:rPr>
            <w:t>第2章</w:t>
          </w:r>
          <w:r w:rsidR="008337EC" w:rsidRPr="00D60960">
            <w:rPr>
              <w:rStyle w:val="a8"/>
              <w:rFonts w:asciiTheme="minorEastAsia" w:hAnsiTheme="minorEastAsia" w:hint="eastAsia"/>
              <w:noProof/>
              <w:sz w:val="21"/>
              <w:szCs w:val="21"/>
            </w:rPr>
            <w:t xml:space="preserve">　カメラキャリブレーション</w:t>
          </w:r>
          <w:r w:rsidR="00337C69" w:rsidRPr="00D60960">
            <w:rPr>
              <w:noProof/>
              <w:webHidden/>
            </w:rPr>
            <w:tab/>
          </w:r>
          <w:r w:rsidR="00337C69" w:rsidRPr="00D60960">
            <w:rPr>
              <w:noProof/>
              <w:webHidden/>
            </w:rPr>
            <w:fldChar w:fldCharType="begin"/>
          </w:r>
          <w:r w:rsidR="00337C69" w:rsidRPr="00D60960">
            <w:rPr>
              <w:noProof/>
              <w:webHidden/>
            </w:rPr>
            <w:instrText xml:space="preserve"> PAGEREF _Toc126831134 \h </w:instrText>
          </w:r>
          <w:r w:rsidR="00337C69" w:rsidRPr="00D60960">
            <w:rPr>
              <w:noProof/>
              <w:webHidden/>
            </w:rPr>
          </w:r>
          <w:r w:rsidR="00337C69" w:rsidRPr="00D60960">
            <w:rPr>
              <w:noProof/>
              <w:webHidden/>
            </w:rPr>
            <w:fldChar w:fldCharType="separate"/>
          </w:r>
          <w:ins w:id="16" w:author="Ec5-19 ec30103v(長岡高専)" w:date="2023-02-17T10:25:00Z">
            <w:r w:rsidR="00F326FC">
              <w:rPr>
                <w:noProof/>
                <w:webHidden/>
              </w:rPr>
              <w:t>6</w:t>
            </w:r>
          </w:ins>
          <w:ins w:id="17" w:author="Sano Yuma" w:date="2023-02-13T20:17:00Z">
            <w:del w:id="18" w:author="Ec5-19 ec30103v(長岡高専)" w:date="2023-02-17T10:24:00Z">
              <w:r w:rsidR="00B04A92" w:rsidDel="00F326FC">
                <w:rPr>
                  <w:noProof/>
                  <w:webHidden/>
                </w:rPr>
                <w:delText>6</w:delText>
              </w:r>
            </w:del>
          </w:ins>
          <w:del w:id="19" w:author="Ec5-19 ec30103v(長岡高専)" w:date="2023-02-17T10:24:00Z">
            <w:r w:rsidR="005B1E14" w:rsidRPr="00D60960" w:rsidDel="00F326FC">
              <w:rPr>
                <w:noProof/>
                <w:webHidden/>
              </w:rPr>
              <w:delText>5</w:delText>
            </w:r>
          </w:del>
          <w:r w:rsidR="00337C69" w:rsidRPr="00D60960">
            <w:rPr>
              <w:noProof/>
              <w:webHidden/>
            </w:rPr>
            <w:fldChar w:fldCharType="end"/>
          </w:r>
          <w:r>
            <w:rPr>
              <w:noProof/>
            </w:rPr>
            <w:fldChar w:fldCharType="end"/>
          </w:r>
        </w:p>
        <w:p w14:paraId="6D28C630" w14:textId="48028E69"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"_Toc126831135"</w:instrText>
          </w:r>
          <w:ins w:id="20" w:author="Ec5-19 ec30103v(長岡高専)" w:date="2023-02-17T10:24:00Z">
            <w:r w:rsidR="00F326FC">
              <w:rPr>
                <w:noProof/>
              </w:rPr>
            </w:r>
          </w:ins>
          <w:r>
            <w:rPr>
              <w:noProof/>
            </w:rPr>
            <w:fldChar w:fldCharType="separate"/>
          </w:r>
          <w:r w:rsidR="00337C69" w:rsidRPr="00D60960">
            <w:rPr>
              <w:rStyle w:val="a8"/>
              <w:rFonts w:asciiTheme="minorEastAsia" w:hAnsiTheme="minorEastAsia"/>
              <w:noProof/>
              <w:sz w:val="21"/>
              <w:szCs w:val="21"/>
            </w:rPr>
            <w:t>2.1　カメラパラメータ</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_Toc126831135 \h </w:instrText>
          </w:r>
          <w:r w:rsidR="00337C69" w:rsidRPr="00D60960">
            <w:rPr>
              <w:noProof/>
              <w:webHidden/>
              <w:sz w:val="21"/>
              <w:szCs w:val="21"/>
            </w:rPr>
          </w:r>
          <w:r w:rsidR="00337C69" w:rsidRPr="00D60960">
            <w:rPr>
              <w:noProof/>
              <w:webHidden/>
              <w:sz w:val="21"/>
              <w:szCs w:val="21"/>
            </w:rPr>
            <w:fldChar w:fldCharType="separate"/>
          </w:r>
          <w:ins w:id="21" w:author="Ec5-19 ec30103v(長岡高専)" w:date="2023-02-17T10:25:00Z">
            <w:r w:rsidR="00F326FC">
              <w:rPr>
                <w:noProof/>
                <w:webHidden/>
                <w:sz w:val="21"/>
                <w:szCs w:val="21"/>
              </w:rPr>
              <w:t>6</w:t>
            </w:r>
          </w:ins>
          <w:ins w:id="22" w:author="Sano Yuma" w:date="2023-02-13T20:17:00Z">
            <w:del w:id="23" w:author="Ec5-19 ec30103v(長岡高専)" w:date="2023-02-17T10:24:00Z">
              <w:r w:rsidR="00B04A92" w:rsidDel="00F326FC">
                <w:rPr>
                  <w:noProof/>
                  <w:webHidden/>
                  <w:sz w:val="21"/>
                  <w:szCs w:val="21"/>
                </w:rPr>
                <w:delText>6</w:delText>
              </w:r>
            </w:del>
          </w:ins>
          <w:del w:id="24" w:author="Ec5-19 ec30103v(長岡高専)" w:date="2023-02-17T10:24:00Z">
            <w:r w:rsidR="005B1E14" w:rsidRPr="00D60960" w:rsidDel="00F326FC">
              <w:rPr>
                <w:noProof/>
                <w:webHidden/>
                <w:sz w:val="21"/>
                <w:szCs w:val="21"/>
              </w:rPr>
              <w:delText>5</w:delText>
            </w:r>
          </w:del>
          <w:r w:rsidR="00337C69" w:rsidRPr="00D60960">
            <w:rPr>
              <w:noProof/>
              <w:webHidden/>
              <w:sz w:val="21"/>
              <w:szCs w:val="21"/>
            </w:rPr>
            <w:fldChar w:fldCharType="end"/>
          </w:r>
          <w:r>
            <w:rPr>
              <w:noProof/>
              <w:sz w:val="21"/>
              <w:szCs w:val="21"/>
            </w:rPr>
            <w:fldChar w:fldCharType="end"/>
          </w:r>
        </w:p>
        <w:p w14:paraId="504816A6" w14:textId="1264AA65"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"_Toc126831136"</w:instrText>
          </w:r>
          <w:ins w:id="25" w:author="Ec5-19 ec30103v(長岡高専)" w:date="2023-02-17T10:24:00Z">
            <w:r w:rsidR="00F326FC">
              <w:rPr>
                <w:noProof/>
              </w:rPr>
            </w:r>
          </w:ins>
          <w:r>
            <w:rPr>
              <w:noProof/>
            </w:rPr>
            <w:fldChar w:fldCharType="separate"/>
          </w:r>
          <w:r w:rsidR="00337C69" w:rsidRPr="00D60960">
            <w:rPr>
              <w:rStyle w:val="a8"/>
              <w:rFonts w:asciiTheme="minorEastAsia" w:hAnsiTheme="minorEastAsia"/>
              <w:noProof/>
              <w:sz w:val="21"/>
              <w:szCs w:val="21"/>
            </w:rPr>
            <w:t>2.2　カメラ内部パラメータの推定</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_Toc126831136 \h </w:instrText>
          </w:r>
          <w:r w:rsidR="00337C69" w:rsidRPr="00D60960">
            <w:rPr>
              <w:noProof/>
              <w:webHidden/>
              <w:sz w:val="21"/>
              <w:szCs w:val="21"/>
            </w:rPr>
          </w:r>
          <w:r w:rsidR="00337C69" w:rsidRPr="00D60960">
            <w:rPr>
              <w:noProof/>
              <w:webHidden/>
              <w:sz w:val="21"/>
              <w:szCs w:val="21"/>
            </w:rPr>
            <w:fldChar w:fldCharType="separate"/>
          </w:r>
          <w:ins w:id="26" w:author="Ec5-19 ec30103v(長岡高専)" w:date="2023-02-17T10:25:00Z">
            <w:r w:rsidR="00F326FC">
              <w:rPr>
                <w:noProof/>
                <w:webHidden/>
                <w:sz w:val="21"/>
                <w:szCs w:val="21"/>
              </w:rPr>
              <w:t>6</w:t>
            </w:r>
          </w:ins>
          <w:ins w:id="27" w:author="Sano Yuma" w:date="2023-02-13T20:17:00Z">
            <w:del w:id="28" w:author="Ec5-19 ec30103v(長岡高専)" w:date="2023-02-17T10:24:00Z">
              <w:r w:rsidR="00B04A92" w:rsidDel="00F326FC">
                <w:rPr>
                  <w:noProof/>
                  <w:webHidden/>
                  <w:sz w:val="21"/>
                  <w:szCs w:val="21"/>
                </w:rPr>
                <w:delText>6</w:delText>
              </w:r>
            </w:del>
          </w:ins>
          <w:del w:id="29" w:author="Ec5-19 ec30103v(長岡高専)" w:date="2023-02-17T10:24:00Z">
            <w:r w:rsidR="005B1E14" w:rsidRPr="00D60960" w:rsidDel="00F326FC">
              <w:rPr>
                <w:noProof/>
                <w:webHidden/>
                <w:sz w:val="21"/>
                <w:szCs w:val="21"/>
              </w:rPr>
              <w:delText>5</w:delText>
            </w:r>
          </w:del>
          <w:r w:rsidR="00337C69" w:rsidRPr="00D60960">
            <w:rPr>
              <w:noProof/>
              <w:webHidden/>
              <w:sz w:val="21"/>
              <w:szCs w:val="21"/>
            </w:rPr>
            <w:fldChar w:fldCharType="end"/>
          </w:r>
          <w:r>
            <w:rPr>
              <w:noProof/>
              <w:sz w:val="21"/>
              <w:szCs w:val="21"/>
            </w:rPr>
            <w:fldChar w:fldCharType="end"/>
          </w:r>
        </w:p>
        <w:p w14:paraId="7899B7D7" w14:textId="2D7CC6EF"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"_Toc126831137"</w:instrText>
          </w:r>
          <w:ins w:id="30" w:author="Ec5-19 ec30103v(長岡高専)" w:date="2023-02-17T10:24:00Z">
            <w:r w:rsidR="00F326FC">
              <w:rPr>
                <w:noProof/>
              </w:rPr>
            </w:r>
          </w:ins>
          <w:r>
            <w:rPr>
              <w:noProof/>
            </w:rPr>
            <w:fldChar w:fldCharType="separate"/>
          </w:r>
          <w:r w:rsidR="00337C69" w:rsidRPr="00D60960">
            <w:rPr>
              <w:rStyle w:val="a8"/>
              <w:rFonts w:asciiTheme="minorEastAsia" w:hAnsiTheme="minorEastAsia"/>
              <w:noProof/>
              <w:sz w:val="21"/>
              <w:szCs w:val="21"/>
            </w:rPr>
            <w:t>2.3　カメラ外部パラメータの推定</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_Toc126831137 \h </w:instrText>
          </w:r>
          <w:r w:rsidR="00337C69" w:rsidRPr="00D60960">
            <w:rPr>
              <w:noProof/>
              <w:webHidden/>
              <w:sz w:val="21"/>
              <w:szCs w:val="21"/>
            </w:rPr>
          </w:r>
          <w:r w:rsidR="00337C69" w:rsidRPr="00D60960">
            <w:rPr>
              <w:noProof/>
              <w:webHidden/>
              <w:sz w:val="21"/>
              <w:szCs w:val="21"/>
            </w:rPr>
            <w:fldChar w:fldCharType="separate"/>
          </w:r>
          <w:ins w:id="31" w:author="Ec5-19 ec30103v(長岡高専)" w:date="2023-02-17T10:25:00Z">
            <w:r w:rsidR="00F326FC">
              <w:rPr>
                <w:noProof/>
                <w:webHidden/>
                <w:sz w:val="21"/>
                <w:szCs w:val="21"/>
              </w:rPr>
              <w:t>8</w:t>
            </w:r>
          </w:ins>
          <w:ins w:id="32" w:author="Sano Yuma" w:date="2023-02-13T20:17:00Z">
            <w:del w:id="33" w:author="Ec5-19 ec30103v(長岡高専)" w:date="2023-02-17T10:24:00Z">
              <w:r w:rsidR="00B04A92" w:rsidDel="00F326FC">
                <w:rPr>
                  <w:noProof/>
                  <w:webHidden/>
                  <w:sz w:val="21"/>
                  <w:szCs w:val="21"/>
                </w:rPr>
                <w:delText>8</w:delText>
              </w:r>
            </w:del>
          </w:ins>
          <w:del w:id="34" w:author="Ec5-19 ec30103v(長岡高専)" w:date="2023-02-17T10:24:00Z">
            <w:r w:rsidR="005B1E14" w:rsidRPr="00D60960" w:rsidDel="00F326FC">
              <w:rPr>
                <w:noProof/>
                <w:webHidden/>
                <w:sz w:val="21"/>
                <w:szCs w:val="21"/>
              </w:rPr>
              <w:delText>7</w:delText>
            </w:r>
          </w:del>
          <w:r w:rsidR="00337C69" w:rsidRPr="00D60960">
            <w:rPr>
              <w:noProof/>
              <w:webHidden/>
              <w:sz w:val="21"/>
              <w:szCs w:val="21"/>
            </w:rPr>
            <w:fldChar w:fldCharType="end"/>
          </w:r>
          <w:r>
            <w:rPr>
              <w:noProof/>
              <w:sz w:val="21"/>
              <w:szCs w:val="21"/>
            </w:rPr>
            <w:fldChar w:fldCharType="end"/>
          </w:r>
        </w:p>
        <w:p w14:paraId="3C2EB5A2" w14:textId="423B9A31" w:rsidR="00337C69" w:rsidRPr="00D60960" w:rsidRDefault="00000000" w:rsidP="00534DCE">
          <w:pPr>
            <w:pStyle w:val="11"/>
            <w:spacing w:line="0" w:lineRule="atLeast"/>
            <w:rPr>
              <w:rFonts w:cstheme="minorBidi"/>
              <w:noProof/>
              <w:kern w:val="2"/>
              <w:sz w:val="20"/>
            </w:rPr>
          </w:pPr>
          <w:r>
            <w:rPr>
              <w:noProof/>
            </w:rPr>
            <w:fldChar w:fldCharType="begin"/>
          </w:r>
          <w:r>
            <w:rPr>
              <w:noProof/>
            </w:rPr>
            <w:instrText>HYPERLINK \l "_Toc126831138"</w:instrText>
          </w:r>
          <w:ins w:id="35" w:author="Ec5-19 ec30103v(長岡高専)" w:date="2023-02-17T10:24:00Z">
            <w:r w:rsidR="00F326FC">
              <w:rPr>
                <w:noProof/>
              </w:rPr>
            </w:r>
          </w:ins>
          <w:r>
            <w:rPr>
              <w:noProof/>
            </w:rPr>
            <w:fldChar w:fldCharType="separate"/>
          </w:r>
          <w:r w:rsidR="00337C69" w:rsidRPr="00D60960">
            <w:rPr>
              <w:rStyle w:val="a8"/>
              <w:rFonts w:eastAsiaTheme="minorHAnsi"/>
              <w:noProof/>
              <w:sz w:val="21"/>
              <w:szCs w:val="21"/>
            </w:rPr>
            <w:t>第3章</w:t>
          </w:r>
          <w:r w:rsidR="008337EC" w:rsidRPr="00D60960">
            <w:rPr>
              <w:rStyle w:val="a8"/>
              <w:rFonts w:eastAsiaTheme="minorHAnsi" w:hint="eastAsia"/>
              <w:noProof/>
              <w:sz w:val="21"/>
              <w:szCs w:val="21"/>
            </w:rPr>
            <w:t xml:space="preserve">　選手に対する姿勢推定と追跡</w:t>
          </w:r>
          <w:r w:rsidR="00337C69" w:rsidRPr="00D60960">
            <w:rPr>
              <w:noProof/>
              <w:webHidden/>
            </w:rPr>
            <w:tab/>
          </w:r>
          <w:r w:rsidR="00337C69" w:rsidRPr="00D60960">
            <w:rPr>
              <w:noProof/>
              <w:webHidden/>
            </w:rPr>
            <w:fldChar w:fldCharType="begin"/>
          </w:r>
          <w:r w:rsidR="00337C69" w:rsidRPr="00D60960">
            <w:rPr>
              <w:noProof/>
              <w:webHidden/>
            </w:rPr>
            <w:instrText xml:space="preserve"> PAGEREF _Toc126831138 \h </w:instrText>
          </w:r>
          <w:r w:rsidR="00337C69" w:rsidRPr="00D60960">
            <w:rPr>
              <w:noProof/>
              <w:webHidden/>
            </w:rPr>
          </w:r>
          <w:r w:rsidR="00337C69" w:rsidRPr="00D60960">
            <w:rPr>
              <w:noProof/>
              <w:webHidden/>
            </w:rPr>
            <w:fldChar w:fldCharType="separate"/>
          </w:r>
          <w:ins w:id="36" w:author="Ec5-19 ec30103v(長岡高専)" w:date="2023-02-17T10:25:00Z">
            <w:r w:rsidR="00F326FC">
              <w:rPr>
                <w:noProof/>
                <w:webHidden/>
              </w:rPr>
              <w:t>10</w:t>
            </w:r>
          </w:ins>
          <w:ins w:id="37" w:author="Sano Yuma" w:date="2023-02-13T20:17:00Z">
            <w:del w:id="38" w:author="Ec5-19 ec30103v(長岡高専)" w:date="2023-02-17T10:24:00Z">
              <w:r w:rsidR="00B04A92" w:rsidDel="00F326FC">
                <w:rPr>
                  <w:noProof/>
                  <w:webHidden/>
                </w:rPr>
                <w:delText>10</w:delText>
              </w:r>
            </w:del>
          </w:ins>
          <w:del w:id="39" w:author="Ec5-19 ec30103v(長岡高専)" w:date="2023-02-17T10:24:00Z">
            <w:r w:rsidR="005B1E14" w:rsidRPr="00D60960" w:rsidDel="00F326FC">
              <w:rPr>
                <w:noProof/>
                <w:webHidden/>
              </w:rPr>
              <w:delText>8</w:delText>
            </w:r>
          </w:del>
          <w:r w:rsidR="00337C69" w:rsidRPr="00D60960">
            <w:rPr>
              <w:noProof/>
              <w:webHidden/>
            </w:rPr>
            <w:fldChar w:fldCharType="end"/>
          </w:r>
          <w:r>
            <w:rPr>
              <w:noProof/>
            </w:rPr>
            <w:fldChar w:fldCharType="end"/>
          </w:r>
        </w:p>
        <w:p w14:paraId="66FACB82" w14:textId="57A3E33C" w:rsidR="00337C69" w:rsidRPr="00D60960" w:rsidRDefault="00000000" w:rsidP="00534DCE">
          <w:pPr>
            <w:pStyle w:val="21"/>
            <w:spacing w:line="0" w:lineRule="atLeast"/>
            <w:ind w:left="221"/>
            <w:rPr>
              <w:rFonts w:cstheme="minorBidi"/>
              <w:noProof/>
              <w:kern w:val="2"/>
              <w:sz w:val="20"/>
              <w:szCs w:val="21"/>
            </w:rPr>
          </w:pPr>
          <w:r>
            <w:rPr>
              <w:noProof/>
            </w:rPr>
            <w:fldChar w:fldCharType="begin"/>
          </w:r>
          <w:r>
            <w:rPr>
              <w:noProof/>
            </w:rPr>
            <w:instrText>HYPERLINK \l "_Toc126831139"</w:instrText>
          </w:r>
          <w:ins w:id="40" w:author="Ec5-19 ec30103v(長岡高専)" w:date="2023-02-17T10:24:00Z">
            <w:r w:rsidR="00F326FC">
              <w:rPr>
                <w:noProof/>
              </w:rPr>
            </w:r>
          </w:ins>
          <w:r>
            <w:rPr>
              <w:noProof/>
            </w:rPr>
            <w:fldChar w:fldCharType="separate"/>
          </w:r>
          <w:r w:rsidR="00337C69" w:rsidRPr="00D60960">
            <w:rPr>
              <w:rStyle w:val="a8"/>
              <w:rFonts w:eastAsiaTheme="minorHAnsi"/>
              <w:noProof/>
              <w:sz w:val="21"/>
              <w:szCs w:val="21"/>
            </w:rPr>
            <w:t>3.1　姿勢推定</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_Toc126831139 \h </w:instrText>
          </w:r>
          <w:r w:rsidR="00337C69" w:rsidRPr="00D60960">
            <w:rPr>
              <w:noProof/>
              <w:webHidden/>
              <w:sz w:val="21"/>
              <w:szCs w:val="21"/>
            </w:rPr>
          </w:r>
          <w:r w:rsidR="00337C69" w:rsidRPr="00D60960">
            <w:rPr>
              <w:noProof/>
              <w:webHidden/>
              <w:sz w:val="21"/>
              <w:szCs w:val="21"/>
            </w:rPr>
            <w:fldChar w:fldCharType="separate"/>
          </w:r>
          <w:ins w:id="41" w:author="Ec5-19 ec30103v(長岡高専)" w:date="2023-02-17T10:25:00Z">
            <w:r w:rsidR="00F326FC">
              <w:rPr>
                <w:noProof/>
                <w:webHidden/>
                <w:sz w:val="21"/>
                <w:szCs w:val="21"/>
              </w:rPr>
              <w:t>10</w:t>
            </w:r>
          </w:ins>
          <w:ins w:id="42" w:author="Sano Yuma" w:date="2023-02-13T20:17:00Z">
            <w:del w:id="43" w:author="Ec5-19 ec30103v(長岡高専)" w:date="2023-02-17T10:24:00Z">
              <w:r w:rsidR="00B04A92" w:rsidDel="00F326FC">
                <w:rPr>
                  <w:noProof/>
                  <w:webHidden/>
                  <w:sz w:val="21"/>
                  <w:szCs w:val="21"/>
                </w:rPr>
                <w:delText>10</w:delText>
              </w:r>
            </w:del>
          </w:ins>
          <w:del w:id="44" w:author="Ec5-19 ec30103v(長岡高専)" w:date="2023-02-17T10:24:00Z">
            <w:r w:rsidR="005B1E14" w:rsidRPr="00D60960" w:rsidDel="00F326FC">
              <w:rPr>
                <w:noProof/>
                <w:webHidden/>
                <w:sz w:val="21"/>
                <w:szCs w:val="21"/>
              </w:rPr>
              <w:delText>8</w:delText>
            </w:r>
          </w:del>
          <w:r w:rsidR="00337C69" w:rsidRPr="00D60960">
            <w:rPr>
              <w:noProof/>
              <w:webHidden/>
              <w:sz w:val="21"/>
              <w:szCs w:val="21"/>
            </w:rPr>
            <w:fldChar w:fldCharType="end"/>
          </w:r>
          <w:r>
            <w:rPr>
              <w:noProof/>
              <w:sz w:val="21"/>
              <w:szCs w:val="21"/>
            </w:rPr>
            <w:fldChar w:fldCharType="end"/>
          </w:r>
        </w:p>
        <w:p w14:paraId="3E5E3B41" w14:textId="5A0C22DA" w:rsidR="00337C69" w:rsidRPr="00D60960" w:rsidRDefault="00000000" w:rsidP="00534DCE">
          <w:pPr>
            <w:pStyle w:val="31"/>
            <w:tabs>
              <w:tab w:val="right" w:leader="dot" w:pos="8494"/>
            </w:tabs>
            <w:spacing w:line="0" w:lineRule="atLeast"/>
            <w:rPr>
              <w:rFonts w:cstheme="minorBidi"/>
              <w:noProof/>
              <w:kern w:val="2"/>
              <w:sz w:val="20"/>
              <w:szCs w:val="21"/>
            </w:rPr>
          </w:pPr>
          <w:r>
            <w:rPr>
              <w:noProof/>
            </w:rPr>
            <w:fldChar w:fldCharType="begin"/>
          </w:r>
          <w:r>
            <w:rPr>
              <w:noProof/>
            </w:rPr>
            <w:instrText>HYPERLINK \l "_Toc126831140"</w:instrText>
          </w:r>
          <w:ins w:id="45" w:author="Ec5-19 ec30103v(長岡高専)" w:date="2023-02-17T10:24:00Z">
            <w:r w:rsidR="00F326FC">
              <w:rPr>
                <w:noProof/>
              </w:rPr>
            </w:r>
          </w:ins>
          <w:r>
            <w:rPr>
              <w:noProof/>
            </w:rPr>
            <w:fldChar w:fldCharType="separate"/>
          </w:r>
          <w:r w:rsidR="00337C69" w:rsidRPr="00D60960">
            <w:rPr>
              <w:rStyle w:val="a8"/>
              <w:rFonts w:asciiTheme="minorEastAsia" w:hAnsiTheme="minorEastAsia"/>
              <w:noProof/>
              <w:sz w:val="21"/>
              <w:szCs w:val="21"/>
            </w:rPr>
            <w:t>3.1.1　OpenPose</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_Toc126831140 \h </w:instrText>
          </w:r>
          <w:r w:rsidR="00337C69" w:rsidRPr="00D60960">
            <w:rPr>
              <w:noProof/>
              <w:webHidden/>
              <w:sz w:val="21"/>
              <w:szCs w:val="21"/>
            </w:rPr>
          </w:r>
          <w:r w:rsidR="00337C69" w:rsidRPr="00D60960">
            <w:rPr>
              <w:noProof/>
              <w:webHidden/>
              <w:sz w:val="21"/>
              <w:szCs w:val="21"/>
            </w:rPr>
            <w:fldChar w:fldCharType="separate"/>
          </w:r>
          <w:ins w:id="46" w:author="Ec5-19 ec30103v(長岡高専)" w:date="2023-02-17T10:25:00Z">
            <w:r w:rsidR="00F326FC">
              <w:rPr>
                <w:noProof/>
                <w:webHidden/>
                <w:sz w:val="21"/>
                <w:szCs w:val="21"/>
              </w:rPr>
              <w:t>10</w:t>
            </w:r>
          </w:ins>
          <w:ins w:id="47" w:author="Sano Yuma" w:date="2023-02-13T20:17:00Z">
            <w:del w:id="48" w:author="Ec5-19 ec30103v(長岡高専)" w:date="2023-02-17T10:24:00Z">
              <w:r w:rsidR="00B04A92" w:rsidDel="00F326FC">
                <w:rPr>
                  <w:noProof/>
                  <w:webHidden/>
                  <w:sz w:val="21"/>
                  <w:szCs w:val="21"/>
                </w:rPr>
                <w:delText>10</w:delText>
              </w:r>
            </w:del>
          </w:ins>
          <w:del w:id="49" w:author="Ec5-19 ec30103v(長岡高専)" w:date="2023-02-17T10:24:00Z">
            <w:r w:rsidR="005B1E14" w:rsidRPr="00D60960" w:rsidDel="00F326FC">
              <w:rPr>
                <w:noProof/>
                <w:webHidden/>
                <w:sz w:val="21"/>
                <w:szCs w:val="21"/>
              </w:rPr>
              <w:delText>8</w:delText>
            </w:r>
          </w:del>
          <w:r w:rsidR="00337C69" w:rsidRPr="00D60960">
            <w:rPr>
              <w:noProof/>
              <w:webHidden/>
              <w:sz w:val="21"/>
              <w:szCs w:val="21"/>
            </w:rPr>
            <w:fldChar w:fldCharType="end"/>
          </w:r>
          <w:r>
            <w:rPr>
              <w:noProof/>
              <w:sz w:val="21"/>
              <w:szCs w:val="21"/>
            </w:rPr>
            <w:fldChar w:fldCharType="end"/>
          </w:r>
        </w:p>
        <w:p w14:paraId="4013FE36" w14:textId="465A46E3" w:rsidR="00337C69" w:rsidRPr="00D60960" w:rsidRDefault="00000000" w:rsidP="00534DCE">
          <w:pPr>
            <w:pStyle w:val="31"/>
            <w:tabs>
              <w:tab w:val="right" w:leader="dot" w:pos="8494"/>
            </w:tabs>
            <w:spacing w:line="0" w:lineRule="atLeast"/>
            <w:rPr>
              <w:rFonts w:cstheme="minorBidi"/>
              <w:noProof/>
              <w:kern w:val="2"/>
              <w:sz w:val="20"/>
              <w:szCs w:val="21"/>
            </w:rPr>
          </w:pPr>
          <w:r>
            <w:rPr>
              <w:noProof/>
            </w:rPr>
            <w:fldChar w:fldCharType="begin"/>
          </w:r>
          <w:r>
            <w:rPr>
              <w:noProof/>
            </w:rPr>
            <w:instrText>HYPERLINK \l "_Toc126831141"</w:instrText>
          </w:r>
          <w:ins w:id="50" w:author="Ec5-19 ec30103v(長岡高専)" w:date="2023-02-17T10:24:00Z">
            <w:r w:rsidR="00F326FC">
              <w:rPr>
                <w:noProof/>
              </w:rPr>
            </w:r>
          </w:ins>
          <w:r>
            <w:rPr>
              <w:noProof/>
            </w:rPr>
            <w:fldChar w:fldCharType="separate"/>
          </w:r>
          <w:r w:rsidR="00337C69" w:rsidRPr="00D60960">
            <w:rPr>
              <w:rStyle w:val="a8"/>
              <w:rFonts w:eastAsiaTheme="minorHAnsi"/>
              <w:noProof/>
              <w:sz w:val="21"/>
              <w:szCs w:val="21"/>
            </w:rPr>
            <w:t>3.1.2　AlphaPose</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_Toc126831141 \h </w:instrText>
          </w:r>
          <w:r w:rsidR="00337C69" w:rsidRPr="00D60960">
            <w:rPr>
              <w:noProof/>
              <w:webHidden/>
              <w:sz w:val="21"/>
              <w:szCs w:val="21"/>
            </w:rPr>
          </w:r>
          <w:r w:rsidR="00337C69" w:rsidRPr="00D60960">
            <w:rPr>
              <w:noProof/>
              <w:webHidden/>
              <w:sz w:val="21"/>
              <w:szCs w:val="21"/>
            </w:rPr>
            <w:fldChar w:fldCharType="separate"/>
          </w:r>
          <w:ins w:id="51" w:author="Ec5-19 ec30103v(長岡高専)" w:date="2023-02-17T10:25:00Z">
            <w:r w:rsidR="00F326FC">
              <w:rPr>
                <w:noProof/>
                <w:webHidden/>
                <w:sz w:val="21"/>
                <w:szCs w:val="21"/>
              </w:rPr>
              <w:t>11</w:t>
            </w:r>
          </w:ins>
          <w:ins w:id="52" w:author="Sano Yuma" w:date="2023-02-13T20:17:00Z">
            <w:del w:id="53" w:author="Ec5-19 ec30103v(長岡高専)" w:date="2023-02-17T10:24:00Z">
              <w:r w:rsidR="00B04A92" w:rsidDel="00F326FC">
                <w:rPr>
                  <w:noProof/>
                  <w:webHidden/>
                  <w:sz w:val="21"/>
                  <w:szCs w:val="21"/>
                </w:rPr>
                <w:delText>11</w:delText>
              </w:r>
            </w:del>
          </w:ins>
          <w:del w:id="54" w:author="Ec5-19 ec30103v(長岡高専)" w:date="2023-02-17T10:24:00Z">
            <w:r w:rsidR="005B1E14" w:rsidRPr="00D60960" w:rsidDel="00F326FC">
              <w:rPr>
                <w:noProof/>
                <w:webHidden/>
                <w:sz w:val="21"/>
                <w:szCs w:val="21"/>
              </w:rPr>
              <w:delText>9</w:delText>
            </w:r>
          </w:del>
          <w:r w:rsidR="00337C69" w:rsidRPr="00D60960">
            <w:rPr>
              <w:noProof/>
              <w:webHidden/>
              <w:sz w:val="21"/>
              <w:szCs w:val="21"/>
            </w:rPr>
            <w:fldChar w:fldCharType="end"/>
          </w:r>
          <w:r>
            <w:rPr>
              <w:noProof/>
              <w:sz w:val="21"/>
              <w:szCs w:val="21"/>
            </w:rPr>
            <w:fldChar w:fldCharType="end"/>
          </w:r>
        </w:p>
        <w:p w14:paraId="5A0C3009" w14:textId="0A073C04"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"_Toc126831142"</w:instrText>
          </w:r>
          <w:ins w:id="55" w:author="Ec5-19 ec30103v(長岡高専)" w:date="2023-02-17T10:24:00Z">
            <w:r w:rsidR="00F326FC">
              <w:rPr>
                <w:noProof/>
              </w:rPr>
            </w:r>
          </w:ins>
          <w:r>
            <w:rPr>
              <w:noProof/>
            </w:rPr>
            <w:fldChar w:fldCharType="separate"/>
          </w:r>
          <w:r w:rsidR="00337C69" w:rsidRPr="00D60960">
            <w:rPr>
              <w:rStyle w:val="a8"/>
              <w:rFonts w:eastAsiaTheme="minorHAnsi"/>
              <w:noProof/>
              <w:sz w:val="21"/>
              <w:szCs w:val="21"/>
            </w:rPr>
            <w:t>3.2　選手位置の設定</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_Toc126831142 \h </w:instrText>
          </w:r>
          <w:r w:rsidR="00337C69" w:rsidRPr="00D60960">
            <w:rPr>
              <w:noProof/>
              <w:webHidden/>
              <w:sz w:val="21"/>
              <w:szCs w:val="21"/>
            </w:rPr>
          </w:r>
          <w:r w:rsidR="00337C69" w:rsidRPr="00D60960">
            <w:rPr>
              <w:noProof/>
              <w:webHidden/>
              <w:sz w:val="21"/>
              <w:szCs w:val="21"/>
            </w:rPr>
            <w:fldChar w:fldCharType="separate"/>
          </w:r>
          <w:ins w:id="56" w:author="Ec5-19 ec30103v(長岡高専)" w:date="2023-02-17T10:25:00Z">
            <w:r w:rsidR="00F326FC">
              <w:rPr>
                <w:noProof/>
                <w:webHidden/>
                <w:sz w:val="21"/>
                <w:szCs w:val="21"/>
              </w:rPr>
              <w:t>12</w:t>
            </w:r>
          </w:ins>
          <w:ins w:id="57" w:author="Sano Yuma" w:date="2023-02-13T20:17:00Z">
            <w:del w:id="58" w:author="Ec5-19 ec30103v(長岡高専)" w:date="2023-02-17T10:24:00Z">
              <w:r w:rsidR="00B04A92" w:rsidDel="00F326FC">
                <w:rPr>
                  <w:noProof/>
                  <w:webHidden/>
                  <w:sz w:val="21"/>
                  <w:szCs w:val="21"/>
                </w:rPr>
                <w:delText>12</w:delText>
              </w:r>
            </w:del>
          </w:ins>
          <w:del w:id="59" w:author="Ec5-19 ec30103v(長岡高専)" w:date="2023-02-17T10:24:00Z">
            <w:r w:rsidR="005B1E14" w:rsidRPr="00D60960" w:rsidDel="00F326FC">
              <w:rPr>
                <w:noProof/>
                <w:webHidden/>
                <w:sz w:val="21"/>
                <w:szCs w:val="21"/>
              </w:rPr>
              <w:delText>9</w:delText>
            </w:r>
          </w:del>
          <w:r w:rsidR="00337C69" w:rsidRPr="00D60960">
            <w:rPr>
              <w:noProof/>
              <w:webHidden/>
              <w:sz w:val="21"/>
              <w:szCs w:val="21"/>
            </w:rPr>
            <w:fldChar w:fldCharType="end"/>
          </w:r>
          <w:r>
            <w:rPr>
              <w:noProof/>
              <w:sz w:val="21"/>
              <w:szCs w:val="21"/>
            </w:rPr>
            <w:fldChar w:fldCharType="end"/>
          </w:r>
        </w:p>
        <w:p w14:paraId="209BC1FB" w14:textId="62C2FA14" w:rsidR="00337C69" w:rsidRPr="00D60960" w:rsidRDefault="00000000" w:rsidP="00534DCE">
          <w:pPr>
            <w:pStyle w:val="11"/>
            <w:spacing w:line="0" w:lineRule="atLeast"/>
            <w:rPr>
              <w:rFonts w:cstheme="minorBidi"/>
              <w:noProof/>
              <w:kern w:val="2"/>
              <w:sz w:val="20"/>
            </w:rPr>
          </w:pPr>
          <w:r>
            <w:rPr>
              <w:noProof/>
            </w:rPr>
            <w:fldChar w:fldCharType="begin"/>
          </w:r>
          <w:r>
            <w:rPr>
              <w:noProof/>
            </w:rPr>
            <w:instrText>HYPERLINK \l "_Toc126831143"</w:instrText>
          </w:r>
          <w:ins w:id="60" w:author="Ec5-19 ec30103v(長岡高専)" w:date="2023-02-17T10:24:00Z">
            <w:r w:rsidR="00F326FC">
              <w:rPr>
                <w:noProof/>
              </w:rPr>
            </w:r>
          </w:ins>
          <w:r>
            <w:rPr>
              <w:noProof/>
            </w:rPr>
            <w:fldChar w:fldCharType="separate"/>
          </w:r>
          <w:r w:rsidR="00337C69" w:rsidRPr="00D60960">
            <w:rPr>
              <w:rStyle w:val="a8"/>
              <w:rFonts w:eastAsiaTheme="minorHAnsi"/>
              <w:noProof/>
              <w:sz w:val="21"/>
              <w:szCs w:val="21"/>
            </w:rPr>
            <w:t>第4章</w:t>
          </w:r>
          <w:r w:rsidR="008337EC" w:rsidRPr="00D60960">
            <w:rPr>
              <w:rStyle w:val="a8"/>
              <w:rFonts w:eastAsiaTheme="minorHAnsi" w:hint="eastAsia"/>
              <w:noProof/>
              <w:sz w:val="21"/>
              <w:szCs w:val="21"/>
            </w:rPr>
            <w:t xml:space="preserve">　映像間の選手の対応付け</w:t>
          </w:r>
          <w:r w:rsidR="00337C69" w:rsidRPr="00D60960">
            <w:rPr>
              <w:noProof/>
              <w:webHidden/>
            </w:rPr>
            <w:tab/>
          </w:r>
          <w:r w:rsidR="00337C69" w:rsidRPr="00D60960">
            <w:rPr>
              <w:noProof/>
              <w:webHidden/>
            </w:rPr>
            <w:fldChar w:fldCharType="begin"/>
          </w:r>
          <w:r w:rsidR="00337C69" w:rsidRPr="00D60960">
            <w:rPr>
              <w:noProof/>
              <w:webHidden/>
            </w:rPr>
            <w:instrText xml:space="preserve"> PAGEREF _Toc126831143 \h </w:instrText>
          </w:r>
          <w:r w:rsidR="00337C69" w:rsidRPr="00D60960">
            <w:rPr>
              <w:noProof/>
              <w:webHidden/>
            </w:rPr>
          </w:r>
          <w:r w:rsidR="00337C69" w:rsidRPr="00D60960">
            <w:rPr>
              <w:noProof/>
              <w:webHidden/>
            </w:rPr>
            <w:fldChar w:fldCharType="separate"/>
          </w:r>
          <w:ins w:id="61" w:author="Ec5-19 ec30103v(長岡高専)" w:date="2023-02-17T10:25:00Z">
            <w:r w:rsidR="00F326FC">
              <w:rPr>
                <w:noProof/>
                <w:webHidden/>
              </w:rPr>
              <w:t>13</w:t>
            </w:r>
          </w:ins>
          <w:ins w:id="62" w:author="Sano Yuma" w:date="2023-02-13T20:17:00Z">
            <w:del w:id="63" w:author="Ec5-19 ec30103v(長岡高専)" w:date="2023-02-17T10:24:00Z">
              <w:r w:rsidR="00B04A92" w:rsidDel="00F326FC">
                <w:rPr>
                  <w:noProof/>
                  <w:webHidden/>
                </w:rPr>
                <w:delText>13</w:delText>
              </w:r>
            </w:del>
          </w:ins>
          <w:del w:id="64" w:author="Ec5-19 ec30103v(長岡高専)" w:date="2023-02-17T10:24:00Z">
            <w:r w:rsidR="005B1E14" w:rsidRPr="00D60960" w:rsidDel="00F326FC">
              <w:rPr>
                <w:noProof/>
                <w:webHidden/>
              </w:rPr>
              <w:delText>10</w:delText>
            </w:r>
          </w:del>
          <w:r w:rsidR="00337C69" w:rsidRPr="00D60960">
            <w:rPr>
              <w:noProof/>
              <w:webHidden/>
            </w:rPr>
            <w:fldChar w:fldCharType="end"/>
          </w:r>
          <w:r>
            <w:rPr>
              <w:noProof/>
            </w:rPr>
            <w:fldChar w:fldCharType="end"/>
          </w:r>
        </w:p>
        <w:p w14:paraId="126D8591" w14:textId="53093EEC"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"_Toc126831144"</w:instrText>
          </w:r>
          <w:ins w:id="65" w:author="Ec5-19 ec30103v(長岡高専)" w:date="2023-02-17T10:24:00Z">
            <w:r w:rsidR="00F326FC">
              <w:rPr>
                <w:noProof/>
              </w:rPr>
            </w:r>
          </w:ins>
          <w:r>
            <w:rPr>
              <w:noProof/>
            </w:rPr>
            <w:fldChar w:fldCharType="separate"/>
          </w:r>
          <w:r w:rsidR="00337C69" w:rsidRPr="00D60960">
            <w:rPr>
              <w:rStyle w:val="a8"/>
              <w:rFonts w:eastAsiaTheme="minorHAnsi"/>
              <w:noProof/>
              <w:sz w:val="21"/>
              <w:szCs w:val="21"/>
            </w:rPr>
            <w:t>4.1　手動による対応付け</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_Toc126831144 \h </w:instrText>
          </w:r>
          <w:r w:rsidR="00337C69" w:rsidRPr="00D60960">
            <w:rPr>
              <w:noProof/>
              <w:webHidden/>
              <w:sz w:val="21"/>
              <w:szCs w:val="21"/>
            </w:rPr>
          </w:r>
          <w:r w:rsidR="00337C69" w:rsidRPr="00D60960">
            <w:rPr>
              <w:noProof/>
              <w:webHidden/>
              <w:sz w:val="21"/>
              <w:szCs w:val="21"/>
            </w:rPr>
            <w:fldChar w:fldCharType="separate"/>
          </w:r>
          <w:ins w:id="66" w:author="Ec5-19 ec30103v(長岡高専)" w:date="2023-02-17T10:25:00Z">
            <w:r w:rsidR="00F326FC">
              <w:rPr>
                <w:noProof/>
                <w:webHidden/>
                <w:sz w:val="21"/>
                <w:szCs w:val="21"/>
              </w:rPr>
              <w:t>13</w:t>
            </w:r>
          </w:ins>
          <w:ins w:id="67" w:author="Sano Yuma" w:date="2023-02-13T20:17:00Z">
            <w:del w:id="68" w:author="Ec5-19 ec30103v(長岡高専)" w:date="2023-02-17T10:24:00Z">
              <w:r w:rsidR="00B04A92" w:rsidDel="00F326FC">
                <w:rPr>
                  <w:noProof/>
                  <w:webHidden/>
                  <w:sz w:val="21"/>
                  <w:szCs w:val="21"/>
                </w:rPr>
                <w:delText>13</w:delText>
              </w:r>
            </w:del>
          </w:ins>
          <w:del w:id="69" w:author="Ec5-19 ec30103v(長岡高専)" w:date="2023-02-17T10:24:00Z">
            <w:r w:rsidR="005B1E14" w:rsidRPr="00D60960" w:rsidDel="00F326FC">
              <w:rPr>
                <w:noProof/>
                <w:webHidden/>
                <w:sz w:val="21"/>
                <w:szCs w:val="21"/>
              </w:rPr>
              <w:delText>10</w:delText>
            </w:r>
          </w:del>
          <w:r w:rsidR="00337C69" w:rsidRPr="00D60960">
            <w:rPr>
              <w:noProof/>
              <w:webHidden/>
              <w:sz w:val="21"/>
              <w:szCs w:val="21"/>
            </w:rPr>
            <w:fldChar w:fldCharType="end"/>
          </w:r>
          <w:r>
            <w:rPr>
              <w:noProof/>
              <w:sz w:val="21"/>
              <w:szCs w:val="21"/>
            </w:rPr>
            <w:fldChar w:fldCharType="end"/>
          </w:r>
        </w:p>
        <w:p w14:paraId="0EA9B4D1" w14:textId="6A098B62"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"_Toc126831145"</w:instrText>
          </w:r>
          <w:ins w:id="70" w:author="Ec5-19 ec30103v(長岡高専)" w:date="2023-02-17T10:24:00Z">
            <w:r w:rsidR="00F326FC">
              <w:rPr>
                <w:noProof/>
              </w:rPr>
            </w:r>
          </w:ins>
          <w:r>
            <w:rPr>
              <w:noProof/>
            </w:rPr>
            <w:fldChar w:fldCharType="separate"/>
          </w:r>
          <w:r w:rsidR="00337C69" w:rsidRPr="00D60960">
            <w:rPr>
              <w:rStyle w:val="a8"/>
              <w:rFonts w:eastAsiaTheme="minorHAnsi"/>
              <w:noProof/>
              <w:sz w:val="21"/>
              <w:szCs w:val="21"/>
            </w:rPr>
            <w:t>4.2　自動による対応付け</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_Toc126831145 \h </w:instrText>
          </w:r>
          <w:r w:rsidR="00337C69" w:rsidRPr="00D60960">
            <w:rPr>
              <w:noProof/>
              <w:webHidden/>
              <w:sz w:val="21"/>
              <w:szCs w:val="21"/>
            </w:rPr>
          </w:r>
          <w:r w:rsidR="00337C69" w:rsidRPr="00D60960">
            <w:rPr>
              <w:noProof/>
              <w:webHidden/>
              <w:sz w:val="21"/>
              <w:szCs w:val="21"/>
            </w:rPr>
            <w:fldChar w:fldCharType="separate"/>
          </w:r>
          <w:ins w:id="71" w:author="Ec5-19 ec30103v(長岡高専)" w:date="2023-02-17T10:25:00Z">
            <w:r w:rsidR="00F326FC">
              <w:rPr>
                <w:noProof/>
                <w:webHidden/>
                <w:sz w:val="21"/>
                <w:szCs w:val="21"/>
              </w:rPr>
              <w:t>13</w:t>
            </w:r>
          </w:ins>
          <w:ins w:id="72" w:author="Sano Yuma" w:date="2023-02-13T20:17:00Z">
            <w:del w:id="73" w:author="Ec5-19 ec30103v(長岡高専)" w:date="2023-02-17T10:24:00Z">
              <w:r w:rsidR="00B04A92" w:rsidDel="00F326FC">
                <w:rPr>
                  <w:noProof/>
                  <w:webHidden/>
                  <w:sz w:val="21"/>
                  <w:szCs w:val="21"/>
                </w:rPr>
                <w:delText>13</w:delText>
              </w:r>
            </w:del>
          </w:ins>
          <w:del w:id="74" w:author="Ec5-19 ec30103v(長岡高専)" w:date="2023-02-17T10:24:00Z">
            <w:r w:rsidR="005B1E14" w:rsidRPr="00D60960" w:rsidDel="00F326FC">
              <w:rPr>
                <w:noProof/>
                <w:webHidden/>
                <w:sz w:val="21"/>
                <w:szCs w:val="21"/>
              </w:rPr>
              <w:delText>10</w:delText>
            </w:r>
          </w:del>
          <w:r w:rsidR="00337C69" w:rsidRPr="00D60960">
            <w:rPr>
              <w:noProof/>
              <w:webHidden/>
              <w:sz w:val="21"/>
              <w:szCs w:val="21"/>
            </w:rPr>
            <w:fldChar w:fldCharType="end"/>
          </w:r>
          <w:r>
            <w:rPr>
              <w:noProof/>
              <w:sz w:val="21"/>
              <w:szCs w:val="21"/>
            </w:rPr>
            <w:fldChar w:fldCharType="end"/>
          </w:r>
        </w:p>
        <w:p w14:paraId="1F8A5EB0" w14:textId="10B938E0" w:rsidR="00337C69" w:rsidRPr="00D60960" w:rsidRDefault="00000000" w:rsidP="00534DCE">
          <w:pPr>
            <w:pStyle w:val="11"/>
            <w:spacing w:line="0" w:lineRule="atLeast"/>
            <w:rPr>
              <w:rFonts w:cstheme="minorBidi"/>
              <w:noProof/>
              <w:kern w:val="2"/>
              <w:sz w:val="20"/>
            </w:rPr>
          </w:pPr>
          <w:r>
            <w:rPr>
              <w:noProof/>
            </w:rPr>
            <w:fldChar w:fldCharType="begin"/>
          </w:r>
          <w:r>
            <w:rPr>
              <w:noProof/>
            </w:rPr>
            <w:instrText>HYPERLINK \l "_Toc126831146"</w:instrText>
          </w:r>
          <w:ins w:id="75" w:author="Ec5-19 ec30103v(長岡高専)" w:date="2023-02-17T10:24:00Z">
            <w:r w:rsidR="00F326FC">
              <w:rPr>
                <w:noProof/>
              </w:rPr>
            </w:r>
          </w:ins>
          <w:r>
            <w:rPr>
              <w:noProof/>
            </w:rPr>
            <w:fldChar w:fldCharType="separate"/>
          </w:r>
          <w:r w:rsidR="00337C69" w:rsidRPr="00D60960">
            <w:rPr>
              <w:rStyle w:val="a8"/>
              <w:rFonts w:eastAsiaTheme="minorHAnsi"/>
              <w:noProof/>
              <w:sz w:val="21"/>
              <w:szCs w:val="21"/>
            </w:rPr>
            <w:t>第5章</w:t>
          </w:r>
          <w:r w:rsidR="008337EC" w:rsidRPr="00D60960">
            <w:rPr>
              <w:rStyle w:val="a8"/>
              <w:rFonts w:eastAsiaTheme="minorHAnsi" w:hint="eastAsia"/>
              <w:noProof/>
              <w:sz w:val="21"/>
              <w:szCs w:val="21"/>
            </w:rPr>
            <w:t xml:space="preserve">　選手の3次元位置の推定</w:t>
          </w:r>
          <w:r w:rsidR="00337C69" w:rsidRPr="00D60960">
            <w:rPr>
              <w:noProof/>
              <w:webHidden/>
            </w:rPr>
            <w:tab/>
          </w:r>
          <w:r w:rsidR="00337C69" w:rsidRPr="00D60960">
            <w:rPr>
              <w:noProof/>
              <w:webHidden/>
            </w:rPr>
            <w:fldChar w:fldCharType="begin"/>
          </w:r>
          <w:r w:rsidR="00337C69" w:rsidRPr="00D60960">
            <w:rPr>
              <w:noProof/>
              <w:webHidden/>
            </w:rPr>
            <w:instrText xml:space="preserve"> PAGEREF _Toc126831146 \h </w:instrText>
          </w:r>
          <w:r w:rsidR="00337C69" w:rsidRPr="00D60960">
            <w:rPr>
              <w:noProof/>
              <w:webHidden/>
            </w:rPr>
          </w:r>
          <w:r w:rsidR="00337C69" w:rsidRPr="00D60960">
            <w:rPr>
              <w:noProof/>
              <w:webHidden/>
            </w:rPr>
            <w:fldChar w:fldCharType="separate"/>
          </w:r>
          <w:ins w:id="76" w:author="Ec5-19 ec30103v(長岡高専)" w:date="2023-02-17T10:25:00Z">
            <w:r w:rsidR="00F326FC">
              <w:rPr>
                <w:noProof/>
                <w:webHidden/>
              </w:rPr>
              <w:t>15</w:t>
            </w:r>
          </w:ins>
          <w:ins w:id="77" w:author="Sano Yuma" w:date="2023-02-13T20:17:00Z">
            <w:del w:id="78" w:author="Ec5-19 ec30103v(長岡高専)" w:date="2023-02-17T10:24:00Z">
              <w:r w:rsidR="00B04A92" w:rsidDel="00F326FC">
                <w:rPr>
                  <w:noProof/>
                  <w:webHidden/>
                </w:rPr>
                <w:delText>15</w:delText>
              </w:r>
            </w:del>
          </w:ins>
          <w:del w:id="79" w:author="Ec5-19 ec30103v(長岡高専)" w:date="2023-02-17T10:24:00Z">
            <w:r w:rsidR="005B1E14" w:rsidRPr="00D60960" w:rsidDel="00F326FC">
              <w:rPr>
                <w:noProof/>
                <w:webHidden/>
              </w:rPr>
              <w:delText>11</w:delText>
            </w:r>
          </w:del>
          <w:r w:rsidR="00337C69" w:rsidRPr="00D60960">
            <w:rPr>
              <w:noProof/>
              <w:webHidden/>
            </w:rPr>
            <w:fldChar w:fldCharType="end"/>
          </w:r>
          <w:r>
            <w:rPr>
              <w:noProof/>
            </w:rPr>
            <w:fldChar w:fldCharType="end"/>
          </w:r>
        </w:p>
        <w:p w14:paraId="1A5F5896" w14:textId="023D98D6"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"_Toc126831147"</w:instrText>
          </w:r>
          <w:ins w:id="80" w:author="Ec5-19 ec30103v(長岡高専)" w:date="2023-02-17T10:24:00Z">
            <w:r w:rsidR="00F326FC">
              <w:rPr>
                <w:noProof/>
              </w:rPr>
            </w:r>
          </w:ins>
          <w:r>
            <w:rPr>
              <w:noProof/>
            </w:rPr>
            <w:fldChar w:fldCharType="separate"/>
          </w:r>
          <w:r w:rsidR="00337C69" w:rsidRPr="00D60960">
            <w:rPr>
              <w:rStyle w:val="a8"/>
              <w:rFonts w:eastAsiaTheme="minorHAnsi"/>
              <w:noProof/>
              <w:sz w:val="21"/>
              <w:szCs w:val="21"/>
            </w:rPr>
            <w:t>5.1　理論</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_Toc126831147 \h </w:instrText>
          </w:r>
          <w:r w:rsidR="00337C69" w:rsidRPr="00D60960">
            <w:rPr>
              <w:noProof/>
              <w:webHidden/>
              <w:sz w:val="21"/>
              <w:szCs w:val="21"/>
            </w:rPr>
          </w:r>
          <w:r w:rsidR="00337C69" w:rsidRPr="00D60960">
            <w:rPr>
              <w:noProof/>
              <w:webHidden/>
              <w:sz w:val="21"/>
              <w:szCs w:val="21"/>
            </w:rPr>
            <w:fldChar w:fldCharType="separate"/>
          </w:r>
          <w:ins w:id="81" w:author="Ec5-19 ec30103v(長岡高専)" w:date="2023-02-17T10:25:00Z">
            <w:r w:rsidR="00F326FC">
              <w:rPr>
                <w:noProof/>
                <w:webHidden/>
                <w:sz w:val="21"/>
                <w:szCs w:val="21"/>
              </w:rPr>
              <w:t>15</w:t>
            </w:r>
          </w:ins>
          <w:ins w:id="82" w:author="Sano Yuma" w:date="2023-02-13T20:17:00Z">
            <w:del w:id="83" w:author="Ec5-19 ec30103v(長岡高専)" w:date="2023-02-17T10:24:00Z">
              <w:r w:rsidR="00B04A92" w:rsidDel="00F326FC">
                <w:rPr>
                  <w:noProof/>
                  <w:webHidden/>
                  <w:sz w:val="21"/>
                  <w:szCs w:val="21"/>
                </w:rPr>
                <w:delText>15</w:delText>
              </w:r>
            </w:del>
          </w:ins>
          <w:del w:id="84" w:author="Ec5-19 ec30103v(長岡高専)" w:date="2023-02-17T10:24:00Z">
            <w:r w:rsidR="005B1E14" w:rsidRPr="00D60960" w:rsidDel="00F326FC">
              <w:rPr>
                <w:noProof/>
                <w:webHidden/>
                <w:sz w:val="21"/>
                <w:szCs w:val="21"/>
              </w:rPr>
              <w:delText>11</w:delText>
            </w:r>
          </w:del>
          <w:r w:rsidR="00337C69" w:rsidRPr="00D60960">
            <w:rPr>
              <w:noProof/>
              <w:webHidden/>
              <w:sz w:val="21"/>
              <w:szCs w:val="21"/>
            </w:rPr>
            <w:fldChar w:fldCharType="end"/>
          </w:r>
          <w:r>
            <w:rPr>
              <w:noProof/>
              <w:sz w:val="21"/>
              <w:szCs w:val="21"/>
            </w:rPr>
            <w:fldChar w:fldCharType="end"/>
          </w:r>
        </w:p>
        <w:p w14:paraId="56D63361" w14:textId="41427501"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"_Toc126831148"</w:instrText>
          </w:r>
          <w:ins w:id="85" w:author="Ec5-19 ec30103v(長岡高専)" w:date="2023-02-17T10:24:00Z">
            <w:r w:rsidR="00F326FC">
              <w:rPr>
                <w:noProof/>
              </w:rPr>
            </w:r>
          </w:ins>
          <w:r>
            <w:rPr>
              <w:noProof/>
            </w:rPr>
            <w:fldChar w:fldCharType="separate"/>
          </w:r>
          <w:r w:rsidR="00337C69" w:rsidRPr="00D60960">
            <w:rPr>
              <w:rStyle w:val="a8"/>
              <w:rFonts w:eastAsiaTheme="minorHAnsi"/>
              <w:noProof/>
              <w:sz w:val="21"/>
              <w:szCs w:val="21"/>
            </w:rPr>
            <w:t>5.2　カメラ座標系における直線定義</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_Toc126831148 \h </w:instrText>
          </w:r>
          <w:r w:rsidR="00337C69" w:rsidRPr="00D60960">
            <w:rPr>
              <w:noProof/>
              <w:webHidden/>
              <w:sz w:val="21"/>
              <w:szCs w:val="21"/>
            </w:rPr>
          </w:r>
          <w:r w:rsidR="00337C69" w:rsidRPr="00D60960">
            <w:rPr>
              <w:noProof/>
              <w:webHidden/>
              <w:sz w:val="21"/>
              <w:szCs w:val="21"/>
            </w:rPr>
            <w:fldChar w:fldCharType="separate"/>
          </w:r>
          <w:ins w:id="86" w:author="Ec5-19 ec30103v(長岡高専)" w:date="2023-02-17T10:25:00Z">
            <w:r w:rsidR="00F326FC">
              <w:rPr>
                <w:noProof/>
                <w:webHidden/>
                <w:sz w:val="21"/>
                <w:szCs w:val="21"/>
              </w:rPr>
              <w:t>15</w:t>
            </w:r>
          </w:ins>
          <w:ins w:id="87" w:author="Sano Yuma" w:date="2023-02-13T20:17:00Z">
            <w:del w:id="88" w:author="Ec5-19 ec30103v(長岡高専)" w:date="2023-02-17T10:24:00Z">
              <w:r w:rsidR="00B04A92" w:rsidDel="00F326FC">
                <w:rPr>
                  <w:noProof/>
                  <w:webHidden/>
                  <w:sz w:val="21"/>
                  <w:szCs w:val="21"/>
                </w:rPr>
                <w:delText>15</w:delText>
              </w:r>
            </w:del>
          </w:ins>
          <w:del w:id="89" w:author="Ec5-19 ec30103v(長岡高専)" w:date="2023-02-17T10:24:00Z">
            <w:r w:rsidR="005B1E14" w:rsidRPr="00D60960" w:rsidDel="00F326FC">
              <w:rPr>
                <w:noProof/>
                <w:webHidden/>
                <w:sz w:val="21"/>
                <w:szCs w:val="21"/>
              </w:rPr>
              <w:delText>11</w:delText>
            </w:r>
          </w:del>
          <w:r w:rsidR="00337C69" w:rsidRPr="00D60960">
            <w:rPr>
              <w:noProof/>
              <w:webHidden/>
              <w:sz w:val="21"/>
              <w:szCs w:val="21"/>
            </w:rPr>
            <w:fldChar w:fldCharType="end"/>
          </w:r>
          <w:r>
            <w:rPr>
              <w:noProof/>
              <w:sz w:val="21"/>
              <w:szCs w:val="21"/>
            </w:rPr>
            <w:fldChar w:fldCharType="end"/>
          </w:r>
        </w:p>
        <w:p w14:paraId="727DF59D" w14:textId="747F2385"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"_Toc126831149"</w:instrText>
          </w:r>
          <w:ins w:id="90" w:author="Ec5-19 ec30103v(長岡高専)" w:date="2023-02-17T10:24:00Z">
            <w:r w:rsidR="00F326FC">
              <w:rPr>
                <w:noProof/>
              </w:rPr>
            </w:r>
          </w:ins>
          <w:r>
            <w:rPr>
              <w:noProof/>
            </w:rPr>
            <w:fldChar w:fldCharType="separate"/>
          </w:r>
          <w:r w:rsidR="00337C69" w:rsidRPr="00D60960">
            <w:rPr>
              <w:rStyle w:val="a8"/>
              <w:rFonts w:eastAsiaTheme="minorHAnsi"/>
              <w:noProof/>
              <w:sz w:val="21"/>
              <w:szCs w:val="21"/>
            </w:rPr>
            <w:t>5.3　カメラ座標系から実空間座標系への変換</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_Toc126831149 \h </w:instrText>
          </w:r>
          <w:r w:rsidR="00337C69" w:rsidRPr="00D60960">
            <w:rPr>
              <w:noProof/>
              <w:webHidden/>
              <w:sz w:val="21"/>
              <w:szCs w:val="21"/>
            </w:rPr>
          </w:r>
          <w:r w:rsidR="00337C69" w:rsidRPr="00D60960">
            <w:rPr>
              <w:noProof/>
              <w:webHidden/>
              <w:sz w:val="21"/>
              <w:szCs w:val="21"/>
            </w:rPr>
            <w:fldChar w:fldCharType="separate"/>
          </w:r>
          <w:ins w:id="91" w:author="Ec5-19 ec30103v(長岡高専)" w:date="2023-02-17T10:25:00Z">
            <w:r w:rsidR="00F326FC">
              <w:rPr>
                <w:noProof/>
                <w:webHidden/>
                <w:sz w:val="21"/>
                <w:szCs w:val="21"/>
              </w:rPr>
              <w:t>16</w:t>
            </w:r>
          </w:ins>
          <w:ins w:id="92" w:author="Sano Yuma" w:date="2023-02-13T20:17:00Z">
            <w:del w:id="93" w:author="Ec5-19 ec30103v(長岡高専)" w:date="2023-02-17T10:24:00Z">
              <w:r w:rsidR="00B04A92" w:rsidDel="00F326FC">
                <w:rPr>
                  <w:noProof/>
                  <w:webHidden/>
                  <w:sz w:val="21"/>
                  <w:szCs w:val="21"/>
                </w:rPr>
                <w:delText>16</w:delText>
              </w:r>
            </w:del>
          </w:ins>
          <w:del w:id="94" w:author="Ec5-19 ec30103v(長岡高専)" w:date="2023-02-17T10:24:00Z">
            <w:r w:rsidR="005B1E14" w:rsidRPr="00D60960" w:rsidDel="00F326FC">
              <w:rPr>
                <w:noProof/>
                <w:webHidden/>
                <w:sz w:val="21"/>
                <w:szCs w:val="21"/>
              </w:rPr>
              <w:delText>12</w:delText>
            </w:r>
          </w:del>
          <w:r w:rsidR="00337C69" w:rsidRPr="00D60960">
            <w:rPr>
              <w:noProof/>
              <w:webHidden/>
              <w:sz w:val="21"/>
              <w:szCs w:val="21"/>
            </w:rPr>
            <w:fldChar w:fldCharType="end"/>
          </w:r>
          <w:r>
            <w:rPr>
              <w:noProof/>
              <w:sz w:val="21"/>
              <w:szCs w:val="21"/>
            </w:rPr>
            <w:fldChar w:fldCharType="end"/>
          </w:r>
        </w:p>
        <w:p w14:paraId="65447F05" w14:textId="46D34201"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"_Toc126831150"</w:instrText>
          </w:r>
          <w:ins w:id="95" w:author="Ec5-19 ec30103v(長岡高専)" w:date="2023-02-17T10:24:00Z">
            <w:r w:rsidR="00F326FC">
              <w:rPr>
                <w:noProof/>
              </w:rPr>
            </w:r>
          </w:ins>
          <w:r>
            <w:rPr>
              <w:noProof/>
            </w:rPr>
            <w:fldChar w:fldCharType="separate"/>
          </w:r>
          <w:r w:rsidR="00337C69" w:rsidRPr="00D60960">
            <w:rPr>
              <w:rStyle w:val="a8"/>
              <w:rFonts w:eastAsiaTheme="minorHAnsi"/>
              <w:noProof/>
              <w:sz w:val="21"/>
              <w:szCs w:val="21"/>
            </w:rPr>
            <w:t>5.4　反復による選手位置の算出</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_Toc126831150 \h </w:instrText>
          </w:r>
          <w:r w:rsidR="00337C69" w:rsidRPr="00D60960">
            <w:rPr>
              <w:noProof/>
              <w:webHidden/>
              <w:sz w:val="21"/>
              <w:szCs w:val="21"/>
            </w:rPr>
          </w:r>
          <w:r w:rsidR="00337C69" w:rsidRPr="00D60960">
            <w:rPr>
              <w:noProof/>
              <w:webHidden/>
              <w:sz w:val="21"/>
              <w:szCs w:val="21"/>
            </w:rPr>
            <w:fldChar w:fldCharType="separate"/>
          </w:r>
          <w:ins w:id="96" w:author="Ec5-19 ec30103v(長岡高専)" w:date="2023-02-17T10:25:00Z">
            <w:r w:rsidR="00F326FC">
              <w:rPr>
                <w:noProof/>
                <w:webHidden/>
                <w:sz w:val="21"/>
                <w:szCs w:val="21"/>
              </w:rPr>
              <w:t>16</w:t>
            </w:r>
          </w:ins>
          <w:ins w:id="97" w:author="Sano Yuma" w:date="2023-02-13T20:17:00Z">
            <w:del w:id="98" w:author="Ec5-19 ec30103v(長岡高専)" w:date="2023-02-17T10:24:00Z">
              <w:r w:rsidR="00B04A92" w:rsidDel="00F326FC">
                <w:rPr>
                  <w:noProof/>
                  <w:webHidden/>
                  <w:sz w:val="21"/>
                  <w:szCs w:val="21"/>
                </w:rPr>
                <w:delText>16</w:delText>
              </w:r>
            </w:del>
          </w:ins>
          <w:del w:id="99" w:author="Ec5-19 ec30103v(長岡高専)" w:date="2023-02-17T10:24:00Z">
            <w:r w:rsidR="005B1E14" w:rsidRPr="00D60960" w:rsidDel="00F326FC">
              <w:rPr>
                <w:noProof/>
                <w:webHidden/>
                <w:sz w:val="21"/>
                <w:szCs w:val="21"/>
              </w:rPr>
              <w:delText>12</w:delText>
            </w:r>
          </w:del>
          <w:r w:rsidR="00337C69" w:rsidRPr="00D60960">
            <w:rPr>
              <w:noProof/>
              <w:webHidden/>
              <w:sz w:val="21"/>
              <w:szCs w:val="21"/>
            </w:rPr>
            <w:fldChar w:fldCharType="end"/>
          </w:r>
          <w:r>
            <w:rPr>
              <w:noProof/>
              <w:sz w:val="21"/>
              <w:szCs w:val="21"/>
            </w:rPr>
            <w:fldChar w:fldCharType="end"/>
          </w:r>
        </w:p>
        <w:p w14:paraId="0FC9CDBE" w14:textId="2CAEA25A"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"_Toc126831151"</w:instrText>
          </w:r>
          <w:ins w:id="100" w:author="Ec5-19 ec30103v(長岡高専)" w:date="2023-02-17T10:24:00Z">
            <w:r w:rsidR="00F326FC">
              <w:rPr>
                <w:noProof/>
              </w:rPr>
            </w:r>
          </w:ins>
          <w:r>
            <w:rPr>
              <w:noProof/>
            </w:rPr>
            <w:fldChar w:fldCharType="separate"/>
          </w:r>
          <w:r w:rsidR="00337C69" w:rsidRPr="00D60960">
            <w:rPr>
              <w:rStyle w:val="a8"/>
              <w:rFonts w:eastAsiaTheme="minorHAnsi"/>
              <w:noProof/>
              <w:sz w:val="21"/>
              <w:szCs w:val="21"/>
            </w:rPr>
            <w:t>5.5　解析的な選手位置の算出</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_Toc126831151 \h </w:instrText>
          </w:r>
          <w:r w:rsidR="00337C69" w:rsidRPr="00D60960">
            <w:rPr>
              <w:noProof/>
              <w:webHidden/>
              <w:sz w:val="21"/>
              <w:szCs w:val="21"/>
            </w:rPr>
          </w:r>
          <w:r w:rsidR="00337C69" w:rsidRPr="00D60960">
            <w:rPr>
              <w:noProof/>
              <w:webHidden/>
              <w:sz w:val="21"/>
              <w:szCs w:val="21"/>
            </w:rPr>
            <w:fldChar w:fldCharType="separate"/>
          </w:r>
          <w:ins w:id="101" w:author="Ec5-19 ec30103v(長岡高専)" w:date="2023-02-17T10:25:00Z">
            <w:r w:rsidR="00F326FC">
              <w:rPr>
                <w:noProof/>
                <w:webHidden/>
                <w:sz w:val="21"/>
                <w:szCs w:val="21"/>
              </w:rPr>
              <w:t>17</w:t>
            </w:r>
          </w:ins>
          <w:ins w:id="102" w:author="Sano Yuma" w:date="2023-02-13T20:17:00Z">
            <w:del w:id="103" w:author="Ec5-19 ec30103v(長岡高専)" w:date="2023-02-17T10:24:00Z">
              <w:r w:rsidR="00B04A92" w:rsidDel="00F326FC">
                <w:rPr>
                  <w:noProof/>
                  <w:webHidden/>
                  <w:sz w:val="21"/>
                  <w:szCs w:val="21"/>
                </w:rPr>
                <w:delText>17</w:delText>
              </w:r>
            </w:del>
          </w:ins>
          <w:del w:id="104" w:author="Ec5-19 ec30103v(長岡高専)" w:date="2023-02-17T10:24:00Z">
            <w:r w:rsidR="005B1E14" w:rsidRPr="00D60960" w:rsidDel="00F326FC">
              <w:rPr>
                <w:noProof/>
                <w:webHidden/>
                <w:sz w:val="21"/>
                <w:szCs w:val="21"/>
              </w:rPr>
              <w:delText>13</w:delText>
            </w:r>
          </w:del>
          <w:r w:rsidR="00337C69" w:rsidRPr="00D60960">
            <w:rPr>
              <w:noProof/>
              <w:webHidden/>
              <w:sz w:val="21"/>
              <w:szCs w:val="21"/>
            </w:rPr>
            <w:fldChar w:fldCharType="end"/>
          </w:r>
          <w:r>
            <w:rPr>
              <w:noProof/>
              <w:sz w:val="21"/>
              <w:szCs w:val="21"/>
            </w:rPr>
            <w:fldChar w:fldCharType="end"/>
          </w:r>
        </w:p>
        <w:p w14:paraId="4BE6AD37" w14:textId="39DDCF98" w:rsidR="00337C69" w:rsidRPr="00D60960" w:rsidRDefault="00000000" w:rsidP="00534DCE">
          <w:pPr>
            <w:pStyle w:val="11"/>
            <w:spacing w:line="0" w:lineRule="atLeast"/>
            <w:rPr>
              <w:rFonts w:cstheme="minorBidi"/>
              <w:noProof/>
              <w:kern w:val="2"/>
              <w:sz w:val="20"/>
            </w:rPr>
          </w:pPr>
          <w:r>
            <w:rPr>
              <w:noProof/>
            </w:rPr>
            <w:fldChar w:fldCharType="begin"/>
          </w:r>
          <w:r>
            <w:rPr>
              <w:noProof/>
            </w:rPr>
            <w:instrText>HYPERLINK \l "_Toc126831152"</w:instrText>
          </w:r>
          <w:ins w:id="105" w:author="Ec5-19 ec30103v(長岡高専)" w:date="2023-02-17T10:24:00Z">
            <w:r w:rsidR="00F326FC">
              <w:rPr>
                <w:noProof/>
              </w:rPr>
            </w:r>
          </w:ins>
          <w:r>
            <w:rPr>
              <w:noProof/>
            </w:rPr>
            <w:fldChar w:fldCharType="separate"/>
          </w:r>
          <w:r w:rsidR="00337C69" w:rsidRPr="00D60960">
            <w:rPr>
              <w:rStyle w:val="a8"/>
              <w:rFonts w:eastAsiaTheme="minorHAnsi"/>
              <w:noProof/>
              <w:sz w:val="21"/>
              <w:szCs w:val="21"/>
            </w:rPr>
            <w:t>第6章</w:t>
          </w:r>
          <w:r w:rsidR="002F46E3" w:rsidRPr="00D60960">
            <w:rPr>
              <w:rStyle w:val="a8"/>
              <w:rFonts w:eastAsiaTheme="minorHAnsi" w:hint="eastAsia"/>
              <w:noProof/>
              <w:sz w:val="21"/>
              <w:szCs w:val="21"/>
            </w:rPr>
            <w:t xml:space="preserve">　研究結果</w:t>
          </w:r>
          <w:r w:rsidR="00337C69" w:rsidRPr="00D60960">
            <w:rPr>
              <w:noProof/>
              <w:webHidden/>
            </w:rPr>
            <w:tab/>
          </w:r>
          <w:r w:rsidR="00337C69" w:rsidRPr="00D60960">
            <w:rPr>
              <w:noProof/>
              <w:webHidden/>
            </w:rPr>
            <w:fldChar w:fldCharType="begin"/>
          </w:r>
          <w:r w:rsidR="00337C69" w:rsidRPr="00D60960">
            <w:rPr>
              <w:noProof/>
              <w:webHidden/>
            </w:rPr>
            <w:instrText xml:space="preserve"> PAGEREF _Toc126831152 \h </w:instrText>
          </w:r>
          <w:r w:rsidR="00337C69" w:rsidRPr="00D60960">
            <w:rPr>
              <w:noProof/>
              <w:webHidden/>
            </w:rPr>
          </w:r>
          <w:r w:rsidR="00337C69" w:rsidRPr="00D60960">
            <w:rPr>
              <w:noProof/>
              <w:webHidden/>
            </w:rPr>
            <w:fldChar w:fldCharType="separate"/>
          </w:r>
          <w:ins w:id="106" w:author="Ec5-19 ec30103v(長岡高専)" w:date="2023-02-17T10:25:00Z">
            <w:r w:rsidR="00F326FC">
              <w:rPr>
                <w:noProof/>
                <w:webHidden/>
              </w:rPr>
              <w:t>18</w:t>
            </w:r>
          </w:ins>
          <w:ins w:id="107" w:author="Sano Yuma" w:date="2023-02-13T20:17:00Z">
            <w:del w:id="108" w:author="Ec5-19 ec30103v(長岡高専)" w:date="2023-02-17T10:24:00Z">
              <w:r w:rsidR="00B04A92" w:rsidDel="00F326FC">
                <w:rPr>
                  <w:noProof/>
                  <w:webHidden/>
                </w:rPr>
                <w:delText>18</w:delText>
              </w:r>
            </w:del>
          </w:ins>
          <w:del w:id="109" w:author="Ec5-19 ec30103v(長岡高専)" w:date="2023-02-17T10:24:00Z">
            <w:r w:rsidR="005B1E14" w:rsidRPr="00D60960" w:rsidDel="00F326FC">
              <w:rPr>
                <w:noProof/>
                <w:webHidden/>
              </w:rPr>
              <w:delText>14</w:delText>
            </w:r>
          </w:del>
          <w:r w:rsidR="00337C69" w:rsidRPr="00D60960">
            <w:rPr>
              <w:noProof/>
              <w:webHidden/>
            </w:rPr>
            <w:fldChar w:fldCharType="end"/>
          </w:r>
          <w:r>
            <w:rPr>
              <w:noProof/>
            </w:rPr>
            <w:fldChar w:fldCharType="end"/>
          </w:r>
        </w:p>
        <w:p w14:paraId="6B9003D9" w14:textId="6106CA75"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"_Toc126831153"</w:instrText>
          </w:r>
          <w:ins w:id="110" w:author="Ec5-19 ec30103v(長岡高専)" w:date="2023-02-17T10:24:00Z">
            <w:r w:rsidR="00F326FC">
              <w:rPr>
                <w:noProof/>
              </w:rPr>
            </w:r>
          </w:ins>
          <w:r>
            <w:rPr>
              <w:noProof/>
            </w:rPr>
            <w:fldChar w:fldCharType="separate"/>
          </w:r>
          <w:r w:rsidR="00337C69" w:rsidRPr="00D60960">
            <w:rPr>
              <w:rStyle w:val="a8"/>
              <w:rFonts w:eastAsiaTheme="minorHAnsi"/>
              <w:noProof/>
              <w:sz w:val="21"/>
              <w:szCs w:val="21"/>
            </w:rPr>
            <w:t>6.1　カメラキャリブレーション</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_Toc126831153 \h </w:instrText>
          </w:r>
          <w:r w:rsidR="00337C69" w:rsidRPr="00D60960">
            <w:rPr>
              <w:noProof/>
              <w:webHidden/>
              <w:sz w:val="21"/>
              <w:szCs w:val="21"/>
            </w:rPr>
          </w:r>
          <w:r w:rsidR="00337C69" w:rsidRPr="00D60960">
            <w:rPr>
              <w:noProof/>
              <w:webHidden/>
              <w:sz w:val="21"/>
              <w:szCs w:val="21"/>
            </w:rPr>
            <w:fldChar w:fldCharType="separate"/>
          </w:r>
          <w:ins w:id="111" w:author="Ec5-19 ec30103v(長岡高専)" w:date="2023-02-17T10:25:00Z">
            <w:r w:rsidR="00F326FC">
              <w:rPr>
                <w:noProof/>
                <w:webHidden/>
                <w:sz w:val="21"/>
                <w:szCs w:val="21"/>
              </w:rPr>
              <w:t>18</w:t>
            </w:r>
          </w:ins>
          <w:ins w:id="112" w:author="Sano Yuma" w:date="2023-02-13T20:17:00Z">
            <w:del w:id="113" w:author="Ec5-19 ec30103v(長岡高専)" w:date="2023-02-17T10:24:00Z">
              <w:r w:rsidR="00B04A92" w:rsidDel="00F326FC">
                <w:rPr>
                  <w:noProof/>
                  <w:webHidden/>
                  <w:sz w:val="21"/>
                  <w:szCs w:val="21"/>
                </w:rPr>
                <w:delText>18</w:delText>
              </w:r>
            </w:del>
          </w:ins>
          <w:del w:id="114" w:author="Ec5-19 ec30103v(長岡高専)" w:date="2023-02-17T10:24:00Z">
            <w:r w:rsidR="005B1E14" w:rsidRPr="00D60960" w:rsidDel="00F326FC">
              <w:rPr>
                <w:noProof/>
                <w:webHidden/>
                <w:sz w:val="21"/>
                <w:szCs w:val="21"/>
              </w:rPr>
              <w:delText>14</w:delText>
            </w:r>
          </w:del>
          <w:r w:rsidR="00337C69" w:rsidRPr="00D60960">
            <w:rPr>
              <w:noProof/>
              <w:webHidden/>
              <w:sz w:val="21"/>
              <w:szCs w:val="21"/>
            </w:rPr>
            <w:fldChar w:fldCharType="end"/>
          </w:r>
          <w:r>
            <w:rPr>
              <w:noProof/>
              <w:sz w:val="21"/>
              <w:szCs w:val="21"/>
            </w:rPr>
            <w:fldChar w:fldCharType="end"/>
          </w:r>
        </w:p>
        <w:p w14:paraId="0EF0991E" w14:textId="633F666F"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"_Toc126831154"</w:instrText>
          </w:r>
          <w:ins w:id="115" w:author="Ec5-19 ec30103v(長岡高専)" w:date="2023-02-17T10:24:00Z">
            <w:r w:rsidR="00F326FC">
              <w:rPr>
                <w:noProof/>
              </w:rPr>
            </w:r>
          </w:ins>
          <w:r>
            <w:rPr>
              <w:noProof/>
            </w:rPr>
            <w:fldChar w:fldCharType="separate"/>
          </w:r>
          <w:r w:rsidR="00337C69" w:rsidRPr="00D60960">
            <w:rPr>
              <w:rStyle w:val="a8"/>
              <w:rFonts w:eastAsiaTheme="minorHAnsi"/>
              <w:noProof/>
              <w:sz w:val="21"/>
              <w:szCs w:val="21"/>
            </w:rPr>
            <w:t>6.2　AlphaPoseによる選手の姿勢推定と追跡結果</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_Toc126831154 \h </w:instrText>
          </w:r>
          <w:r w:rsidR="00337C69" w:rsidRPr="00D60960">
            <w:rPr>
              <w:noProof/>
              <w:webHidden/>
              <w:sz w:val="21"/>
              <w:szCs w:val="21"/>
            </w:rPr>
          </w:r>
          <w:r w:rsidR="00337C69" w:rsidRPr="00D60960">
            <w:rPr>
              <w:noProof/>
              <w:webHidden/>
              <w:sz w:val="21"/>
              <w:szCs w:val="21"/>
            </w:rPr>
            <w:fldChar w:fldCharType="separate"/>
          </w:r>
          <w:ins w:id="116" w:author="Ec5-19 ec30103v(長岡高専)" w:date="2023-02-17T10:25:00Z">
            <w:r w:rsidR="00F326FC">
              <w:rPr>
                <w:noProof/>
                <w:webHidden/>
                <w:sz w:val="21"/>
                <w:szCs w:val="21"/>
              </w:rPr>
              <w:t>18</w:t>
            </w:r>
          </w:ins>
          <w:ins w:id="117" w:author="Sano Yuma" w:date="2023-02-13T20:17:00Z">
            <w:del w:id="118" w:author="Ec5-19 ec30103v(長岡高専)" w:date="2023-02-17T10:24:00Z">
              <w:r w:rsidR="00B04A92" w:rsidDel="00F326FC">
                <w:rPr>
                  <w:noProof/>
                  <w:webHidden/>
                  <w:sz w:val="21"/>
                  <w:szCs w:val="21"/>
                </w:rPr>
                <w:delText>18</w:delText>
              </w:r>
            </w:del>
          </w:ins>
          <w:del w:id="119" w:author="Ec5-19 ec30103v(長岡高専)" w:date="2023-02-17T10:24:00Z">
            <w:r w:rsidR="005B1E14" w:rsidRPr="00D60960" w:rsidDel="00F326FC">
              <w:rPr>
                <w:noProof/>
                <w:webHidden/>
                <w:sz w:val="21"/>
                <w:szCs w:val="21"/>
              </w:rPr>
              <w:delText>14</w:delText>
            </w:r>
          </w:del>
          <w:r w:rsidR="00337C69" w:rsidRPr="00D60960">
            <w:rPr>
              <w:noProof/>
              <w:webHidden/>
              <w:sz w:val="21"/>
              <w:szCs w:val="21"/>
            </w:rPr>
            <w:fldChar w:fldCharType="end"/>
          </w:r>
          <w:r>
            <w:rPr>
              <w:noProof/>
              <w:sz w:val="21"/>
              <w:szCs w:val="21"/>
            </w:rPr>
            <w:fldChar w:fldCharType="end"/>
          </w:r>
        </w:p>
        <w:p w14:paraId="3F2EBBFC" w14:textId="2EC12B54" w:rsidR="00337C69" w:rsidRPr="00D60960" w:rsidRDefault="00000000" w:rsidP="00534DCE">
          <w:pPr>
            <w:pStyle w:val="21"/>
            <w:spacing w:line="0" w:lineRule="atLeast"/>
            <w:rPr>
              <w:rFonts w:cstheme="minorBidi"/>
              <w:noProof/>
              <w:kern w:val="2"/>
              <w:sz w:val="20"/>
              <w:szCs w:val="21"/>
            </w:rPr>
          </w:pPr>
          <w:r>
            <w:rPr>
              <w:noProof/>
            </w:rPr>
            <w:lastRenderedPageBreak/>
            <w:fldChar w:fldCharType="begin"/>
          </w:r>
          <w:r>
            <w:rPr>
              <w:noProof/>
            </w:rPr>
            <w:instrText>HYPERLINK \l "_Toc126831155"</w:instrText>
          </w:r>
          <w:ins w:id="120" w:author="Ec5-19 ec30103v(長岡高専)" w:date="2023-02-17T10:24:00Z">
            <w:r w:rsidR="00F326FC">
              <w:rPr>
                <w:noProof/>
              </w:rPr>
            </w:r>
          </w:ins>
          <w:r>
            <w:rPr>
              <w:noProof/>
            </w:rPr>
            <w:fldChar w:fldCharType="separate"/>
          </w:r>
          <w:r w:rsidR="00337C69" w:rsidRPr="00D60960">
            <w:rPr>
              <w:rStyle w:val="a8"/>
              <w:rFonts w:eastAsiaTheme="minorHAnsi"/>
              <w:noProof/>
              <w:sz w:val="21"/>
              <w:szCs w:val="21"/>
            </w:rPr>
            <w:t>6.3　選手位置の算出における処理時間</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_Toc126831155 \h </w:instrText>
          </w:r>
          <w:r w:rsidR="00337C69" w:rsidRPr="00D60960">
            <w:rPr>
              <w:noProof/>
              <w:webHidden/>
              <w:sz w:val="21"/>
              <w:szCs w:val="21"/>
            </w:rPr>
          </w:r>
          <w:r w:rsidR="00337C69" w:rsidRPr="00D60960">
            <w:rPr>
              <w:noProof/>
              <w:webHidden/>
              <w:sz w:val="21"/>
              <w:szCs w:val="21"/>
            </w:rPr>
            <w:fldChar w:fldCharType="separate"/>
          </w:r>
          <w:ins w:id="121" w:author="Ec5-19 ec30103v(長岡高専)" w:date="2023-02-17T10:25:00Z">
            <w:r w:rsidR="00F326FC">
              <w:rPr>
                <w:noProof/>
                <w:webHidden/>
                <w:sz w:val="21"/>
                <w:szCs w:val="21"/>
              </w:rPr>
              <w:t>20</w:t>
            </w:r>
          </w:ins>
          <w:ins w:id="122" w:author="Sano Yuma" w:date="2023-02-13T20:17:00Z">
            <w:del w:id="123" w:author="Ec5-19 ec30103v(長岡高専)" w:date="2023-02-17T10:24:00Z">
              <w:r w:rsidR="00B04A92" w:rsidDel="00F326FC">
                <w:rPr>
                  <w:noProof/>
                  <w:webHidden/>
                  <w:sz w:val="21"/>
                  <w:szCs w:val="21"/>
                </w:rPr>
                <w:delText>20</w:delText>
              </w:r>
            </w:del>
          </w:ins>
          <w:del w:id="124" w:author="Ec5-19 ec30103v(長岡高専)" w:date="2023-02-17T10:24:00Z">
            <w:r w:rsidR="005B1E14" w:rsidRPr="00D60960" w:rsidDel="00F326FC">
              <w:rPr>
                <w:noProof/>
                <w:webHidden/>
                <w:sz w:val="21"/>
                <w:szCs w:val="21"/>
              </w:rPr>
              <w:delText>15</w:delText>
            </w:r>
          </w:del>
          <w:r w:rsidR="00337C69" w:rsidRPr="00D60960">
            <w:rPr>
              <w:noProof/>
              <w:webHidden/>
              <w:sz w:val="21"/>
              <w:szCs w:val="21"/>
            </w:rPr>
            <w:fldChar w:fldCharType="end"/>
          </w:r>
          <w:r>
            <w:rPr>
              <w:noProof/>
              <w:sz w:val="21"/>
              <w:szCs w:val="21"/>
            </w:rPr>
            <w:fldChar w:fldCharType="end"/>
          </w:r>
        </w:p>
        <w:p w14:paraId="7EEE9333" w14:textId="221CBF54"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"_Toc126831156"</w:instrText>
          </w:r>
          <w:ins w:id="125" w:author="Ec5-19 ec30103v(長岡高専)" w:date="2023-02-17T10:24:00Z">
            <w:r w:rsidR="00F326FC">
              <w:rPr>
                <w:noProof/>
              </w:rPr>
            </w:r>
          </w:ins>
          <w:r>
            <w:rPr>
              <w:noProof/>
            </w:rPr>
            <w:fldChar w:fldCharType="separate"/>
          </w:r>
          <w:r w:rsidR="00337C69" w:rsidRPr="00D60960">
            <w:rPr>
              <w:rStyle w:val="a8"/>
              <w:rFonts w:eastAsiaTheme="minorHAnsi"/>
              <w:noProof/>
              <w:sz w:val="21"/>
              <w:szCs w:val="21"/>
            </w:rPr>
            <w:t>6.4　手動による選手対応付けを行った際の推定結果</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_Toc126831156 \h </w:instrText>
          </w:r>
          <w:r w:rsidR="00337C69" w:rsidRPr="00D60960">
            <w:rPr>
              <w:noProof/>
              <w:webHidden/>
              <w:sz w:val="21"/>
              <w:szCs w:val="21"/>
            </w:rPr>
          </w:r>
          <w:r w:rsidR="00337C69" w:rsidRPr="00D60960">
            <w:rPr>
              <w:noProof/>
              <w:webHidden/>
              <w:sz w:val="21"/>
              <w:szCs w:val="21"/>
            </w:rPr>
            <w:fldChar w:fldCharType="separate"/>
          </w:r>
          <w:ins w:id="126" w:author="Ec5-19 ec30103v(長岡高専)" w:date="2023-02-17T10:25:00Z">
            <w:r w:rsidR="00F326FC">
              <w:rPr>
                <w:noProof/>
                <w:webHidden/>
                <w:sz w:val="21"/>
                <w:szCs w:val="21"/>
              </w:rPr>
              <w:t>21</w:t>
            </w:r>
          </w:ins>
          <w:ins w:id="127" w:author="Sano Yuma" w:date="2023-02-13T20:17:00Z">
            <w:del w:id="128" w:author="Ec5-19 ec30103v(長岡高専)" w:date="2023-02-17T10:24:00Z">
              <w:r w:rsidR="00B04A92" w:rsidDel="00F326FC">
                <w:rPr>
                  <w:noProof/>
                  <w:webHidden/>
                  <w:sz w:val="21"/>
                  <w:szCs w:val="21"/>
                </w:rPr>
                <w:delText>20</w:delText>
              </w:r>
            </w:del>
          </w:ins>
          <w:del w:id="129" w:author="Ec5-19 ec30103v(長岡高専)" w:date="2023-02-17T10:24:00Z">
            <w:r w:rsidR="005B1E14" w:rsidRPr="00D60960" w:rsidDel="00F326FC">
              <w:rPr>
                <w:noProof/>
                <w:webHidden/>
                <w:sz w:val="21"/>
                <w:szCs w:val="21"/>
              </w:rPr>
              <w:delText>16</w:delText>
            </w:r>
          </w:del>
          <w:r w:rsidR="00337C69" w:rsidRPr="00D60960">
            <w:rPr>
              <w:noProof/>
              <w:webHidden/>
              <w:sz w:val="21"/>
              <w:szCs w:val="21"/>
            </w:rPr>
            <w:fldChar w:fldCharType="end"/>
          </w:r>
          <w:r>
            <w:rPr>
              <w:noProof/>
              <w:sz w:val="21"/>
              <w:szCs w:val="21"/>
            </w:rPr>
            <w:fldChar w:fldCharType="end"/>
          </w:r>
        </w:p>
        <w:p w14:paraId="219217DF" w14:textId="36D5FD8F"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"_Toc126831157"</w:instrText>
          </w:r>
          <w:ins w:id="130" w:author="Ec5-19 ec30103v(長岡高専)" w:date="2023-02-17T10:24:00Z">
            <w:r w:rsidR="00F326FC">
              <w:rPr>
                <w:noProof/>
              </w:rPr>
            </w:r>
          </w:ins>
          <w:r>
            <w:rPr>
              <w:noProof/>
            </w:rPr>
            <w:fldChar w:fldCharType="separate"/>
          </w:r>
          <w:r w:rsidR="00337C69" w:rsidRPr="00D60960">
            <w:rPr>
              <w:rStyle w:val="a8"/>
              <w:rFonts w:eastAsiaTheme="minorHAnsi"/>
              <w:noProof/>
              <w:sz w:val="21"/>
              <w:szCs w:val="21"/>
            </w:rPr>
            <w:t>6.5　自動による選手対応付けを行った際の推定結果</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_Toc126831157 \h </w:instrText>
          </w:r>
          <w:r w:rsidR="00337C69" w:rsidRPr="00D60960">
            <w:rPr>
              <w:noProof/>
              <w:webHidden/>
              <w:sz w:val="21"/>
              <w:szCs w:val="21"/>
            </w:rPr>
          </w:r>
          <w:r w:rsidR="00337C69" w:rsidRPr="00D60960">
            <w:rPr>
              <w:noProof/>
              <w:webHidden/>
              <w:sz w:val="21"/>
              <w:szCs w:val="21"/>
            </w:rPr>
            <w:fldChar w:fldCharType="separate"/>
          </w:r>
          <w:ins w:id="131" w:author="Ec5-19 ec30103v(長岡高専)" w:date="2023-02-17T10:25:00Z">
            <w:r w:rsidR="00F326FC">
              <w:rPr>
                <w:noProof/>
                <w:webHidden/>
                <w:sz w:val="21"/>
                <w:szCs w:val="21"/>
              </w:rPr>
              <w:t>22</w:t>
            </w:r>
          </w:ins>
          <w:ins w:id="132" w:author="Sano Yuma" w:date="2023-02-13T20:17:00Z">
            <w:del w:id="133" w:author="Ec5-19 ec30103v(長岡高専)" w:date="2023-02-17T10:24:00Z">
              <w:r w:rsidR="00B04A92" w:rsidDel="00F326FC">
                <w:rPr>
                  <w:noProof/>
                  <w:webHidden/>
                  <w:sz w:val="21"/>
                  <w:szCs w:val="21"/>
                </w:rPr>
                <w:delText>21</w:delText>
              </w:r>
            </w:del>
          </w:ins>
          <w:del w:id="134" w:author="Ec5-19 ec30103v(長岡高専)" w:date="2023-02-17T10:24:00Z">
            <w:r w:rsidR="005B1E14" w:rsidRPr="00D60960" w:rsidDel="00F326FC">
              <w:rPr>
                <w:noProof/>
                <w:webHidden/>
                <w:sz w:val="21"/>
                <w:szCs w:val="21"/>
              </w:rPr>
              <w:delText>17</w:delText>
            </w:r>
          </w:del>
          <w:r w:rsidR="00337C69" w:rsidRPr="00D60960">
            <w:rPr>
              <w:noProof/>
              <w:webHidden/>
              <w:sz w:val="21"/>
              <w:szCs w:val="21"/>
            </w:rPr>
            <w:fldChar w:fldCharType="end"/>
          </w:r>
          <w:r>
            <w:rPr>
              <w:noProof/>
              <w:sz w:val="21"/>
              <w:szCs w:val="21"/>
            </w:rPr>
            <w:fldChar w:fldCharType="end"/>
          </w:r>
        </w:p>
        <w:p w14:paraId="7CAA81BA" w14:textId="5809FD2B" w:rsidR="00337C69" w:rsidRPr="00D60960" w:rsidRDefault="00000000" w:rsidP="00534DCE">
          <w:pPr>
            <w:pStyle w:val="11"/>
            <w:spacing w:line="0" w:lineRule="atLeast"/>
            <w:rPr>
              <w:rFonts w:cstheme="minorBidi"/>
              <w:noProof/>
              <w:kern w:val="2"/>
              <w:sz w:val="20"/>
            </w:rPr>
          </w:pPr>
          <w:r>
            <w:rPr>
              <w:noProof/>
            </w:rPr>
            <w:fldChar w:fldCharType="begin"/>
          </w:r>
          <w:r>
            <w:rPr>
              <w:noProof/>
            </w:rPr>
            <w:instrText>HYPERLINK \l "_Toc126831158"</w:instrText>
          </w:r>
          <w:ins w:id="135" w:author="Ec5-19 ec30103v(長岡高専)" w:date="2023-02-17T10:24:00Z">
            <w:r w:rsidR="00F326FC">
              <w:rPr>
                <w:noProof/>
              </w:rPr>
            </w:r>
          </w:ins>
          <w:r>
            <w:rPr>
              <w:noProof/>
            </w:rPr>
            <w:fldChar w:fldCharType="separate"/>
          </w:r>
          <w:r w:rsidR="00337C69" w:rsidRPr="00D60960">
            <w:rPr>
              <w:rStyle w:val="a8"/>
              <w:rFonts w:eastAsiaTheme="minorHAnsi"/>
              <w:noProof/>
              <w:sz w:val="21"/>
              <w:szCs w:val="21"/>
            </w:rPr>
            <w:t>第7章</w:t>
          </w:r>
          <w:r w:rsidR="002F46E3" w:rsidRPr="00D60960">
            <w:rPr>
              <w:rStyle w:val="a8"/>
              <w:rFonts w:eastAsiaTheme="minorHAnsi" w:hint="eastAsia"/>
              <w:noProof/>
              <w:sz w:val="21"/>
              <w:szCs w:val="21"/>
            </w:rPr>
            <w:t xml:space="preserve">　結論</w:t>
          </w:r>
          <w:r w:rsidR="00337C69" w:rsidRPr="00D60960">
            <w:rPr>
              <w:noProof/>
              <w:webHidden/>
            </w:rPr>
            <w:tab/>
          </w:r>
          <w:r w:rsidR="00337C69" w:rsidRPr="00D60960">
            <w:rPr>
              <w:noProof/>
              <w:webHidden/>
            </w:rPr>
            <w:fldChar w:fldCharType="begin"/>
          </w:r>
          <w:r w:rsidR="00337C69" w:rsidRPr="00D60960">
            <w:rPr>
              <w:noProof/>
              <w:webHidden/>
            </w:rPr>
            <w:instrText xml:space="preserve"> PAGEREF _Toc126831158 \h </w:instrText>
          </w:r>
          <w:r w:rsidR="00337C69" w:rsidRPr="00D60960">
            <w:rPr>
              <w:noProof/>
              <w:webHidden/>
            </w:rPr>
          </w:r>
          <w:r w:rsidR="00337C69" w:rsidRPr="00D60960">
            <w:rPr>
              <w:noProof/>
              <w:webHidden/>
            </w:rPr>
            <w:fldChar w:fldCharType="separate"/>
          </w:r>
          <w:ins w:id="136" w:author="Ec5-19 ec30103v(長岡高専)" w:date="2023-02-17T10:25:00Z">
            <w:r w:rsidR="00F326FC">
              <w:rPr>
                <w:noProof/>
                <w:webHidden/>
              </w:rPr>
              <w:t>23</w:t>
            </w:r>
          </w:ins>
          <w:ins w:id="137" w:author="Sano Yuma" w:date="2023-02-13T20:17:00Z">
            <w:del w:id="138" w:author="Ec5-19 ec30103v(長岡高専)" w:date="2023-02-17T10:24:00Z">
              <w:r w:rsidR="00B04A92" w:rsidDel="00F326FC">
                <w:rPr>
                  <w:noProof/>
                  <w:webHidden/>
                </w:rPr>
                <w:delText>23</w:delText>
              </w:r>
            </w:del>
          </w:ins>
          <w:del w:id="139" w:author="Ec5-19 ec30103v(長岡高専)" w:date="2023-02-17T10:24:00Z">
            <w:r w:rsidR="005B1E14" w:rsidRPr="00D60960" w:rsidDel="00F326FC">
              <w:rPr>
                <w:noProof/>
                <w:webHidden/>
              </w:rPr>
              <w:delText>18</w:delText>
            </w:r>
          </w:del>
          <w:r w:rsidR="00337C69" w:rsidRPr="00D60960">
            <w:rPr>
              <w:noProof/>
              <w:webHidden/>
            </w:rPr>
            <w:fldChar w:fldCharType="end"/>
          </w:r>
          <w:r>
            <w:rPr>
              <w:noProof/>
            </w:rPr>
            <w:fldChar w:fldCharType="end"/>
          </w:r>
        </w:p>
        <w:p w14:paraId="343FB3DB" w14:textId="12F16CE0"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"_Toc126831159"</w:instrText>
          </w:r>
          <w:ins w:id="140" w:author="Ec5-19 ec30103v(長岡高専)" w:date="2023-02-17T10:24:00Z">
            <w:r w:rsidR="00F326FC">
              <w:rPr>
                <w:noProof/>
              </w:rPr>
            </w:r>
          </w:ins>
          <w:r>
            <w:rPr>
              <w:noProof/>
            </w:rPr>
            <w:fldChar w:fldCharType="separate"/>
          </w:r>
          <w:r w:rsidR="00337C69" w:rsidRPr="00D60960">
            <w:rPr>
              <w:rStyle w:val="a8"/>
              <w:rFonts w:eastAsiaTheme="minorHAnsi"/>
              <w:noProof/>
              <w:sz w:val="21"/>
              <w:szCs w:val="21"/>
            </w:rPr>
            <w:t>7.1　本研究のまとめ</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_Toc126831159 \h </w:instrText>
          </w:r>
          <w:r w:rsidR="00337C69" w:rsidRPr="00D60960">
            <w:rPr>
              <w:noProof/>
              <w:webHidden/>
              <w:sz w:val="21"/>
              <w:szCs w:val="21"/>
            </w:rPr>
          </w:r>
          <w:r w:rsidR="00337C69" w:rsidRPr="00D60960">
            <w:rPr>
              <w:noProof/>
              <w:webHidden/>
              <w:sz w:val="21"/>
              <w:szCs w:val="21"/>
            </w:rPr>
            <w:fldChar w:fldCharType="separate"/>
          </w:r>
          <w:ins w:id="141" w:author="Ec5-19 ec30103v(長岡高専)" w:date="2023-02-17T10:25:00Z">
            <w:r w:rsidR="00F326FC">
              <w:rPr>
                <w:noProof/>
                <w:webHidden/>
                <w:sz w:val="21"/>
                <w:szCs w:val="21"/>
              </w:rPr>
              <w:t>23</w:t>
            </w:r>
          </w:ins>
          <w:ins w:id="142" w:author="Sano Yuma" w:date="2023-02-13T20:17:00Z">
            <w:del w:id="143" w:author="Ec5-19 ec30103v(長岡高専)" w:date="2023-02-17T10:24:00Z">
              <w:r w:rsidR="00B04A92" w:rsidDel="00F326FC">
                <w:rPr>
                  <w:noProof/>
                  <w:webHidden/>
                  <w:sz w:val="21"/>
                  <w:szCs w:val="21"/>
                </w:rPr>
                <w:delText>23</w:delText>
              </w:r>
            </w:del>
          </w:ins>
          <w:del w:id="144" w:author="Ec5-19 ec30103v(長岡高専)" w:date="2023-02-17T10:24:00Z">
            <w:r w:rsidR="005B1E14" w:rsidRPr="00D60960" w:rsidDel="00F326FC">
              <w:rPr>
                <w:noProof/>
                <w:webHidden/>
                <w:sz w:val="21"/>
                <w:szCs w:val="21"/>
              </w:rPr>
              <w:delText>18</w:delText>
            </w:r>
          </w:del>
          <w:r w:rsidR="00337C69" w:rsidRPr="00D60960">
            <w:rPr>
              <w:noProof/>
              <w:webHidden/>
              <w:sz w:val="21"/>
              <w:szCs w:val="21"/>
            </w:rPr>
            <w:fldChar w:fldCharType="end"/>
          </w:r>
          <w:r>
            <w:rPr>
              <w:noProof/>
              <w:sz w:val="21"/>
              <w:szCs w:val="21"/>
            </w:rPr>
            <w:fldChar w:fldCharType="end"/>
          </w:r>
        </w:p>
        <w:p w14:paraId="0AE3B8FF" w14:textId="0B43C704"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"_Toc126831160"</w:instrText>
          </w:r>
          <w:ins w:id="145" w:author="Ec5-19 ec30103v(長岡高専)" w:date="2023-02-17T10:24:00Z">
            <w:r w:rsidR="00F326FC">
              <w:rPr>
                <w:noProof/>
              </w:rPr>
            </w:r>
          </w:ins>
          <w:r>
            <w:rPr>
              <w:noProof/>
            </w:rPr>
            <w:fldChar w:fldCharType="separate"/>
          </w:r>
          <w:r w:rsidR="00337C69" w:rsidRPr="00D60960">
            <w:rPr>
              <w:rStyle w:val="a8"/>
              <w:rFonts w:eastAsiaTheme="minorHAnsi"/>
              <w:noProof/>
              <w:sz w:val="21"/>
              <w:szCs w:val="21"/>
            </w:rPr>
            <w:t>7.2　今後の課題と展望</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_Toc126831160 \h </w:instrText>
          </w:r>
          <w:r w:rsidR="00337C69" w:rsidRPr="00D60960">
            <w:rPr>
              <w:noProof/>
              <w:webHidden/>
              <w:sz w:val="21"/>
              <w:szCs w:val="21"/>
            </w:rPr>
          </w:r>
          <w:r w:rsidR="00337C69" w:rsidRPr="00D60960">
            <w:rPr>
              <w:noProof/>
              <w:webHidden/>
              <w:sz w:val="21"/>
              <w:szCs w:val="21"/>
            </w:rPr>
            <w:fldChar w:fldCharType="separate"/>
          </w:r>
          <w:ins w:id="146" w:author="Ec5-19 ec30103v(長岡高専)" w:date="2023-02-17T10:25:00Z">
            <w:r w:rsidR="00F326FC">
              <w:rPr>
                <w:noProof/>
                <w:webHidden/>
                <w:sz w:val="21"/>
                <w:szCs w:val="21"/>
              </w:rPr>
              <w:t>23</w:t>
            </w:r>
          </w:ins>
          <w:ins w:id="147" w:author="Sano Yuma" w:date="2023-02-13T20:17:00Z">
            <w:del w:id="148" w:author="Ec5-19 ec30103v(長岡高専)" w:date="2023-02-17T10:24:00Z">
              <w:r w:rsidR="00B04A92" w:rsidDel="00F326FC">
                <w:rPr>
                  <w:noProof/>
                  <w:webHidden/>
                  <w:sz w:val="21"/>
                  <w:szCs w:val="21"/>
                </w:rPr>
                <w:delText>23</w:delText>
              </w:r>
            </w:del>
          </w:ins>
          <w:del w:id="149" w:author="Ec5-19 ec30103v(長岡高専)" w:date="2023-02-17T10:24:00Z">
            <w:r w:rsidR="005B1E14" w:rsidRPr="00D60960" w:rsidDel="00F326FC">
              <w:rPr>
                <w:noProof/>
                <w:webHidden/>
                <w:sz w:val="21"/>
                <w:szCs w:val="21"/>
              </w:rPr>
              <w:delText>18</w:delText>
            </w:r>
          </w:del>
          <w:r w:rsidR="00337C69" w:rsidRPr="00D60960">
            <w:rPr>
              <w:noProof/>
              <w:webHidden/>
              <w:sz w:val="21"/>
              <w:szCs w:val="21"/>
            </w:rPr>
            <w:fldChar w:fldCharType="end"/>
          </w:r>
          <w:r>
            <w:rPr>
              <w:noProof/>
              <w:sz w:val="21"/>
              <w:szCs w:val="21"/>
            </w:rPr>
            <w:fldChar w:fldCharType="end"/>
          </w:r>
        </w:p>
        <w:p w14:paraId="5D3CB958" w14:textId="427B0220" w:rsidR="00337C69" w:rsidRPr="00D60960" w:rsidRDefault="00000000" w:rsidP="00534DCE">
          <w:pPr>
            <w:pStyle w:val="11"/>
            <w:spacing w:line="0" w:lineRule="atLeast"/>
            <w:rPr>
              <w:rFonts w:cstheme="minorBidi"/>
              <w:noProof/>
              <w:kern w:val="2"/>
            </w:rPr>
          </w:pPr>
          <w:r>
            <w:rPr>
              <w:noProof/>
            </w:rPr>
            <w:fldChar w:fldCharType="begin"/>
          </w:r>
          <w:r>
            <w:rPr>
              <w:noProof/>
            </w:rPr>
            <w:instrText>HYPERLINK \l "_Toc126831161"</w:instrText>
          </w:r>
          <w:ins w:id="150" w:author="Ec5-19 ec30103v(長岡高専)" w:date="2023-02-17T10:24:00Z">
            <w:r w:rsidR="00F326FC">
              <w:rPr>
                <w:noProof/>
              </w:rPr>
            </w:r>
          </w:ins>
          <w:r>
            <w:rPr>
              <w:noProof/>
            </w:rPr>
            <w:fldChar w:fldCharType="separate"/>
          </w:r>
          <w:r w:rsidR="00337C69" w:rsidRPr="00D60960">
            <w:rPr>
              <w:rStyle w:val="a8"/>
              <w:rFonts w:eastAsiaTheme="minorHAnsi"/>
              <w:noProof/>
              <w:sz w:val="21"/>
              <w:szCs w:val="21"/>
            </w:rPr>
            <w:t>参考文献</w:t>
          </w:r>
          <w:r w:rsidR="00337C69" w:rsidRPr="00D60960">
            <w:rPr>
              <w:noProof/>
              <w:webHidden/>
            </w:rPr>
            <w:tab/>
          </w:r>
          <w:r w:rsidR="00337C69" w:rsidRPr="00D60960">
            <w:rPr>
              <w:noProof/>
              <w:webHidden/>
            </w:rPr>
            <w:fldChar w:fldCharType="begin"/>
          </w:r>
          <w:r w:rsidR="00337C69" w:rsidRPr="00D60960">
            <w:rPr>
              <w:noProof/>
              <w:webHidden/>
            </w:rPr>
            <w:instrText xml:space="preserve"> PAGEREF _Toc126831161 \h </w:instrText>
          </w:r>
          <w:r w:rsidR="00337C69" w:rsidRPr="00D60960">
            <w:rPr>
              <w:noProof/>
              <w:webHidden/>
            </w:rPr>
          </w:r>
          <w:r w:rsidR="00337C69" w:rsidRPr="00D60960">
            <w:rPr>
              <w:noProof/>
              <w:webHidden/>
            </w:rPr>
            <w:fldChar w:fldCharType="separate"/>
          </w:r>
          <w:ins w:id="151" w:author="Ec5-19 ec30103v(長岡高専)" w:date="2023-02-17T10:25:00Z">
            <w:r w:rsidR="00F326FC">
              <w:rPr>
                <w:noProof/>
                <w:webHidden/>
              </w:rPr>
              <w:t>24</w:t>
            </w:r>
          </w:ins>
          <w:ins w:id="152" w:author="Sano Yuma" w:date="2023-02-13T20:17:00Z">
            <w:del w:id="153" w:author="Ec5-19 ec30103v(長岡高専)" w:date="2023-02-17T10:24:00Z">
              <w:r w:rsidR="00B04A92" w:rsidDel="00F326FC">
                <w:rPr>
                  <w:noProof/>
                  <w:webHidden/>
                </w:rPr>
                <w:delText>24</w:delText>
              </w:r>
            </w:del>
          </w:ins>
          <w:del w:id="154" w:author="Ec5-19 ec30103v(長岡高専)" w:date="2023-02-17T10:24:00Z">
            <w:r w:rsidR="005B1E14" w:rsidRPr="00D60960" w:rsidDel="00F326FC">
              <w:rPr>
                <w:noProof/>
                <w:webHidden/>
              </w:rPr>
              <w:delText>19</w:delText>
            </w:r>
          </w:del>
          <w:r w:rsidR="00337C69" w:rsidRPr="00D60960">
            <w:rPr>
              <w:noProof/>
              <w:webHidden/>
            </w:rPr>
            <w:fldChar w:fldCharType="end"/>
          </w:r>
          <w:r>
            <w:rPr>
              <w:noProof/>
            </w:rPr>
            <w:fldChar w:fldCharType="end"/>
          </w:r>
        </w:p>
        <w:p w14:paraId="65283CDD" w14:textId="4B3ED834" w:rsidR="00337C69" w:rsidRDefault="00337C69" w:rsidP="00534DCE">
          <w:pPr>
            <w:spacing w:line="0" w:lineRule="atLeast"/>
          </w:pPr>
          <w:r w:rsidRPr="00D60960">
            <w:rPr>
              <w:b/>
              <w:bCs/>
              <w:lang w:val="ja-JP"/>
            </w:rPr>
            <w:fldChar w:fldCharType="end"/>
          </w:r>
        </w:p>
      </w:sdtContent>
    </w:sdt>
    <w:p w14:paraId="3420103C" w14:textId="23ECDB34" w:rsidR="00223B57" w:rsidRDefault="00223B57">
      <w:pPr>
        <w:widowControl/>
        <w:jc w:val="left"/>
      </w:pPr>
      <w:r>
        <w:br w:type="page"/>
      </w:r>
    </w:p>
    <w:p w14:paraId="3C5EF256" w14:textId="77777777" w:rsidR="001349ED" w:rsidRDefault="001349ED" w:rsidP="008C1B09">
      <w:pPr>
        <w:pStyle w:val="1"/>
        <w:rPr>
          <w:rFonts w:asciiTheme="minorEastAsia" w:eastAsiaTheme="minorEastAsia" w:hAnsiTheme="minorEastAsia"/>
          <w:sz w:val="32"/>
          <w:szCs w:val="36"/>
        </w:rPr>
        <w:sectPr w:rsidR="001349ED">
          <w:pgSz w:w="11906" w:h="16838"/>
          <w:pgMar w:top="1985" w:right="1701" w:bottom="1701" w:left="1701" w:header="851" w:footer="992" w:gutter="0"/>
          <w:cols w:space="425"/>
          <w:docGrid w:type="lines" w:linePitch="360"/>
        </w:sectPr>
      </w:pPr>
      <w:bookmarkStart w:id="155" w:name="_Toc126831128"/>
    </w:p>
    <w:p w14:paraId="42F90D41" w14:textId="77777777" w:rsidR="00F10484" w:rsidRPr="008C1B09" w:rsidRDefault="00223B57" w:rsidP="008C1B09">
      <w:pPr>
        <w:pStyle w:val="1"/>
        <w:rPr>
          <w:rFonts w:asciiTheme="minorEastAsia" w:eastAsiaTheme="minorEastAsia" w:hAnsiTheme="minorEastAsia"/>
          <w:sz w:val="32"/>
          <w:szCs w:val="36"/>
        </w:rPr>
      </w:pPr>
      <w:r w:rsidRPr="008C1B09">
        <w:rPr>
          <w:rFonts w:asciiTheme="minorEastAsia" w:eastAsiaTheme="minorEastAsia" w:hAnsiTheme="minorEastAsia" w:hint="eastAsia"/>
          <w:sz w:val="32"/>
          <w:szCs w:val="36"/>
        </w:rPr>
        <w:lastRenderedPageBreak/>
        <w:t>第1章</w:t>
      </w:r>
      <w:bookmarkEnd w:id="155"/>
    </w:p>
    <w:p w14:paraId="108D7DFD" w14:textId="28B1B628" w:rsidR="00DB4169" w:rsidRDefault="00223B57">
      <w:pPr>
        <w:rPr>
          <w:sz w:val="40"/>
          <w:szCs w:val="44"/>
        </w:rPr>
      </w:pPr>
      <w:r w:rsidRPr="00223B57">
        <w:rPr>
          <w:rFonts w:hint="eastAsia"/>
          <w:sz w:val="40"/>
          <w:szCs w:val="44"/>
        </w:rPr>
        <w:t>序論</w:t>
      </w:r>
    </w:p>
    <w:p w14:paraId="44A5D2DB" w14:textId="30DEB732" w:rsidR="0063191E" w:rsidRPr="002B5613" w:rsidRDefault="0063191E">
      <w:pPr>
        <w:rPr>
          <w:sz w:val="40"/>
          <w:szCs w:val="44"/>
        </w:rPr>
      </w:pPr>
    </w:p>
    <w:p w14:paraId="2D1A2440" w14:textId="6A62B22A" w:rsidR="00333B00" w:rsidRPr="008C1B09" w:rsidRDefault="00333B00" w:rsidP="008C1B09">
      <w:pPr>
        <w:pStyle w:val="2"/>
        <w:rPr>
          <w:rFonts w:asciiTheme="minorEastAsia" w:hAnsiTheme="minorEastAsia"/>
          <w:sz w:val="28"/>
          <w:szCs w:val="32"/>
        </w:rPr>
      </w:pPr>
      <w:bookmarkStart w:id="156" w:name="_Toc126831129"/>
      <w:r w:rsidRPr="008C1B09">
        <w:rPr>
          <w:rFonts w:asciiTheme="minorEastAsia" w:hAnsiTheme="minorEastAsia" w:hint="eastAsia"/>
          <w:sz w:val="28"/>
          <w:szCs w:val="32"/>
        </w:rPr>
        <w:t xml:space="preserve">1.1　</w:t>
      </w:r>
      <w:commentRangeStart w:id="157"/>
      <w:commentRangeStart w:id="158"/>
      <w:r w:rsidRPr="008C1B09">
        <w:rPr>
          <w:rFonts w:asciiTheme="minorEastAsia" w:hAnsiTheme="minorEastAsia" w:hint="eastAsia"/>
          <w:sz w:val="28"/>
          <w:szCs w:val="32"/>
        </w:rPr>
        <w:t>スポーツ指導の現状</w:t>
      </w:r>
      <w:bookmarkEnd w:id="156"/>
      <w:commentRangeEnd w:id="157"/>
      <w:r w:rsidR="005A1885">
        <w:rPr>
          <w:rStyle w:val="af"/>
          <w:rFonts w:asciiTheme="minorHAnsi" w:hAnsiTheme="minorHAnsi" w:cstheme="minorBidi"/>
        </w:rPr>
        <w:commentReference w:id="157"/>
      </w:r>
      <w:commentRangeEnd w:id="158"/>
      <w:r w:rsidR="008A27BB">
        <w:rPr>
          <w:rStyle w:val="af"/>
          <w:rFonts w:asciiTheme="minorHAnsi" w:hAnsiTheme="minorHAnsi" w:cstheme="minorBidi"/>
        </w:rPr>
        <w:commentReference w:id="158"/>
      </w:r>
    </w:p>
    <w:p w14:paraId="13D23124" w14:textId="08C45778" w:rsidR="00F80366" w:rsidRDefault="00333B00">
      <w:pPr>
        <w:spacing w:line="360" w:lineRule="auto"/>
        <w:ind w:firstLineChars="100" w:firstLine="210"/>
        <w:pPrChange w:id="159" w:author="Sano Yuma" w:date="2023-02-13T18:24:00Z">
          <w:pPr>
            <w:ind w:firstLineChars="100" w:firstLine="210"/>
          </w:pPr>
        </w:pPrChange>
      </w:pPr>
      <w:del w:id="160" w:author="Sano Yuma" w:date="2023-02-13T17:52:00Z">
        <w:r w:rsidDel="00967F20">
          <w:rPr>
            <w:rFonts w:hint="eastAsia"/>
          </w:rPr>
          <w:delText>現在、スポーツ指導の現場では、従来から行われてきた、熟練した指導者の「目」に基づく「感覚的な指導」に比べ、カメラのような機械の「目」を用いてデータ化した選手の動きなどに基づく「</w:delText>
        </w:r>
      </w:del>
      <w:del w:id="161" w:author="Sano Yuma" w:date="2023-02-13T17:49:00Z">
        <w:r w:rsidDel="00F80366">
          <w:rPr>
            <w:rFonts w:hint="eastAsia"/>
          </w:rPr>
          <w:delText>定量的</w:delText>
        </w:r>
      </w:del>
      <w:del w:id="162" w:author="Sano Yuma" w:date="2023-02-13T17:52:00Z">
        <w:r w:rsidDel="00967F20">
          <w:rPr>
            <w:rFonts w:hint="eastAsia"/>
          </w:rPr>
          <w:delText>な指導」に注目が集まっている。</w:delText>
        </w:r>
      </w:del>
      <w:ins w:id="163" w:author="Sano Yuma" w:date="2023-02-13T17:50:00Z">
        <w:r w:rsidR="00F80366">
          <w:rPr>
            <w:rFonts w:hint="eastAsia"/>
          </w:rPr>
          <w:t>指導者は、効果的な指導に向けて、自分自身のこれまでの実践、経験に頼るだけでなく、指導の内容や方法に関して</w:t>
        </w:r>
      </w:ins>
      <w:ins w:id="164" w:author="Sano Yuma" w:date="2023-02-13T17:51:00Z">
        <w:r w:rsidR="00F80366">
          <w:rPr>
            <w:rFonts w:hint="eastAsia"/>
          </w:rPr>
          <w:t>、大学や研究機関等での科学的な研究により理論づけられたもの、研究の結果や数値などで科学的根拠のえられたもの、新たに開発されたものなど、スポーツ医・</w:t>
        </w:r>
      </w:ins>
      <w:ins w:id="165" w:author="Sano Yuma" w:date="2023-02-13T17:52:00Z">
        <w:r w:rsidR="00F80366">
          <w:rPr>
            <w:rFonts w:hint="eastAsia"/>
          </w:rPr>
          <w:t>科学の研究の成果を積極的に習得し、指導において活用することが重要である</w:t>
        </w:r>
        <w:r w:rsidR="00967F20" w:rsidRPr="00967F20">
          <w:rPr>
            <w:vertAlign w:val="superscript"/>
            <w:rPrChange w:id="166" w:author="Sano Yuma" w:date="2023-02-13T17:52:00Z">
              <w:rPr/>
            </w:rPrChange>
          </w:rPr>
          <w:t>[1]</w:t>
        </w:r>
        <w:r w:rsidR="00F80366">
          <w:rPr>
            <w:rFonts w:hint="eastAsia"/>
          </w:rPr>
          <w:t>。</w:t>
        </w:r>
      </w:ins>
    </w:p>
    <w:p w14:paraId="3FF56B02" w14:textId="68E26EA7" w:rsidR="00333B00" w:rsidRDefault="003839B1">
      <w:pPr>
        <w:spacing w:line="360" w:lineRule="auto"/>
        <w:ind w:firstLineChars="100" w:firstLine="210"/>
        <w:pPrChange w:id="167" w:author="Sano Yuma" w:date="2023-02-13T18:24:00Z">
          <w:pPr>
            <w:ind w:firstLineChars="100" w:firstLine="210"/>
          </w:pPr>
        </w:pPrChange>
      </w:pPr>
      <w:ins w:id="168" w:author="Sano Yuma" w:date="2023-02-13T17:53:00Z">
        <w:r>
          <w:rPr>
            <w:rFonts w:hint="eastAsia"/>
          </w:rPr>
          <w:t>近年、</w:t>
        </w:r>
      </w:ins>
      <w:r w:rsidR="00333B00">
        <w:rPr>
          <w:rFonts w:hint="eastAsia"/>
        </w:rPr>
        <w:t>選手の動きを</w:t>
      </w:r>
      <w:r w:rsidR="00AB0191">
        <w:rPr>
          <w:rFonts w:hint="eastAsia"/>
        </w:rPr>
        <w:t>データ化するにあたって、様々なアプローチが行われてきた。この「データ」には、球技におけるボールの位置、選手の位置、選手の姿勢などが含まれるが、本研究ではバレーボールの試合中における選手の位置に特に注目する。</w:t>
      </w:r>
    </w:p>
    <w:p w14:paraId="219DD79B" w14:textId="3F651333" w:rsidR="00C81240" w:rsidRDefault="00C81240" w:rsidP="00333B00">
      <w:pPr>
        <w:ind w:firstLineChars="100" w:firstLine="210"/>
      </w:pPr>
    </w:p>
    <w:p w14:paraId="774E4A15" w14:textId="2455EA04" w:rsidR="00C81240" w:rsidRPr="008C1B09" w:rsidRDefault="00C81240" w:rsidP="008C1B09">
      <w:pPr>
        <w:pStyle w:val="2"/>
        <w:rPr>
          <w:rFonts w:asciiTheme="minorEastAsia" w:hAnsiTheme="minorEastAsia"/>
          <w:sz w:val="28"/>
          <w:szCs w:val="32"/>
        </w:rPr>
      </w:pPr>
      <w:bookmarkStart w:id="169" w:name="_Toc126831130"/>
      <w:r w:rsidRPr="008C1B09">
        <w:rPr>
          <w:rFonts w:asciiTheme="minorEastAsia" w:hAnsiTheme="minorEastAsia" w:hint="eastAsia"/>
          <w:sz w:val="28"/>
          <w:szCs w:val="32"/>
        </w:rPr>
        <w:t>1.</w:t>
      </w:r>
      <w:r w:rsidRPr="008C1B09">
        <w:rPr>
          <w:rFonts w:asciiTheme="minorEastAsia" w:hAnsiTheme="minorEastAsia"/>
          <w:sz w:val="28"/>
          <w:szCs w:val="32"/>
        </w:rPr>
        <w:t>2</w:t>
      </w:r>
      <w:r w:rsidRPr="008C1B09">
        <w:rPr>
          <w:rFonts w:asciiTheme="minorEastAsia" w:hAnsiTheme="minorEastAsia" w:hint="eastAsia"/>
          <w:sz w:val="28"/>
          <w:szCs w:val="32"/>
        </w:rPr>
        <w:t xml:space="preserve">　</w:t>
      </w:r>
      <w:r w:rsidR="00B40A05" w:rsidRPr="008C1B09">
        <w:rPr>
          <w:rFonts w:asciiTheme="minorEastAsia" w:hAnsiTheme="minorEastAsia" w:hint="eastAsia"/>
          <w:sz w:val="28"/>
          <w:szCs w:val="32"/>
        </w:rPr>
        <w:t>バレーボールにおける分析支援システム</w:t>
      </w:r>
      <w:bookmarkEnd w:id="169"/>
    </w:p>
    <w:p w14:paraId="0EFF6423" w14:textId="775CC212" w:rsidR="008E48C6" w:rsidRPr="008C1B09" w:rsidRDefault="008E48C6" w:rsidP="008C1B09">
      <w:pPr>
        <w:pStyle w:val="3"/>
        <w:ind w:leftChars="0" w:left="0"/>
        <w:rPr>
          <w:rFonts w:asciiTheme="minorEastAsia" w:eastAsiaTheme="minorEastAsia" w:hAnsiTheme="minorEastAsia"/>
          <w:sz w:val="22"/>
          <w:szCs w:val="24"/>
        </w:rPr>
      </w:pPr>
      <w:bookmarkStart w:id="170" w:name="_Toc126831131"/>
      <w:r w:rsidRPr="008C1B09">
        <w:rPr>
          <w:rFonts w:asciiTheme="minorEastAsia" w:eastAsiaTheme="minorEastAsia" w:hAnsiTheme="minorEastAsia" w:hint="eastAsia"/>
          <w:sz w:val="24"/>
          <w:szCs w:val="28"/>
        </w:rPr>
        <w:t>1</w:t>
      </w:r>
      <w:r w:rsidRPr="008C1B09">
        <w:rPr>
          <w:rFonts w:asciiTheme="minorEastAsia" w:eastAsiaTheme="minorEastAsia" w:hAnsiTheme="minorEastAsia"/>
          <w:sz w:val="24"/>
          <w:szCs w:val="28"/>
        </w:rPr>
        <w:t>.2.1</w:t>
      </w:r>
      <w:r w:rsidR="005B7AAC" w:rsidRPr="008C1B09">
        <w:rPr>
          <w:rFonts w:asciiTheme="minorEastAsia" w:eastAsiaTheme="minorEastAsia" w:hAnsiTheme="minorEastAsia" w:hint="eastAsia"/>
          <w:sz w:val="24"/>
          <w:szCs w:val="28"/>
        </w:rPr>
        <w:t xml:space="preserve">　</w:t>
      </w:r>
      <w:r w:rsidRPr="008C1B09">
        <w:rPr>
          <w:rFonts w:asciiTheme="minorEastAsia" w:eastAsiaTheme="minorEastAsia" w:hAnsiTheme="minorEastAsia"/>
          <w:sz w:val="24"/>
          <w:szCs w:val="28"/>
        </w:rPr>
        <w:t>Data Volley</w:t>
      </w:r>
      <w:bookmarkEnd w:id="170"/>
    </w:p>
    <w:p w14:paraId="239E66B8" w14:textId="7095E980" w:rsidR="00C81240" w:rsidRDefault="00C81240">
      <w:pPr>
        <w:spacing w:line="360" w:lineRule="auto"/>
        <w:ind w:firstLineChars="100" w:firstLine="210"/>
        <w:pPrChange w:id="171" w:author="Sano Yuma" w:date="2023-02-13T18:24:00Z">
          <w:pPr>
            <w:ind w:firstLineChars="100" w:firstLine="210"/>
          </w:pPr>
        </w:pPrChange>
      </w:pPr>
      <w:r>
        <w:rPr>
          <w:rFonts w:hint="eastAsia"/>
        </w:rPr>
        <w:t>バレーボールの解析に用いるツールとして、</w:t>
      </w:r>
      <w:commentRangeStart w:id="172"/>
      <w:commentRangeStart w:id="173"/>
      <w:r>
        <w:rPr>
          <w:rFonts w:hint="eastAsia"/>
        </w:rPr>
        <w:t>D</w:t>
      </w:r>
      <w:r>
        <w:t>ata Volley</w:t>
      </w:r>
      <w:commentRangeEnd w:id="172"/>
      <w:r w:rsidR="005A1885">
        <w:rPr>
          <w:rStyle w:val="af"/>
        </w:rPr>
        <w:commentReference w:id="172"/>
      </w:r>
      <w:commentRangeEnd w:id="173"/>
      <w:r w:rsidR="008A27BB">
        <w:rPr>
          <w:rStyle w:val="af"/>
        </w:rPr>
        <w:commentReference w:id="173"/>
      </w:r>
      <w:ins w:id="174" w:author="Sano Yuma" w:date="2023-02-13T18:06:00Z">
        <w:r w:rsidR="008A27BB" w:rsidRPr="008A27BB">
          <w:rPr>
            <w:vertAlign w:val="superscript"/>
            <w:rPrChange w:id="175" w:author="Sano Yuma" w:date="2023-02-13T18:06:00Z">
              <w:rPr/>
            </w:rPrChange>
          </w:rPr>
          <w:t>[2]</w:t>
        </w:r>
      </w:ins>
      <w:r>
        <w:rPr>
          <w:rFonts w:hint="eastAsia"/>
        </w:rPr>
        <w:t>を紹介する。</w:t>
      </w:r>
      <w:r w:rsidR="00011A87">
        <w:rPr>
          <w:rFonts w:hint="eastAsia"/>
        </w:rPr>
        <w:t>これ</w:t>
      </w:r>
      <w:r w:rsidR="00B85879">
        <w:rPr>
          <w:rFonts w:hint="eastAsia"/>
        </w:rPr>
        <w:t>はイタリアの</w:t>
      </w:r>
      <w:r w:rsidR="00B85879">
        <w:t>Data Project</w:t>
      </w:r>
      <w:r w:rsidR="00B85879">
        <w:rPr>
          <w:rFonts w:hint="eastAsia"/>
        </w:rPr>
        <w:t>社が開発したバレーボール専用のソフトウェアで</w:t>
      </w:r>
      <w:ins w:id="176" w:author="Sano Yuma" w:date="2023-02-13T17:53:00Z">
        <w:r w:rsidR="000C6793">
          <w:rPr>
            <w:rFonts w:hint="eastAsia"/>
          </w:rPr>
          <w:t>ある。</w:t>
        </w:r>
      </w:ins>
      <w:ins w:id="177" w:author="Sano Yuma" w:date="2023-02-13T17:54:00Z">
        <w:r w:rsidR="000C6793">
          <w:rPr>
            <w:rFonts w:hint="eastAsia"/>
          </w:rPr>
          <w:t>D</w:t>
        </w:r>
        <w:r w:rsidR="000C6793">
          <w:t>ata Volley</w:t>
        </w:r>
        <w:r w:rsidR="000C6793">
          <w:rPr>
            <w:rFonts w:hint="eastAsia"/>
          </w:rPr>
          <w:t>は世界中で使われており、国際大会に出場する国のほとんどが活用している。</w:t>
        </w:r>
      </w:ins>
      <w:ins w:id="178" w:author="Sano Yuma" w:date="2023-02-13T17:56:00Z">
        <w:r w:rsidR="000C6793">
          <w:rPr>
            <w:rFonts w:hint="eastAsia"/>
          </w:rPr>
          <w:t>また、</w:t>
        </w:r>
      </w:ins>
      <w:ins w:id="179" w:author="Sano Yuma" w:date="2023-02-13T17:55:00Z">
        <w:r w:rsidR="000C6793">
          <w:rPr>
            <w:rFonts w:hint="eastAsia"/>
          </w:rPr>
          <w:t>国内であっても、プロや全日本に参加する大学の多</w:t>
        </w:r>
      </w:ins>
      <w:ins w:id="180" w:author="Sano Yuma" w:date="2023-02-13T17:56:00Z">
        <w:r w:rsidR="000C6793">
          <w:rPr>
            <w:rFonts w:hint="eastAsia"/>
          </w:rPr>
          <w:t>くがこのソフトウェアを活用している。</w:t>
        </w:r>
      </w:ins>
      <w:del w:id="181" w:author="Sano Yuma" w:date="2023-02-13T17:53:00Z">
        <w:r w:rsidR="00B85879" w:rsidDel="000C6793">
          <w:rPr>
            <w:rFonts w:hint="eastAsia"/>
          </w:rPr>
          <w:delText>あ</w:delText>
        </w:r>
        <w:r w:rsidR="00011A87" w:rsidDel="000C6793">
          <w:rPr>
            <w:rFonts w:hint="eastAsia"/>
          </w:rPr>
          <w:delText>り、</w:delText>
        </w:r>
        <w:r w:rsidR="009827A0" w:rsidDel="000C6793">
          <w:rPr>
            <w:rFonts w:hint="eastAsia"/>
          </w:rPr>
          <w:delText>現在バレーボール業界で広く用いられている。</w:delText>
        </w:r>
      </w:del>
    </w:p>
    <w:p w14:paraId="4928B5C4" w14:textId="371789CD" w:rsidR="00A72734" w:rsidRDefault="009827A0">
      <w:pPr>
        <w:spacing w:line="360" w:lineRule="auto"/>
        <w:ind w:firstLineChars="100" w:firstLine="210"/>
        <w:pPrChange w:id="182" w:author="Sano Yuma" w:date="2023-02-13T18:24:00Z">
          <w:pPr>
            <w:ind w:firstLineChars="100" w:firstLine="210"/>
          </w:pPr>
        </w:pPrChange>
      </w:pPr>
      <w:r>
        <w:rPr>
          <w:rFonts w:hint="eastAsia"/>
        </w:rPr>
        <w:t>図</w:t>
      </w:r>
      <w:ins w:id="183" w:author="茂浩" w:date="2023-02-11T23:17:00Z">
        <w:r w:rsidR="005A1885">
          <w:rPr>
            <w:rFonts w:hint="eastAsia"/>
          </w:rPr>
          <w:t>1</w:t>
        </w:r>
        <w:r w:rsidR="005A1885">
          <w:t>.1</w:t>
        </w:r>
      </w:ins>
      <w:r>
        <w:rPr>
          <w:rFonts w:hint="eastAsia"/>
        </w:rPr>
        <w:t>にD</w:t>
      </w:r>
      <w:r>
        <w:t xml:space="preserve">ata Volley </w:t>
      </w:r>
      <w:r>
        <w:rPr>
          <w:rFonts w:hint="eastAsia"/>
        </w:rPr>
        <w:t>のG</w:t>
      </w:r>
      <w:r>
        <w:t>UI</w:t>
      </w:r>
      <w:r>
        <w:rPr>
          <w:rFonts w:hint="eastAsia"/>
        </w:rPr>
        <w:t>を示す。これはアナリストと呼ばれる分析専門家やコーチが用いるソフトウェアであり、各選手のポジションをあらかじめ登録し、</w:t>
      </w:r>
      <w:r w:rsidR="002D2DA6">
        <w:rPr>
          <w:rFonts w:hint="eastAsia"/>
        </w:rPr>
        <w:t>コマンドで選手がボールに触れた際の行動を</w:t>
      </w:r>
      <w:r w:rsidR="008E68B8">
        <w:rPr>
          <w:rFonts w:hint="eastAsia"/>
        </w:rPr>
        <w:t>、</w:t>
      </w:r>
      <w:r w:rsidR="002D2DA6">
        <w:rPr>
          <w:rFonts w:hint="eastAsia"/>
        </w:rPr>
        <w:t>試合を見ながらリアルタイムで入力する。</w:t>
      </w:r>
      <w:r w:rsidR="008E68B8">
        <w:rPr>
          <w:rFonts w:hint="eastAsia"/>
        </w:rPr>
        <w:t>それに基づき、プレイの決定率</w:t>
      </w:r>
      <w:r w:rsidR="00DA2C16">
        <w:rPr>
          <w:rFonts w:hint="eastAsia"/>
        </w:rPr>
        <w:t>の確認</w:t>
      </w:r>
      <w:r w:rsidR="002C7BC0">
        <w:rPr>
          <w:rFonts w:hint="eastAsia"/>
        </w:rPr>
        <w:t>や</w:t>
      </w:r>
      <w:r w:rsidR="00C56C57">
        <w:rPr>
          <w:rFonts w:hint="eastAsia"/>
        </w:rPr>
        <w:t>、選手の位置をあとから見直</w:t>
      </w:r>
      <w:r w:rsidR="00DA2C16">
        <w:rPr>
          <w:rFonts w:hint="eastAsia"/>
        </w:rPr>
        <w:t>すことが可能である。</w:t>
      </w:r>
    </w:p>
    <w:p w14:paraId="4960B36C" w14:textId="13DEF2CE" w:rsidR="00A72734" w:rsidRDefault="00A72734" w:rsidP="00A72734">
      <w:pPr>
        <w:ind w:firstLineChars="100" w:firstLine="210"/>
        <w:jc w:val="center"/>
      </w:pPr>
      <w:r>
        <w:rPr>
          <w:rFonts w:hint="eastAsia"/>
          <w:noProof/>
        </w:rPr>
        <w:lastRenderedPageBreak/>
        <w:drawing>
          <wp:inline distT="0" distB="0" distL="0" distR="0" wp14:anchorId="134C9226" wp14:editId="1202E384">
            <wp:extent cx="3402419" cy="1839243"/>
            <wp:effectExtent l="0" t="0" r="7620" b="8890"/>
            <wp:docPr id="12" name="図 12"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descr="グラフィカル ユーザー インターフェイス, アプリケーション&#10;&#10;自動的に生成された説明"/>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39290" cy="1859174"/>
                    </a:xfrm>
                    <a:prstGeom prst="rect">
                      <a:avLst/>
                    </a:prstGeom>
                  </pic:spPr>
                </pic:pic>
              </a:graphicData>
            </a:graphic>
          </wp:inline>
        </w:drawing>
      </w:r>
    </w:p>
    <w:p w14:paraId="6B1596FC" w14:textId="14D55C7D" w:rsidR="00A72734" w:rsidRDefault="00A72734" w:rsidP="006E3F99">
      <w:pPr>
        <w:ind w:firstLineChars="100" w:firstLine="210"/>
        <w:jc w:val="center"/>
        <w:rPr>
          <w:ins w:id="184" w:author="Sano Yuma" w:date="2023-02-13T20:10:00Z"/>
        </w:rPr>
      </w:pPr>
      <w:r>
        <w:rPr>
          <w:rFonts w:hint="eastAsia"/>
        </w:rPr>
        <w:t>図1</w:t>
      </w:r>
      <w:r>
        <w:t>.1</w:t>
      </w:r>
      <w:r>
        <w:rPr>
          <w:rFonts w:hint="eastAsia"/>
        </w:rPr>
        <w:t xml:space="preserve">　D</w:t>
      </w:r>
      <w:r>
        <w:t>ata Volley</w:t>
      </w:r>
      <w:r>
        <w:rPr>
          <w:rFonts w:hint="eastAsia"/>
        </w:rPr>
        <w:t>のG</w:t>
      </w:r>
      <w:r>
        <w:t>UI</w:t>
      </w:r>
    </w:p>
    <w:p w14:paraId="5849D1E5" w14:textId="77777777" w:rsidR="006E3F99" w:rsidRDefault="006E3F99" w:rsidP="006E3F99">
      <w:pPr>
        <w:ind w:firstLineChars="100" w:firstLine="210"/>
        <w:jc w:val="center"/>
      </w:pPr>
    </w:p>
    <w:p w14:paraId="3558F6AF" w14:textId="1ED86355" w:rsidR="009302CD" w:rsidRDefault="00003C87">
      <w:pPr>
        <w:spacing w:line="360" w:lineRule="auto"/>
        <w:ind w:firstLineChars="100" w:firstLine="210"/>
        <w:pPrChange w:id="185" w:author="Sano Yuma" w:date="2023-02-13T18:24:00Z">
          <w:pPr>
            <w:ind w:firstLineChars="100" w:firstLine="210"/>
          </w:pPr>
        </w:pPrChange>
      </w:pPr>
      <w:r>
        <w:rPr>
          <w:rFonts w:hint="eastAsia"/>
        </w:rPr>
        <w:t>しかし、</w:t>
      </w:r>
      <w:commentRangeStart w:id="186"/>
      <w:commentRangeStart w:id="187"/>
      <w:r w:rsidR="002E3B87">
        <w:rPr>
          <w:rFonts w:hint="eastAsia"/>
        </w:rPr>
        <w:t>D</w:t>
      </w:r>
      <w:r w:rsidR="002E3B87">
        <w:t>ata Volley</w:t>
      </w:r>
      <w:r w:rsidR="002E3B87">
        <w:rPr>
          <w:rFonts w:hint="eastAsia"/>
        </w:rPr>
        <w:t>には次に示すような欠点が挙げられる。</w:t>
      </w:r>
      <w:commentRangeEnd w:id="186"/>
      <w:r w:rsidR="005A1885">
        <w:rPr>
          <w:rStyle w:val="af"/>
        </w:rPr>
        <w:commentReference w:id="186"/>
      </w:r>
      <w:commentRangeEnd w:id="187"/>
      <w:r w:rsidR="008A27BB">
        <w:rPr>
          <w:rStyle w:val="af"/>
        </w:rPr>
        <w:commentReference w:id="187"/>
      </w:r>
    </w:p>
    <w:p w14:paraId="6E67736A" w14:textId="1946C899" w:rsidR="00723EF2" w:rsidRPr="00723EF2" w:rsidRDefault="00723EF2" w:rsidP="00203EBD">
      <w:pPr>
        <w:spacing w:line="360" w:lineRule="auto"/>
        <w:ind w:firstLineChars="100" w:firstLine="210"/>
      </w:pPr>
      <w:r>
        <w:rPr>
          <w:rFonts w:hint="eastAsia"/>
        </w:rPr>
        <w:t>①記録される位置の精度の低さ</w:t>
      </w:r>
    </w:p>
    <w:p w14:paraId="0F24D6BC" w14:textId="60EC6CBF" w:rsidR="00FC55B6" w:rsidRDefault="00723EF2" w:rsidP="00203EBD">
      <w:pPr>
        <w:spacing w:line="360" w:lineRule="auto"/>
        <w:ind w:firstLineChars="100" w:firstLine="210"/>
      </w:pPr>
      <w:r>
        <w:rPr>
          <w:rFonts w:hint="eastAsia"/>
        </w:rPr>
        <w:t>➁</w:t>
      </w:r>
      <w:r w:rsidR="00FC55B6">
        <w:rPr>
          <w:rFonts w:hint="eastAsia"/>
        </w:rPr>
        <w:t>複雑な入力コマンド</w:t>
      </w:r>
    </w:p>
    <w:p w14:paraId="62C68B4B" w14:textId="79562F70" w:rsidR="00FC55B6" w:rsidRDefault="00723EF2" w:rsidP="00203EBD">
      <w:pPr>
        <w:spacing w:line="360" w:lineRule="auto"/>
        <w:ind w:firstLineChars="100" w:firstLine="210"/>
      </w:pPr>
      <w:r>
        <w:rPr>
          <w:rFonts w:hint="eastAsia"/>
        </w:rPr>
        <w:t>③</w:t>
      </w:r>
      <w:r w:rsidR="00FC55B6">
        <w:rPr>
          <w:rFonts w:hint="eastAsia"/>
        </w:rPr>
        <w:t>瞬間的なプレイの判断の要求</w:t>
      </w:r>
    </w:p>
    <w:p w14:paraId="7050FBA6" w14:textId="3E12414A" w:rsidR="00FC55B6" w:rsidRDefault="00CC1965" w:rsidP="00203EBD">
      <w:pPr>
        <w:spacing w:line="360" w:lineRule="auto"/>
        <w:ind w:firstLineChars="100" w:firstLine="210"/>
      </w:pPr>
      <w:r>
        <w:rPr>
          <w:rFonts w:hint="eastAsia"/>
        </w:rPr>
        <w:t>④</w:t>
      </w:r>
      <w:r w:rsidR="00FC55B6">
        <w:rPr>
          <w:rFonts w:hint="eastAsia"/>
        </w:rPr>
        <w:t>人的入力ミス</w:t>
      </w:r>
    </w:p>
    <w:p w14:paraId="6923233F" w14:textId="10081C47" w:rsidR="00D70FE9" w:rsidRDefault="00726FBA">
      <w:pPr>
        <w:spacing w:line="360" w:lineRule="auto"/>
        <w:ind w:firstLineChars="100" w:firstLine="210"/>
        <w:pPrChange w:id="188" w:author="Sano Yuma" w:date="2023-02-13T18:26:00Z">
          <w:pPr>
            <w:ind w:firstLineChars="100" w:firstLine="210"/>
          </w:pPr>
        </w:pPrChange>
      </w:pPr>
      <w:r>
        <w:rPr>
          <w:rFonts w:hint="eastAsia"/>
        </w:rPr>
        <w:t>1つ目は「記録される位置の精度の低さ」である。</w:t>
      </w:r>
      <w:r w:rsidR="008F3F43">
        <w:rPr>
          <w:rFonts w:hint="eastAsia"/>
        </w:rPr>
        <w:t>D</w:t>
      </w:r>
      <w:r w:rsidR="008F3F43">
        <w:t>ata Volley</w:t>
      </w:r>
      <w:r w:rsidR="008F3F43">
        <w:rPr>
          <w:rFonts w:hint="eastAsia"/>
        </w:rPr>
        <w:t>では、コートの片面を6×</w:t>
      </w:r>
      <w:r w:rsidR="008F3F43">
        <w:t>6</w:t>
      </w:r>
      <w:r w:rsidR="008F3F43">
        <w:rPr>
          <w:rFonts w:hint="eastAsia"/>
        </w:rPr>
        <w:t>に3</w:t>
      </w:r>
      <w:r w:rsidR="008F3F43">
        <w:t>6</w:t>
      </w:r>
      <w:r w:rsidR="008F3F43">
        <w:rPr>
          <w:rFonts w:hint="eastAsia"/>
        </w:rPr>
        <w:t>等分</w:t>
      </w:r>
      <w:r w:rsidR="00700B15">
        <w:rPr>
          <w:rFonts w:hint="eastAsia"/>
        </w:rPr>
        <w:t>に</w:t>
      </w:r>
      <w:r w:rsidR="008F3F43">
        <w:rPr>
          <w:rFonts w:hint="eastAsia"/>
        </w:rPr>
        <w:t>して扱う。</w:t>
      </w:r>
      <w:r w:rsidR="00661984">
        <w:rPr>
          <w:rFonts w:hint="eastAsia"/>
        </w:rPr>
        <w:t>図1</w:t>
      </w:r>
      <w:r w:rsidR="00661984">
        <w:t>.2</w:t>
      </w:r>
      <w:r w:rsidR="00661984">
        <w:rPr>
          <w:rFonts w:hint="eastAsia"/>
        </w:rPr>
        <w:t>にコート分割の様子を示す。</w:t>
      </w:r>
      <w:r w:rsidR="00987A84">
        <w:rPr>
          <w:rFonts w:hint="eastAsia"/>
        </w:rPr>
        <w:t>バレーボールコートの片面は9</w:t>
      </w:r>
      <w:r w:rsidR="00987A84">
        <w:t>m</w:t>
      </w:r>
      <w:r w:rsidR="00987A84">
        <w:rPr>
          <w:rFonts w:hint="eastAsia"/>
        </w:rPr>
        <w:t>四方であるため、D</w:t>
      </w:r>
      <w:r w:rsidR="00987A84">
        <w:t>ata Volley</w:t>
      </w:r>
      <w:r w:rsidR="00987A84">
        <w:rPr>
          <w:rFonts w:hint="eastAsia"/>
        </w:rPr>
        <w:t>で記録される位置の最小単位は1</w:t>
      </w:r>
      <w:r w:rsidR="00987A84">
        <w:t>.5m</w:t>
      </w:r>
      <w:r w:rsidR="00987A84">
        <w:rPr>
          <w:rFonts w:hint="eastAsia"/>
        </w:rPr>
        <w:t>四方ということになる。</w:t>
      </w:r>
      <w:r w:rsidR="00D70FE9">
        <w:rPr>
          <w:rFonts w:hint="eastAsia"/>
        </w:rPr>
        <w:t>またD</w:t>
      </w:r>
      <w:r w:rsidR="00D70FE9">
        <w:t>ata Volley</w:t>
      </w:r>
      <w:r w:rsidR="00D70FE9">
        <w:rPr>
          <w:rFonts w:hint="eastAsia"/>
        </w:rPr>
        <w:t>では、ボールに触れていない選手の位置は入力しないため、</w:t>
      </w:r>
      <w:r w:rsidR="00B14F2E">
        <w:rPr>
          <w:rFonts w:hint="eastAsia"/>
        </w:rPr>
        <w:t>ボールに触れた瞬間でしか選手の位置を見直せないということも同様に欠点である。</w:t>
      </w:r>
    </w:p>
    <w:p w14:paraId="09C83A13" w14:textId="4C327A03" w:rsidR="0055747D" w:rsidDel="00203EBD" w:rsidRDefault="0055747D">
      <w:pPr>
        <w:spacing w:line="360" w:lineRule="auto"/>
        <w:ind w:firstLineChars="100" w:firstLine="210"/>
        <w:rPr>
          <w:del w:id="189" w:author="Sano Yuma" w:date="2023-02-13T18:25:00Z"/>
        </w:rPr>
        <w:pPrChange w:id="190" w:author="Sano Yuma" w:date="2023-02-13T18:26:00Z">
          <w:pPr>
            <w:ind w:firstLineChars="100" w:firstLine="210"/>
            <w:jc w:val="center"/>
          </w:pPr>
        </w:pPrChange>
      </w:pPr>
      <w:moveFromRangeStart w:id="191" w:author="Sano Yuma" w:date="2023-02-13T18:25:00Z" w:name="move127205136"/>
      <w:moveFrom w:id="192" w:author="Sano Yuma" w:date="2023-02-13T18:25:00Z">
        <w:r w:rsidDel="00203EBD">
          <w:rPr>
            <w:rFonts w:hint="eastAsia"/>
            <w:noProof/>
          </w:rPr>
          <w:drawing>
            <wp:inline distT="0" distB="0" distL="0" distR="0" wp14:anchorId="5E38F610" wp14:editId="7AA681BD">
              <wp:extent cx="3253563" cy="3216069"/>
              <wp:effectExtent l="0" t="0" r="4445" b="3810"/>
              <wp:docPr id="13" name="図 13"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descr="カレンダー&#10;&#10;中程度の精度で自動的に生成された説明"/>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81443" cy="3243628"/>
                      </a:xfrm>
                      <a:prstGeom prst="rect">
                        <a:avLst/>
                      </a:prstGeom>
                    </pic:spPr>
                  </pic:pic>
                </a:graphicData>
              </a:graphic>
            </wp:inline>
          </w:drawing>
        </w:r>
      </w:moveFrom>
      <w:moveFromRangeEnd w:id="191"/>
    </w:p>
    <w:p w14:paraId="61314507" w14:textId="7C960374" w:rsidR="0055747D" w:rsidDel="00203EBD" w:rsidRDefault="0055747D">
      <w:pPr>
        <w:spacing w:line="360" w:lineRule="auto"/>
        <w:ind w:firstLineChars="100" w:firstLine="210"/>
        <w:rPr>
          <w:moveFrom w:id="193" w:author="Sano Yuma" w:date="2023-02-13T18:26:00Z"/>
        </w:rPr>
        <w:pPrChange w:id="194" w:author="Sano Yuma" w:date="2023-02-13T18:26:00Z">
          <w:pPr>
            <w:ind w:firstLineChars="100" w:firstLine="210"/>
            <w:jc w:val="center"/>
          </w:pPr>
        </w:pPrChange>
      </w:pPr>
      <w:moveFromRangeStart w:id="195" w:author="Sano Yuma" w:date="2023-02-13T18:26:00Z" w:name="move127205188"/>
      <w:moveFrom w:id="196" w:author="Sano Yuma" w:date="2023-02-13T18:26:00Z">
        <w:r w:rsidDel="00203EBD">
          <w:rPr>
            <w:rFonts w:hint="eastAsia"/>
          </w:rPr>
          <w:t>図1</w:t>
        </w:r>
        <w:r w:rsidDel="00203EBD">
          <w:t>.2</w:t>
        </w:r>
        <w:r w:rsidDel="00203EBD">
          <w:rPr>
            <w:rFonts w:hint="eastAsia"/>
          </w:rPr>
          <w:t xml:space="preserve">　D</w:t>
        </w:r>
        <w:r w:rsidDel="00203EBD">
          <w:t>ata Volley</w:t>
        </w:r>
        <w:r w:rsidDel="00203EBD">
          <w:rPr>
            <w:rFonts w:hint="eastAsia"/>
          </w:rPr>
          <w:t>におけるコートの分割</w:t>
        </w:r>
      </w:moveFrom>
    </w:p>
    <w:p w14:paraId="0AEC4D58" w14:textId="220F852F" w:rsidR="0055747D" w:rsidDel="00203EBD" w:rsidRDefault="0055747D">
      <w:pPr>
        <w:spacing w:line="360" w:lineRule="auto"/>
        <w:ind w:firstLineChars="100" w:firstLine="210"/>
        <w:rPr>
          <w:moveFrom w:id="197" w:author="Sano Yuma" w:date="2023-02-13T18:26:00Z"/>
        </w:rPr>
        <w:pPrChange w:id="198" w:author="Sano Yuma" w:date="2023-02-13T18:26:00Z">
          <w:pPr>
            <w:ind w:firstLineChars="100" w:firstLine="210"/>
            <w:jc w:val="center"/>
          </w:pPr>
        </w:pPrChange>
      </w:pPr>
    </w:p>
    <w:moveFromRangeEnd w:id="195"/>
    <w:p w14:paraId="2BDDD271" w14:textId="3C7CE52F" w:rsidR="00203EBD" w:rsidRDefault="00F6028D">
      <w:pPr>
        <w:spacing w:line="360" w:lineRule="auto"/>
        <w:ind w:firstLineChars="100" w:firstLine="210"/>
        <w:rPr>
          <w:ins w:id="199" w:author="Sano Yuma" w:date="2023-02-13T18:25:00Z"/>
        </w:rPr>
        <w:pPrChange w:id="200" w:author="Sano Yuma" w:date="2023-02-13T18:26:00Z">
          <w:pPr>
            <w:ind w:firstLineChars="100" w:firstLine="210"/>
            <w:jc w:val="center"/>
          </w:pPr>
        </w:pPrChange>
      </w:pPr>
      <w:r>
        <w:t>2</w:t>
      </w:r>
      <w:r w:rsidR="00870C43">
        <w:rPr>
          <w:rFonts w:hint="eastAsia"/>
        </w:rPr>
        <w:t>つ目は「複雑な入力コマンド」である。</w:t>
      </w:r>
      <w:r w:rsidR="0021360D">
        <w:rPr>
          <w:rFonts w:hint="eastAsia"/>
        </w:rPr>
        <w:t>例として「</w:t>
      </w:r>
      <w:r w:rsidR="0021360D" w:rsidRPr="0021360D">
        <w:rPr>
          <w:rStyle w:val="22"/>
          <w:rFonts w:asciiTheme="minorEastAsia" w:hAnsiTheme="minorEastAsia" w:hint="eastAsia"/>
          <w:i w:val="0"/>
          <w:iCs w:val="0"/>
          <w:color w:val="auto"/>
        </w:rPr>
        <w:t>7SQ65.4#</w:t>
      </w:r>
      <w:r w:rsidR="0021360D">
        <w:rPr>
          <w:rFonts w:hint="eastAsia"/>
        </w:rPr>
        <w:t>」というコマンドがあるが、</w:t>
      </w:r>
      <w:r w:rsidR="0037056A">
        <w:rPr>
          <w:rFonts w:hint="eastAsia"/>
        </w:rPr>
        <w:t>このコマンドは「7番がゾーン6から打ったジャンプサーブを相手4番がゾーン5で完璧に返球した」という意味である。</w:t>
      </w:r>
      <w:r w:rsidR="00E66BD7">
        <w:rPr>
          <w:rFonts w:hint="eastAsia"/>
        </w:rPr>
        <w:t>このような複雑なコマンド入力の方法を覚えるだけでなく、選手のプレイを見ながら入力を行う必要があるため、ある程度の練習が必要である。</w:t>
      </w:r>
    </w:p>
    <w:p w14:paraId="5DD3A204" w14:textId="73CD5E1B" w:rsidR="0021360D" w:rsidRDefault="00203EBD" w:rsidP="00203EBD">
      <w:pPr>
        <w:ind w:firstLineChars="100" w:firstLine="210"/>
        <w:jc w:val="center"/>
        <w:rPr>
          <w:ins w:id="201" w:author="Sano Yuma" w:date="2023-02-13T18:26:00Z"/>
        </w:rPr>
      </w:pPr>
      <w:moveToRangeStart w:id="202" w:author="Sano Yuma" w:date="2023-02-13T18:25:00Z" w:name="move127205136"/>
      <w:moveTo w:id="203" w:author="Sano Yuma" w:date="2023-02-13T18:25:00Z">
        <w:r>
          <w:rPr>
            <w:rFonts w:hint="eastAsia"/>
            <w:noProof/>
          </w:rPr>
          <w:lastRenderedPageBreak/>
          <w:drawing>
            <wp:inline distT="0" distB="0" distL="0" distR="0" wp14:anchorId="301E00A4" wp14:editId="0A0B6B66">
              <wp:extent cx="3253563" cy="3216069"/>
              <wp:effectExtent l="0" t="0" r="4445" b="3810"/>
              <wp:docPr id="20" name="図 20"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descr="カレンダー&#10;&#10;中程度の精度で自動的に生成された説明"/>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81443" cy="3243628"/>
                      </a:xfrm>
                      <a:prstGeom prst="rect">
                        <a:avLst/>
                      </a:prstGeom>
                    </pic:spPr>
                  </pic:pic>
                </a:graphicData>
              </a:graphic>
            </wp:inline>
          </w:drawing>
        </w:r>
      </w:moveTo>
      <w:moveToRangeEnd w:id="202"/>
    </w:p>
    <w:p w14:paraId="567C9A5D" w14:textId="69ACA6A3" w:rsidR="00203EBD" w:rsidDel="00203EBD" w:rsidRDefault="00203EBD">
      <w:pPr>
        <w:spacing w:line="360" w:lineRule="auto"/>
        <w:ind w:firstLineChars="100" w:firstLine="210"/>
        <w:jc w:val="center"/>
        <w:rPr>
          <w:del w:id="204" w:author="Sano Yuma" w:date="2023-02-13T18:26:00Z"/>
        </w:rPr>
        <w:pPrChange w:id="205" w:author="Sano Yuma" w:date="2023-02-13T20:10:00Z">
          <w:pPr>
            <w:ind w:firstLineChars="100" w:firstLine="210"/>
            <w:jc w:val="center"/>
          </w:pPr>
        </w:pPrChange>
      </w:pPr>
      <w:moveToRangeStart w:id="206" w:author="Sano Yuma" w:date="2023-02-13T18:26:00Z" w:name="move127205188"/>
      <w:moveTo w:id="207" w:author="Sano Yuma" w:date="2023-02-13T18:26:00Z">
        <w:r>
          <w:rPr>
            <w:rFonts w:hint="eastAsia"/>
          </w:rPr>
          <w:t>図1</w:t>
        </w:r>
        <w:r>
          <w:t>.2</w:t>
        </w:r>
        <w:r>
          <w:rPr>
            <w:rFonts w:hint="eastAsia"/>
          </w:rPr>
          <w:t xml:space="preserve">　D</w:t>
        </w:r>
        <w:r>
          <w:t>ata Volley</w:t>
        </w:r>
        <w:r>
          <w:rPr>
            <w:rFonts w:hint="eastAsia"/>
          </w:rPr>
          <w:t>におけるコートの分割</w:t>
        </w:r>
      </w:moveTo>
    </w:p>
    <w:p w14:paraId="1F81B13B" w14:textId="77777777" w:rsidR="00203EBD" w:rsidRDefault="00203EBD">
      <w:pPr>
        <w:spacing w:line="360" w:lineRule="auto"/>
        <w:ind w:firstLineChars="100" w:firstLine="210"/>
        <w:jc w:val="center"/>
        <w:rPr>
          <w:ins w:id="208" w:author="Sano Yuma" w:date="2023-02-13T18:26:00Z"/>
          <w:moveTo w:id="209" w:author="Sano Yuma" w:date="2023-02-13T18:26:00Z"/>
        </w:rPr>
        <w:pPrChange w:id="210" w:author="Sano Yuma" w:date="2023-02-13T20:10:00Z">
          <w:pPr>
            <w:ind w:firstLineChars="100" w:firstLine="210"/>
            <w:jc w:val="center"/>
          </w:pPr>
        </w:pPrChange>
      </w:pPr>
    </w:p>
    <w:p w14:paraId="053ABB1B" w14:textId="77777777" w:rsidR="00203EBD" w:rsidRPr="00FB377E" w:rsidDel="00203EBD" w:rsidRDefault="00203EBD">
      <w:pPr>
        <w:rPr>
          <w:del w:id="211" w:author="Sano Yuma" w:date="2023-02-13T18:26:00Z"/>
          <w:moveTo w:id="212" w:author="Sano Yuma" w:date="2023-02-13T18:26:00Z"/>
        </w:rPr>
        <w:pPrChange w:id="213" w:author="Sano Yuma" w:date="2023-02-13T20:10:00Z">
          <w:pPr>
            <w:ind w:firstLineChars="100" w:firstLine="210"/>
            <w:jc w:val="center"/>
          </w:pPr>
        </w:pPrChange>
      </w:pPr>
    </w:p>
    <w:moveToRangeEnd w:id="206"/>
    <w:p w14:paraId="28A025B9" w14:textId="77777777" w:rsidR="00203EBD" w:rsidRPr="00203EBD" w:rsidRDefault="00203EBD"/>
    <w:p w14:paraId="25F4A485" w14:textId="47B91DA4" w:rsidR="00BE2BAA" w:rsidRDefault="00BE2BAA">
      <w:pPr>
        <w:spacing w:line="360" w:lineRule="auto"/>
        <w:pPrChange w:id="214" w:author="Sano Yuma" w:date="2023-02-13T18:26:00Z">
          <w:pPr/>
        </w:pPrChange>
      </w:pPr>
      <w:r>
        <w:rPr>
          <w:rFonts w:hint="eastAsia"/>
        </w:rPr>
        <w:t xml:space="preserve">　3つ目は「瞬間的なプレイの判断の要求」である。</w:t>
      </w:r>
      <w:r w:rsidR="00CA064D">
        <w:rPr>
          <w:rFonts w:hint="eastAsia"/>
        </w:rPr>
        <w:t>D</w:t>
      </w:r>
      <w:r w:rsidR="00CA064D">
        <w:t>ata Volley</w:t>
      </w:r>
      <w:r w:rsidR="00CA064D">
        <w:rPr>
          <w:rFonts w:hint="eastAsia"/>
        </w:rPr>
        <w:t>はバレーボールの試合中のプレイを分析するため、</w:t>
      </w:r>
      <w:r w:rsidR="002D31FD">
        <w:rPr>
          <w:rFonts w:hint="eastAsia"/>
        </w:rPr>
        <w:t>入力を行うユーザーには</w:t>
      </w:r>
      <w:r w:rsidR="00991F04">
        <w:rPr>
          <w:rFonts w:hint="eastAsia"/>
        </w:rPr>
        <w:t>バレーボールの知識が要求される。</w:t>
      </w:r>
      <w:r w:rsidR="00123A75">
        <w:rPr>
          <w:rFonts w:hint="eastAsia"/>
        </w:rPr>
        <w:t>さらに、入力にはプレイの種類だけではなく、</w:t>
      </w:r>
      <w:r w:rsidR="00AD59E1">
        <w:rPr>
          <w:rFonts w:hint="eastAsia"/>
        </w:rPr>
        <w:t>ユーザー</w:t>
      </w:r>
      <w:r w:rsidR="00150558">
        <w:rPr>
          <w:rFonts w:hint="eastAsia"/>
        </w:rPr>
        <w:t>から見たプレイの評価も含まれる</w:t>
      </w:r>
      <w:r w:rsidR="005F50A9">
        <w:rPr>
          <w:rFonts w:hint="eastAsia"/>
        </w:rPr>
        <w:t>。そのため、</w:t>
      </w:r>
      <w:r w:rsidR="00866AC3">
        <w:rPr>
          <w:rFonts w:hint="eastAsia"/>
        </w:rPr>
        <w:t>バレーボールのルールを知っているだけでなく、</w:t>
      </w:r>
      <w:r w:rsidR="00156BD9">
        <w:rPr>
          <w:rFonts w:hint="eastAsia"/>
        </w:rPr>
        <w:t>プレイの評価もできることがユーザーに求められる。これは先述した欠点である「</w:t>
      </w:r>
      <w:r w:rsidR="0040621C">
        <w:rPr>
          <w:rFonts w:hint="eastAsia"/>
        </w:rPr>
        <w:t>複雑な入力コマンド</w:t>
      </w:r>
      <w:r w:rsidR="00156BD9">
        <w:rPr>
          <w:rFonts w:hint="eastAsia"/>
        </w:rPr>
        <w:t>」</w:t>
      </w:r>
      <w:r w:rsidR="0040621C">
        <w:rPr>
          <w:rFonts w:hint="eastAsia"/>
        </w:rPr>
        <w:t>に重ねて、</w:t>
      </w:r>
      <w:r w:rsidR="00045165">
        <w:rPr>
          <w:rFonts w:hint="eastAsia"/>
        </w:rPr>
        <w:t>D</w:t>
      </w:r>
      <w:r w:rsidR="00045165">
        <w:t>ata Volley</w:t>
      </w:r>
      <w:r w:rsidR="00045165">
        <w:rPr>
          <w:rFonts w:hint="eastAsia"/>
        </w:rPr>
        <w:t>の使用の難易度を高めている。</w:t>
      </w:r>
      <w:r w:rsidR="00662D92">
        <w:rPr>
          <w:rFonts w:hint="eastAsia"/>
        </w:rPr>
        <w:t>これによって、</w:t>
      </w:r>
      <w:r w:rsidR="00042223">
        <w:t>Data Voll</w:t>
      </w:r>
      <w:r w:rsidR="00042223">
        <w:rPr>
          <w:rFonts w:hint="eastAsia"/>
        </w:rPr>
        <w:t>e</w:t>
      </w:r>
      <w:r w:rsidR="00042223">
        <w:t>y</w:t>
      </w:r>
      <w:r w:rsidR="00042223">
        <w:rPr>
          <w:rFonts w:hint="eastAsia"/>
        </w:rPr>
        <w:t>のユーザーをアナリストやコーチに限定してしまっている。</w:t>
      </w:r>
    </w:p>
    <w:p w14:paraId="04F7F00E" w14:textId="6E073484" w:rsidR="008126D4" w:rsidRDefault="008126D4">
      <w:pPr>
        <w:spacing w:line="360" w:lineRule="auto"/>
        <w:pPrChange w:id="215" w:author="Sano Yuma" w:date="2023-02-13T18:26:00Z">
          <w:pPr/>
        </w:pPrChange>
      </w:pPr>
      <w:r>
        <w:rPr>
          <w:rFonts w:hint="eastAsia"/>
        </w:rPr>
        <w:t xml:space="preserve">　4つ目に「人的入力ミス」である。</w:t>
      </w:r>
      <w:r w:rsidR="00E05BEA">
        <w:rPr>
          <w:rFonts w:hint="eastAsia"/>
        </w:rPr>
        <w:t>これは、ユーザーがコマンドを入力する際に起こすミスのことである。</w:t>
      </w:r>
      <w:r w:rsidR="00D44D68">
        <w:rPr>
          <w:rFonts w:hint="eastAsia"/>
        </w:rPr>
        <w:t>例えば、背番号の</w:t>
      </w:r>
      <w:r w:rsidR="00D44D68">
        <w:t>4</w:t>
      </w:r>
      <w:r w:rsidR="00D44D68">
        <w:rPr>
          <w:rFonts w:hint="eastAsia"/>
        </w:rPr>
        <w:t>と5や、レシーブの一種を表すDと返球の一種を表すFは、最も一般的なQ</w:t>
      </w:r>
      <w:r w:rsidR="00D44D68">
        <w:t>WERTY</w:t>
      </w:r>
      <w:r w:rsidR="00D44D68">
        <w:rPr>
          <w:rFonts w:hint="eastAsia"/>
        </w:rPr>
        <w:t>配列のキーボード上では隣り合っているが、これらが間違って入力された場合は大きく意味が異なってしまう。</w:t>
      </w:r>
    </w:p>
    <w:p w14:paraId="78E19DAF" w14:textId="2E985542" w:rsidR="009B4692" w:rsidRPr="008C1B09" w:rsidRDefault="009B4692" w:rsidP="008C1B09">
      <w:pPr>
        <w:pStyle w:val="3"/>
        <w:ind w:leftChars="0" w:left="0"/>
        <w:rPr>
          <w:rFonts w:asciiTheme="minorEastAsia" w:eastAsiaTheme="minorEastAsia" w:hAnsiTheme="minorEastAsia"/>
          <w:sz w:val="24"/>
          <w:szCs w:val="28"/>
        </w:rPr>
      </w:pPr>
      <w:bookmarkStart w:id="216" w:name="_Toc126831132"/>
      <w:r w:rsidRPr="008C1B09">
        <w:rPr>
          <w:rFonts w:asciiTheme="minorEastAsia" w:eastAsiaTheme="minorEastAsia" w:hAnsiTheme="minorEastAsia" w:hint="eastAsia"/>
          <w:sz w:val="24"/>
          <w:szCs w:val="28"/>
        </w:rPr>
        <w:lastRenderedPageBreak/>
        <w:t>1</w:t>
      </w:r>
      <w:r w:rsidRPr="008C1B09">
        <w:rPr>
          <w:rFonts w:asciiTheme="minorEastAsia" w:eastAsiaTheme="minorEastAsia" w:hAnsiTheme="minorEastAsia"/>
          <w:sz w:val="24"/>
          <w:szCs w:val="28"/>
        </w:rPr>
        <w:t>.2.2</w:t>
      </w:r>
      <w:r w:rsidRPr="008C1B09">
        <w:rPr>
          <w:rFonts w:asciiTheme="minorEastAsia" w:eastAsiaTheme="minorEastAsia" w:hAnsiTheme="minorEastAsia" w:hint="eastAsia"/>
          <w:sz w:val="24"/>
          <w:szCs w:val="28"/>
        </w:rPr>
        <w:t xml:space="preserve">　</w:t>
      </w:r>
      <w:r w:rsidR="003029FE" w:rsidRPr="008C1B09">
        <w:rPr>
          <w:rFonts w:asciiTheme="minorEastAsia" w:eastAsiaTheme="minorEastAsia" w:hAnsiTheme="minorEastAsia" w:hint="eastAsia"/>
          <w:sz w:val="24"/>
          <w:szCs w:val="28"/>
        </w:rPr>
        <w:t>平田</w:t>
      </w:r>
      <w:ins w:id="217" w:author="茂浩" w:date="2023-02-11T23:18:00Z">
        <w:r w:rsidR="005A1885">
          <w:rPr>
            <w:rFonts w:asciiTheme="minorEastAsia" w:eastAsiaTheme="minorEastAsia" w:hAnsiTheme="minorEastAsia" w:hint="eastAsia"/>
            <w:sz w:val="24"/>
            <w:szCs w:val="28"/>
          </w:rPr>
          <w:t>（</w:t>
        </w:r>
      </w:ins>
      <w:ins w:id="218" w:author="茂浩" w:date="2023-02-11T23:19:00Z">
        <w:r w:rsidR="005A1885">
          <w:rPr>
            <w:rFonts w:asciiTheme="minorEastAsia" w:eastAsiaTheme="minorEastAsia" w:hAnsiTheme="minorEastAsia" w:hint="eastAsia"/>
            <w:sz w:val="24"/>
            <w:szCs w:val="28"/>
          </w:rPr>
          <w:t>2</w:t>
        </w:r>
        <w:r w:rsidR="005A1885">
          <w:rPr>
            <w:rFonts w:asciiTheme="minorEastAsia" w:eastAsiaTheme="minorEastAsia" w:hAnsiTheme="minorEastAsia"/>
            <w:sz w:val="24"/>
            <w:szCs w:val="28"/>
          </w:rPr>
          <w:t>021</w:t>
        </w:r>
      </w:ins>
      <w:ins w:id="219" w:author="茂浩" w:date="2023-02-11T23:18:00Z">
        <w:r w:rsidR="005A1885">
          <w:rPr>
            <w:rFonts w:asciiTheme="minorEastAsia" w:eastAsiaTheme="minorEastAsia" w:hAnsiTheme="minorEastAsia" w:hint="eastAsia"/>
            <w:sz w:val="24"/>
            <w:szCs w:val="28"/>
          </w:rPr>
          <w:t>）</w:t>
        </w:r>
      </w:ins>
      <w:r w:rsidR="003029FE" w:rsidRPr="008C1B09">
        <w:rPr>
          <w:rFonts w:asciiTheme="minorEastAsia" w:eastAsiaTheme="minorEastAsia" w:hAnsiTheme="minorEastAsia" w:hint="eastAsia"/>
          <w:sz w:val="24"/>
          <w:szCs w:val="28"/>
        </w:rPr>
        <w:t>の</w:t>
      </w:r>
      <w:r w:rsidRPr="008C1B09">
        <w:rPr>
          <w:rFonts w:asciiTheme="minorEastAsia" w:eastAsiaTheme="minorEastAsia" w:hAnsiTheme="minorEastAsia" w:hint="eastAsia"/>
          <w:sz w:val="24"/>
          <w:szCs w:val="28"/>
        </w:rPr>
        <w:t>先行研究</w:t>
      </w:r>
      <w:bookmarkEnd w:id="216"/>
    </w:p>
    <w:p w14:paraId="6FA644F5" w14:textId="1283C16B" w:rsidR="00F61C74" w:rsidRDefault="00FC411B">
      <w:pPr>
        <w:spacing w:line="360" w:lineRule="auto"/>
        <w:pPrChange w:id="220" w:author="Sano Yuma" w:date="2023-02-13T18:26:00Z">
          <w:pPr/>
        </w:pPrChange>
      </w:pPr>
      <w:r>
        <w:rPr>
          <w:rFonts w:hint="eastAsia"/>
        </w:rPr>
        <w:t xml:space="preserve">　</w:t>
      </w:r>
      <w:commentRangeStart w:id="221"/>
      <w:commentRangeStart w:id="222"/>
      <w:r w:rsidR="003029FE">
        <w:rPr>
          <w:rFonts w:hint="eastAsia"/>
        </w:rPr>
        <w:t>平田</w:t>
      </w:r>
      <w:r>
        <w:rPr>
          <w:rFonts w:hint="eastAsia"/>
        </w:rPr>
        <w:t>は、</w:t>
      </w:r>
      <w:r w:rsidR="00B63069">
        <w:rPr>
          <w:rFonts w:hint="eastAsia"/>
        </w:rPr>
        <w:t>1台の</w:t>
      </w:r>
      <w:r>
        <w:rPr>
          <w:rFonts w:hint="eastAsia"/>
        </w:rPr>
        <w:t>カメラを用いて撮影したバレーボールの試合映像から</w:t>
      </w:r>
      <w:r w:rsidR="00B965F9">
        <w:rPr>
          <w:rFonts w:hint="eastAsia"/>
        </w:rPr>
        <w:t>、</w:t>
      </w:r>
      <w:r>
        <w:rPr>
          <w:rFonts w:hint="eastAsia"/>
        </w:rPr>
        <w:t>自動で選手の</w:t>
      </w:r>
      <w:r w:rsidR="00AD14CA">
        <w:rPr>
          <w:rFonts w:hint="eastAsia"/>
        </w:rPr>
        <w:t>コート平面</w:t>
      </w:r>
      <w:r>
        <w:rPr>
          <w:rFonts w:hint="eastAsia"/>
        </w:rPr>
        <w:t>位置を推定</w:t>
      </w:r>
      <w:r w:rsidR="00477BAF">
        <w:rPr>
          <w:rFonts w:hint="eastAsia"/>
        </w:rPr>
        <w:t>するシステムを開発し</w:t>
      </w:r>
      <w:r w:rsidR="00130A5B">
        <w:rPr>
          <w:rFonts w:hint="eastAsia"/>
        </w:rPr>
        <w:t>た</w:t>
      </w:r>
      <w:commentRangeEnd w:id="221"/>
      <w:r w:rsidR="005A1885">
        <w:rPr>
          <w:rStyle w:val="af"/>
        </w:rPr>
        <w:commentReference w:id="221"/>
      </w:r>
      <w:commentRangeEnd w:id="222"/>
      <w:r w:rsidR="008A27BB">
        <w:rPr>
          <w:rStyle w:val="af"/>
        </w:rPr>
        <w:commentReference w:id="222"/>
      </w:r>
      <w:ins w:id="223" w:author="Sano Yuma" w:date="2023-02-13T18:02:00Z">
        <w:r w:rsidR="008A27BB" w:rsidRPr="008A27BB">
          <w:rPr>
            <w:vertAlign w:val="superscript"/>
            <w:rPrChange w:id="224" w:author="Sano Yuma" w:date="2023-02-13T18:06:00Z">
              <w:rPr/>
            </w:rPrChange>
          </w:rPr>
          <w:t>[</w:t>
        </w:r>
      </w:ins>
      <w:ins w:id="225" w:author="Sano Yuma" w:date="2023-02-13T18:06:00Z">
        <w:r w:rsidR="008A27BB" w:rsidRPr="008A27BB">
          <w:rPr>
            <w:vertAlign w:val="superscript"/>
            <w:rPrChange w:id="226" w:author="Sano Yuma" w:date="2023-02-13T18:06:00Z">
              <w:rPr/>
            </w:rPrChange>
          </w:rPr>
          <w:t>3</w:t>
        </w:r>
      </w:ins>
      <w:ins w:id="227" w:author="Sano Yuma" w:date="2023-02-13T18:02:00Z">
        <w:r w:rsidR="008A27BB" w:rsidRPr="008A27BB">
          <w:rPr>
            <w:vertAlign w:val="superscript"/>
            <w:rPrChange w:id="228" w:author="Sano Yuma" w:date="2023-02-13T18:06:00Z">
              <w:rPr/>
            </w:rPrChange>
          </w:rPr>
          <w:t>]</w:t>
        </w:r>
      </w:ins>
      <w:r>
        <w:rPr>
          <w:rFonts w:hint="eastAsia"/>
        </w:rPr>
        <w:t>。</w:t>
      </w:r>
      <w:r w:rsidR="00997720">
        <w:rPr>
          <w:rFonts w:hint="eastAsia"/>
        </w:rPr>
        <w:t>システムによって得られる推定結果の例を図1</w:t>
      </w:r>
      <w:r w:rsidR="00997720">
        <w:t>.3</w:t>
      </w:r>
      <w:r w:rsidR="00997720">
        <w:rPr>
          <w:rFonts w:hint="eastAsia"/>
        </w:rPr>
        <w:t>に示す。</w:t>
      </w:r>
      <w:r w:rsidR="00DC31DC">
        <w:rPr>
          <w:rFonts w:hint="eastAsia"/>
        </w:rPr>
        <w:t>これにより、</w:t>
      </w:r>
      <w:r w:rsidR="0073672E">
        <w:rPr>
          <w:rFonts w:hint="eastAsia"/>
        </w:rPr>
        <w:t>D</w:t>
      </w:r>
      <w:r w:rsidR="0073672E">
        <w:t>ata Volley</w:t>
      </w:r>
      <w:r w:rsidR="0073672E">
        <w:rPr>
          <w:rFonts w:hint="eastAsia"/>
        </w:rPr>
        <w:t>で挙げた</w:t>
      </w:r>
      <w:r w:rsidR="00EF4614">
        <w:rPr>
          <w:rFonts w:hint="eastAsia"/>
        </w:rPr>
        <w:t>欠点</w:t>
      </w:r>
      <w:r w:rsidR="00DE7FEB">
        <w:rPr>
          <w:rFonts w:hint="eastAsia"/>
        </w:rPr>
        <w:t>である「記録される位置の精度の低さ」、「瞬間的なプレイの判断」、「人的入力ミス」の解決</w:t>
      </w:r>
      <w:r w:rsidR="00DC31DC">
        <w:rPr>
          <w:rFonts w:hint="eastAsia"/>
        </w:rPr>
        <w:t>に取り組んだ。</w:t>
      </w:r>
    </w:p>
    <w:p w14:paraId="648357F1" w14:textId="66AE5BC0" w:rsidR="00F61C74" w:rsidRDefault="00EF4614">
      <w:pPr>
        <w:spacing w:line="360" w:lineRule="auto"/>
        <w:ind w:firstLineChars="100" w:firstLine="210"/>
        <w:pPrChange w:id="229" w:author="Sano Yuma" w:date="2023-02-13T18:26:00Z">
          <w:pPr>
            <w:ind w:firstLineChars="100" w:firstLine="210"/>
          </w:pPr>
        </w:pPrChange>
      </w:pPr>
      <w:r>
        <w:rPr>
          <w:rFonts w:hint="eastAsia"/>
        </w:rPr>
        <w:t>しかし</w:t>
      </w:r>
      <w:r w:rsidR="00FC0951">
        <w:rPr>
          <w:rFonts w:hint="eastAsia"/>
        </w:rPr>
        <w:t>先行研究では、選手が</w:t>
      </w:r>
      <w:r w:rsidR="00F45658">
        <w:rPr>
          <w:rFonts w:hint="eastAsia"/>
        </w:rPr>
        <w:t>床上にいるという前提で選手位置</w:t>
      </w:r>
      <w:r w:rsidR="00F6108F">
        <w:rPr>
          <w:rFonts w:hint="eastAsia"/>
        </w:rPr>
        <w:t>の推定</w:t>
      </w:r>
      <w:r w:rsidR="00F61C74">
        <w:rPr>
          <w:rFonts w:hint="eastAsia"/>
        </w:rPr>
        <w:t>が行われている</w:t>
      </w:r>
      <w:r w:rsidR="00F6108F">
        <w:rPr>
          <w:rFonts w:hint="eastAsia"/>
        </w:rPr>
        <w:t>。</w:t>
      </w:r>
      <w:r w:rsidR="00324825">
        <w:rPr>
          <w:rFonts w:hint="eastAsia"/>
        </w:rPr>
        <w:t>そのため、</w:t>
      </w:r>
      <w:r w:rsidR="00EF63E6">
        <w:rPr>
          <w:rFonts w:hint="eastAsia"/>
        </w:rPr>
        <w:t>選手が</w:t>
      </w:r>
      <w:r w:rsidR="00324825">
        <w:rPr>
          <w:rFonts w:hint="eastAsia"/>
        </w:rPr>
        <w:t>床上から離れ</w:t>
      </w:r>
      <w:r w:rsidR="00EF63E6">
        <w:rPr>
          <w:rFonts w:hint="eastAsia"/>
        </w:rPr>
        <w:t>てしまう</w:t>
      </w:r>
      <w:r w:rsidR="00324825">
        <w:rPr>
          <w:rFonts w:hint="eastAsia"/>
        </w:rPr>
        <w:t>跳躍</w:t>
      </w:r>
      <w:r w:rsidR="00EF63E6">
        <w:rPr>
          <w:rFonts w:hint="eastAsia"/>
        </w:rPr>
        <w:t>時には</w:t>
      </w:r>
      <w:r w:rsidR="00FD6424">
        <w:rPr>
          <w:rFonts w:hint="eastAsia"/>
        </w:rPr>
        <w:t>、映像と比較しても全く異なった位置を推定してしまう。</w:t>
      </w:r>
      <w:r w:rsidR="00A04A96">
        <w:rPr>
          <w:rFonts w:hint="eastAsia"/>
        </w:rPr>
        <w:t>バレーボール競技は、選手が頻繁に跳躍を行うスポーツであ</w:t>
      </w:r>
      <w:r w:rsidR="002F1B0D">
        <w:rPr>
          <w:rFonts w:hint="eastAsia"/>
        </w:rPr>
        <w:t>るため、</w:t>
      </w:r>
      <w:r w:rsidR="004C24A9">
        <w:rPr>
          <w:rFonts w:hint="eastAsia"/>
        </w:rPr>
        <w:t>跳躍時の選手位置を正しく出来ない</w:t>
      </w:r>
      <w:r w:rsidR="00F61C74">
        <w:rPr>
          <w:rFonts w:hint="eastAsia"/>
        </w:rPr>
        <w:t>こと</w:t>
      </w:r>
      <w:r w:rsidR="004C24A9">
        <w:rPr>
          <w:rFonts w:hint="eastAsia"/>
        </w:rPr>
        <w:t>は、重大な欠点である。</w:t>
      </w:r>
    </w:p>
    <w:p w14:paraId="4A02CD76" w14:textId="4FF69FC1" w:rsidR="00E617DB" w:rsidRDefault="00573B38" w:rsidP="00D6434A">
      <w:pPr>
        <w:ind w:firstLineChars="100" w:firstLine="210"/>
        <w:jc w:val="center"/>
      </w:pPr>
      <w:r>
        <w:rPr>
          <w:noProof/>
        </w:rPr>
        <w:drawing>
          <wp:inline distT="0" distB="0" distL="0" distR="0" wp14:anchorId="71821CBB" wp14:editId="58496988">
            <wp:extent cx="2317398" cy="3706465"/>
            <wp:effectExtent l="0" t="8572" r="0" b="0"/>
            <wp:docPr id="16" name="Picture 2" descr="グラフ, 散布図&#10;&#10;自動的に生成された説明">
              <a:extLst xmlns:a="http://schemas.openxmlformats.org/drawingml/2006/main">
                <a:ext uri="{FF2B5EF4-FFF2-40B4-BE49-F238E27FC236}">
                  <a16:creationId xmlns:a16="http://schemas.microsoft.com/office/drawing/2014/main" id="{7325F406-6DB9-CA33-2E92-31E45198B3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descr="グラフ, 散布図&#10;&#10;自動的に生成された説明">
                      <a:extLst>
                        <a:ext uri="{FF2B5EF4-FFF2-40B4-BE49-F238E27FC236}">
                          <a16:creationId xmlns:a16="http://schemas.microsoft.com/office/drawing/2014/main" id="{7325F406-6DB9-CA33-2E92-31E45198B3AD}"/>
                        </a:ext>
                      </a:extLs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2334754" cy="3734225"/>
                    </a:xfrm>
                    <a:prstGeom prst="rect">
                      <a:avLst/>
                    </a:prstGeom>
                    <a:noFill/>
                  </pic:spPr>
                </pic:pic>
              </a:graphicData>
            </a:graphic>
          </wp:inline>
        </w:drawing>
      </w:r>
    </w:p>
    <w:p w14:paraId="435B95C4" w14:textId="6061E046" w:rsidR="00573B38" w:rsidRDefault="00573B38" w:rsidP="00D6434A">
      <w:pPr>
        <w:ind w:firstLineChars="100" w:firstLine="210"/>
        <w:jc w:val="center"/>
      </w:pPr>
      <w:commentRangeStart w:id="230"/>
      <w:commentRangeStart w:id="231"/>
      <w:r>
        <w:rPr>
          <w:rFonts w:hint="eastAsia"/>
        </w:rPr>
        <w:t>図1</w:t>
      </w:r>
      <w:r>
        <w:t>.3</w:t>
      </w:r>
      <w:r>
        <w:rPr>
          <w:rFonts w:hint="eastAsia"/>
        </w:rPr>
        <w:t xml:space="preserve">　先行研究によって得られる選手位置推定結果の例</w:t>
      </w:r>
      <w:commentRangeEnd w:id="230"/>
      <w:commentRangeEnd w:id="231"/>
      <w:ins w:id="232" w:author="Sano Yuma" w:date="2023-02-13T18:07:00Z">
        <w:r w:rsidR="008A27BB" w:rsidRPr="008A27BB">
          <w:rPr>
            <w:vertAlign w:val="superscript"/>
            <w:rPrChange w:id="233" w:author="Sano Yuma" w:date="2023-02-13T18:07:00Z">
              <w:rPr/>
            </w:rPrChange>
          </w:rPr>
          <w:t>[3]</w:t>
        </w:r>
      </w:ins>
      <w:r w:rsidR="005A1885" w:rsidRPr="008A27BB">
        <w:rPr>
          <w:rStyle w:val="af"/>
          <w:vertAlign w:val="superscript"/>
          <w:rPrChange w:id="234" w:author="Sano Yuma" w:date="2023-02-13T18:07:00Z">
            <w:rPr>
              <w:rStyle w:val="af"/>
            </w:rPr>
          </w:rPrChange>
        </w:rPr>
        <w:commentReference w:id="230"/>
      </w:r>
      <w:r w:rsidR="008A27BB">
        <w:rPr>
          <w:rStyle w:val="af"/>
        </w:rPr>
        <w:commentReference w:id="231"/>
      </w:r>
    </w:p>
    <w:p w14:paraId="4822F91B" w14:textId="77777777" w:rsidR="00573B38" w:rsidRDefault="00573B38" w:rsidP="00D6434A">
      <w:pPr>
        <w:ind w:firstLineChars="100" w:firstLine="210"/>
        <w:jc w:val="center"/>
      </w:pPr>
    </w:p>
    <w:p w14:paraId="71E563F7" w14:textId="0D8C0AB7" w:rsidR="009F1E77" w:rsidRPr="008C1B09" w:rsidRDefault="005C79E3" w:rsidP="008C1B09">
      <w:pPr>
        <w:pStyle w:val="2"/>
        <w:rPr>
          <w:rFonts w:asciiTheme="minorEastAsia" w:hAnsiTheme="minorEastAsia"/>
          <w:sz w:val="24"/>
          <w:szCs w:val="28"/>
        </w:rPr>
      </w:pPr>
      <w:bookmarkStart w:id="235" w:name="_Toc126831133"/>
      <w:r w:rsidRPr="008C1B09">
        <w:rPr>
          <w:rFonts w:asciiTheme="minorEastAsia" w:hAnsiTheme="minorEastAsia" w:hint="eastAsia"/>
          <w:sz w:val="24"/>
          <w:szCs w:val="28"/>
        </w:rPr>
        <w:t>1</w:t>
      </w:r>
      <w:r w:rsidRPr="008C1B09">
        <w:rPr>
          <w:rFonts w:asciiTheme="minorEastAsia" w:hAnsiTheme="minorEastAsia"/>
          <w:sz w:val="24"/>
          <w:szCs w:val="28"/>
        </w:rPr>
        <w:t>.3</w:t>
      </w:r>
      <w:r w:rsidRPr="008C1B09">
        <w:rPr>
          <w:rFonts w:asciiTheme="minorEastAsia" w:hAnsiTheme="minorEastAsia" w:hint="eastAsia"/>
          <w:sz w:val="24"/>
          <w:szCs w:val="28"/>
        </w:rPr>
        <w:t xml:space="preserve">　本研究の</w:t>
      </w:r>
      <w:r w:rsidR="008B2A68" w:rsidRPr="008C1B09">
        <w:rPr>
          <w:rFonts w:asciiTheme="minorEastAsia" w:hAnsiTheme="minorEastAsia" w:hint="eastAsia"/>
          <w:sz w:val="24"/>
          <w:szCs w:val="28"/>
        </w:rPr>
        <w:t>内容</w:t>
      </w:r>
      <w:bookmarkEnd w:id="235"/>
    </w:p>
    <w:p w14:paraId="0F3D8203" w14:textId="77B40CF8" w:rsidR="00127742" w:rsidRDefault="009F1E77">
      <w:pPr>
        <w:spacing w:line="360" w:lineRule="auto"/>
        <w:pPrChange w:id="236" w:author="Sano Yuma" w:date="2023-02-13T18:26:00Z">
          <w:pPr/>
        </w:pPrChange>
      </w:pPr>
      <w:r>
        <w:rPr>
          <w:rFonts w:hint="eastAsia"/>
        </w:rPr>
        <w:t xml:space="preserve">　</w:t>
      </w:r>
      <w:r w:rsidR="00A201CC">
        <w:rPr>
          <w:rFonts w:hint="eastAsia"/>
        </w:rPr>
        <w:t>そこで本研究</w:t>
      </w:r>
      <w:r w:rsidR="00B15A25">
        <w:rPr>
          <w:rFonts w:hint="eastAsia"/>
        </w:rPr>
        <w:t>は</w:t>
      </w:r>
      <w:r w:rsidR="004276AB">
        <w:rPr>
          <w:rFonts w:hint="eastAsia"/>
        </w:rPr>
        <w:t>、</w:t>
      </w:r>
      <w:r w:rsidR="00B15A25">
        <w:rPr>
          <w:rFonts w:hint="eastAsia"/>
        </w:rPr>
        <w:t>先行研究の発展</w:t>
      </w:r>
      <w:r w:rsidR="001371B1">
        <w:rPr>
          <w:rFonts w:hint="eastAsia"/>
        </w:rPr>
        <w:t>研究と位置づけ</w:t>
      </w:r>
      <w:r w:rsidR="00B15A25">
        <w:rPr>
          <w:rFonts w:hint="eastAsia"/>
        </w:rPr>
        <w:t>、</w:t>
      </w:r>
      <w:r w:rsidR="004276AB">
        <w:rPr>
          <w:rFonts w:hint="eastAsia"/>
        </w:rPr>
        <w:t>バレーボールの試合映像から</w:t>
      </w:r>
      <w:r w:rsidR="00064BC5">
        <w:rPr>
          <w:rFonts w:hint="eastAsia"/>
        </w:rPr>
        <w:t>選手の3次元位置を求めることによ</w:t>
      </w:r>
      <w:r w:rsidR="008D43B3">
        <w:rPr>
          <w:rFonts w:hint="eastAsia"/>
        </w:rPr>
        <w:t>り</w:t>
      </w:r>
      <w:r w:rsidR="00064BC5">
        <w:rPr>
          <w:rFonts w:hint="eastAsia"/>
        </w:rPr>
        <w:t>、</w:t>
      </w:r>
      <w:r w:rsidR="00535CC2">
        <w:rPr>
          <w:rFonts w:hint="eastAsia"/>
        </w:rPr>
        <w:t>先行研究の課題であった</w:t>
      </w:r>
      <w:r w:rsidR="00815DA3">
        <w:rPr>
          <w:rFonts w:hint="eastAsia"/>
        </w:rPr>
        <w:t>跳躍時の推定</w:t>
      </w:r>
      <w:r w:rsidR="00165F12">
        <w:rPr>
          <w:rFonts w:hint="eastAsia"/>
        </w:rPr>
        <w:t>を正しく行う</w:t>
      </w:r>
      <w:r w:rsidR="00B15A25">
        <w:rPr>
          <w:rFonts w:hint="eastAsia"/>
        </w:rPr>
        <w:t>ことを目的とする</w:t>
      </w:r>
      <w:r w:rsidR="00365040">
        <w:rPr>
          <w:rFonts w:hint="eastAsia"/>
        </w:rPr>
        <w:t>。</w:t>
      </w:r>
      <w:r w:rsidR="006C001D">
        <w:rPr>
          <w:rFonts w:hint="eastAsia"/>
        </w:rPr>
        <w:t>また</w:t>
      </w:r>
      <w:r w:rsidR="004837E6">
        <w:rPr>
          <w:rFonts w:hint="eastAsia"/>
        </w:rPr>
        <w:t>、</w:t>
      </w:r>
      <w:r w:rsidR="00192879">
        <w:rPr>
          <w:rFonts w:hint="eastAsia"/>
        </w:rPr>
        <w:t>「（できる限り）人の手を介さない」、さらに「扱いやすい」システムを目指す。</w:t>
      </w:r>
    </w:p>
    <w:p w14:paraId="0BBFB822" w14:textId="463D7907" w:rsidR="00DA57E6" w:rsidRDefault="00195E8F">
      <w:pPr>
        <w:spacing w:line="360" w:lineRule="auto"/>
        <w:ind w:firstLineChars="100" w:firstLine="210"/>
        <w:pPrChange w:id="237" w:author="Sano Yuma" w:date="2023-02-13T18:26:00Z">
          <w:pPr>
            <w:ind w:firstLineChars="100" w:firstLine="210"/>
          </w:pPr>
        </w:pPrChange>
      </w:pPr>
      <w:r>
        <w:rPr>
          <w:rFonts w:hint="eastAsia"/>
        </w:rPr>
        <w:t>ただし、先行研究とは異なり、1台のカメラでの撮影ではなく、複数台のカメラで試合を</w:t>
      </w:r>
      <w:r>
        <w:rPr>
          <w:rFonts w:hint="eastAsia"/>
        </w:rPr>
        <w:lastRenderedPageBreak/>
        <w:t>同時撮影することにより、</w:t>
      </w:r>
      <w:r w:rsidR="008C3F05">
        <w:t>3</w:t>
      </w:r>
      <w:r w:rsidR="008C3F05">
        <w:rPr>
          <w:rFonts w:hint="eastAsia"/>
        </w:rPr>
        <w:t>次元の選手位置を推定する。ま</w:t>
      </w:r>
      <w:r w:rsidR="006D0C6A">
        <w:rPr>
          <w:rFonts w:hint="eastAsia"/>
        </w:rPr>
        <w:t>た、選手位置に関して</w:t>
      </w:r>
      <w:r w:rsidR="00127742">
        <w:rPr>
          <w:rFonts w:hint="eastAsia"/>
        </w:rPr>
        <w:t>、先行研究では両足の中間点としていたが、選手の重心</w:t>
      </w:r>
      <w:r w:rsidR="009922BC">
        <w:rPr>
          <w:rFonts w:hint="eastAsia"/>
        </w:rPr>
        <w:t>位置</w:t>
      </w:r>
      <w:r w:rsidR="00127742">
        <w:rPr>
          <w:rFonts w:hint="eastAsia"/>
        </w:rPr>
        <w:t>を考慮して、本研究では選手の腰の位置を選手位置と設定した。</w:t>
      </w:r>
    </w:p>
    <w:p w14:paraId="622931FC" w14:textId="1EB53423" w:rsidR="00F8596B" w:rsidRDefault="007C4660">
      <w:pPr>
        <w:spacing w:line="360" w:lineRule="auto"/>
        <w:ind w:firstLineChars="100" w:firstLine="210"/>
        <w:pPrChange w:id="238" w:author="Sano Yuma" w:date="2023-02-13T18:26:00Z">
          <w:pPr>
            <w:ind w:firstLineChars="100" w:firstLine="210"/>
          </w:pPr>
        </w:pPrChange>
      </w:pPr>
      <w:r>
        <w:rPr>
          <w:rFonts w:hint="eastAsia"/>
        </w:rPr>
        <w:t>本論文の構成</w:t>
      </w:r>
      <w:r w:rsidR="009937CE">
        <w:rPr>
          <w:rFonts w:hint="eastAsia"/>
        </w:rPr>
        <w:t>として、第2</w:t>
      </w:r>
      <w:r w:rsidR="009D3417">
        <w:rPr>
          <w:rFonts w:hint="eastAsia"/>
        </w:rPr>
        <w:t>章から第</w:t>
      </w:r>
      <w:r w:rsidR="009D3417">
        <w:t>5</w:t>
      </w:r>
      <w:r w:rsidR="009937CE">
        <w:rPr>
          <w:rFonts w:hint="eastAsia"/>
        </w:rPr>
        <w:t>章では、</w:t>
      </w:r>
      <w:ins w:id="239" w:author="Sano Yuma" w:date="2023-02-13T18:07:00Z">
        <w:r w:rsidR="008A27BB">
          <w:rPr>
            <w:rFonts w:hint="eastAsia"/>
          </w:rPr>
          <w:t>選手の</w:t>
        </w:r>
      </w:ins>
      <w:ins w:id="240" w:author="Sano Yuma" w:date="2023-02-13T18:08:00Z">
        <w:r w:rsidR="008A27BB">
          <w:rPr>
            <w:rFonts w:hint="eastAsia"/>
          </w:rPr>
          <w:t>3次元位置を推定するために必要な手順</w:t>
        </w:r>
      </w:ins>
      <w:commentRangeStart w:id="241"/>
      <w:commentRangeStart w:id="242"/>
      <w:del w:id="243" w:author="Sano Yuma" w:date="2023-02-13T18:08:00Z">
        <w:r w:rsidR="009369C2" w:rsidDel="008A27BB">
          <w:rPr>
            <w:rFonts w:hint="eastAsia"/>
          </w:rPr>
          <w:delText>システムを実現</w:delText>
        </w:r>
        <w:r w:rsidR="00EA22F7" w:rsidDel="008A27BB">
          <w:rPr>
            <w:rFonts w:hint="eastAsia"/>
          </w:rPr>
          <w:delText>するためのアルゴリズム</w:delText>
        </w:r>
      </w:del>
      <w:commentRangeEnd w:id="241"/>
      <w:r w:rsidR="005A1885">
        <w:rPr>
          <w:rStyle w:val="af"/>
        </w:rPr>
        <w:commentReference w:id="241"/>
      </w:r>
      <w:commentRangeEnd w:id="242"/>
      <w:r w:rsidR="00060060">
        <w:rPr>
          <w:rStyle w:val="af"/>
        </w:rPr>
        <w:commentReference w:id="242"/>
      </w:r>
      <w:r w:rsidR="00EA22F7">
        <w:rPr>
          <w:rFonts w:hint="eastAsia"/>
        </w:rPr>
        <w:t>を述べる。</w:t>
      </w:r>
      <w:r w:rsidR="00EE508A">
        <w:rPr>
          <w:rFonts w:hint="eastAsia"/>
        </w:rPr>
        <w:t>そして</w:t>
      </w:r>
      <w:r w:rsidR="00335745">
        <w:rPr>
          <w:rFonts w:hint="eastAsia"/>
        </w:rPr>
        <w:t>、第6章では</w:t>
      </w:r>
      <w:ins w:id="244" w:author="Sano Yuma" w:date="2023-02-13T18:12:00Z">
        <w:r w:rsidR="00F41BA8">
          <w:rPr>
            <w:rFonts w:hint="eastAsia"/>
          </w:rPr>
          <w:t>本研究の結果として、それぞれの手順にお</w:t>
        </w:r>
        <w:r w:rsidR="00F67F75">
          <w:rPr>
            <w:rFonts w:hint="eastAsia"/>
          </w:rPr>
          <w:t>いて得られる途中の結果、最終的に得られる選手</w:t>
        </w:r>
      </w:ins>
      <w:ins w:id="245" w:author="Sano Yuma" w:date="2023-02-13T18:13:00Z">
        <w:r w:rsidR="00F67F75">
          <w:rPr>
            <w:rFonts w:hint="eastAsia"/>
          </w:rPr>
          <w:t>位置の推定結果、そして</w:t>
        </w:r>
      </w:ins>
      <w:ins w:id="246" w:author="Ec5-19 ec30103v(長岡高専)" w:date="2023-02-17T10:26:00Z">
        <w:r w:rsidR="00A4530F">
          <w:rPr>
            <w:rFonts w:hint="eastAsia"/>
          </w:rPr>
          <w:t>それらの</w:t>
        </w:r>
      </w:ins>
      <w:ins w:id="247" w:author="Sano Yuma" w:date="2023-02-13T18:13:00Z">
        <w:r w:rsidR="00F67F75">
          <w:rPr>
            <w:rFonts w:hint="eastAsia"/>
          </w:rPr>
          <w:t>結果</w:t>
        </w:r>
      </w:ins>
      <w:ins w:id="248" w:author="Ec5-19 ec30103v(長岡高専)" w:date="2023-02-17T10:26:00Z">
        <w:r w:rsidR="00A4530F">
          <w:rPr>
            <w:rFonts w:hint="eastAsia"/>
          </w:rPr>
          <w:t>に対する</w:t>
        </w:r>
      </w:ins>
      <w:ins w:id="249" w:author="Sano Yuma" w:date="2023-02-13T18:13:00Z">
        <w:del w:id="250" w:author="Ec5-19 ec30103v(長岡高専)" w:date="2023-02-17T10:26:00Z">
          <w:r w:rsidR="00F67F75" w:rsidDel="00A4530F">
            <w:rPr>
              <w:rFonts w:hint="eastAsia"/>
            </w:rPr>
            <w:delText>の</w:delText>
          </w:r>
        </w:del>
        <w:r w:rsidR="00F67F75">
          <w:rPr>
            <w:rFonts w:hint="eastAsia"/>
          </w:rPr>
          <w:t>考察</w:t>
        </w:r>
      </w:ins>
      <w:commentRangeStart w:id="251"/>
      <w:del w:id="252" w:author="Sano Yuma" w:date="2023-02-13T18:08:00Z">
        <w:r w:rsidR="00EE508A" w:rsidDel="008A27BB">
          <w:rPr>
            <w:rFonts w:hint="eastAsia"/>
          </w:rPr>
          <w:delText>これらのアルゴリズム</w:delText>
        </w:r>
      </w:del>
      <w:del w:id="253" w:author="Sano Yuma" w:date="2023-02-13T18:12:00Z">
        <w:r w:rsidR="00EE508A" w:rsidDel="00F41BA8">
          <w:rPr>
            <w:rFonts w:hint="eastAsia"/>
          </w:rPr>
          <w:delText>を用いて得られ</w:delText>
        </w:r>
      </w:del>
      <w:del w:id="254" w:author="Sano Yuma" w:date="2023-02-13T18:11:00Z">
        <w:r w:rsidR="00EE508A" w:rsidDel="00B84D1A">
          <w:rPr>
            <w:rFonts w:hint="eastAsia"/>
          </w:rPr>
          <w:delText>た</w:delText>
        </w:r>
      </w:del>
      <w:del w:id="255" w:author="Sano Yuma" w:date="2023-02-13T18:12:00Z">
        <w:r w:rsidR="00EE508A" w:rsidDel="00F41BA8">
          <w:rPr>
            <w:rFonts w:hint="eastAsia"/>
          </w:rPr>
          <w:delText>結果</w:delText>
        </w:r>
      </w:del>
      <w:commentRangeEnd w:id="251"/>
      <w:r w:rsidR="005A1885">
        <w:rPr>
          <w:rStyle w:val="af"/>
        </w:rPr>
        <w:commentReference w:id="251"/>
      </w:r>
      <w:r w:rsidR="00EE508A">
        <w:rPr>
          <w:rFonts w:hint="eastAsia"/>
        </w:rPr>
        <w:t>を述べる。</w:t>
      </w:r>
      <w:r w:rsidR="00335745">
        <w:rPr>
          <w:rFonts w:hint="eastAsia"/>
        </w:rPr>
        <w:t>最後に</w:t>
      </w:r>
      <w:ins w:id="256" w:author="Sano Yuma" w:date="2023-02-13T18:13:00Z">
        <w:r w:rsidR="00F67F75">
          <w:rPr>
            <w:rFonts w:hint="eastAsia"/>
          </w:rPr>
          <w:t>、</w:t>
        </w:r>
      </w:ins>
      <w:r w:rsidR="00335745">
        <w:rPr>
          <w:rFonts w:hint="eastAsia"/>
        </w:rPr>
        <w:t>第7章に本研究のまとめと今後の課題及び発展について述べる。</w:t>
      </w:r>
    </w:p>
    <w:p w14:paraId="2ECBE5FA" w14:textId="77777777" w:rsidR="00F8596B" w:rsidRDefault="00F8596B">
      <w:pPr>
        <w:widowControl/>
        <w:jc w:val="left"/>
      </w:pPr>
      <w:r>
        <w:br w:type="page"/>
      </w:r>
    </w:p>
    <w:p w14:paraId="1D9284EC" w14:textId="77777777" w:rsidR="00683683" w:rsidRDefault="00683683" w:rsidP="008C1B09">
      <w:pPr>
        <w:pStyle w:val="1"/>
        <w:rPr>
          <w:rFonts w:asciiTheme="minorEastAsia" w:eastAsiaTheme="minorEastAsia" w:hAnsiTheme="minorEastAsia"/>
          <w:sz w:val="32"/>
          <w:szCs w:val="36"/>
        </w:rPr>
        <w:sectPr w:rsidR="00683683" w:rsidSect="001349ED">
          <w:headerReference w:type="default" r:id="rId18"/>
          <w:footerReference w:type="default" r:id="rId19"/>
          <w:pgSz w:w="11906" w:h="16838"/>
          <w:pgMar w:top="1985" w:right="1701" w:bottom="1701" w:left="1701" w:header="851" w:footer="992" w:gutter="0"/>
          <w:pgNumType w:start="1"/>
          <w:cols w:space="425"/>
          <w:docGrid w:type="lines" w:linePitch="360"/>
        </w:sectPr>
      </w:pPr>
      <w:bookmarkStart w:id="257" w:name="_Toc126831134"/>
    </w:p>
    <w:p w14:paraId="5BA217F1" w14:textId="59CB7802" w:rsidR="002B5613" w:rsidRPr="008C1B09" w:rsidRDefault="002B5613" w:rsidP="008C1B09">
      <w:pPr>
        <w:pStyle w:val="1"/>
        <w:rPr>
          <w:rFonts w:asciiTheme="minorEastAsia" w:eastAsiaTheme="minorEastAsia" w:hAnsiTheme="minorEastAsia"/>
          <w:sz w:val="32"/>
          <w:szCs w:val="36"/>
        </w:rPr>
      </w:pPr>
      <w:r w:rsidRPr="008C1B09">
        <w:rPr>
          <w:rFonts w:asciiTheme="minorEastAsia" w:eastAsiaTheme="minorEastAsia" w:hAnsiTheme="minorEastAsia" w:hint="eastAsia"/>
          <w:sz w:val="32"/>
          <w:szCs w:val="36"/>
        </w:rPr>
        <w:lastRenderedPageBreak/>
        <w:t>第</w:t>
      </w:r>
      <w:r w:rsidR="00C66C4E" w:rsidRPr="008C1B09">
        <w:rPr>
          <w:rFonts w:asciiTheme="minorEastAsia" w:eastAsiaTheme="minorEastAsia" w:hAnsiTheme="minorEastAsia"/>
          <w:sz w:val="32"/>
          <w:szCs w:val="36"/>
        </w:rPr>
        <w:t>2</w:t>
      </w:r>
      <w:r w:rsidRPr="008C1B09">
        <w:rPr>
          <w:rFonts w:asciiTheme="minorEastAsia" w:eastAsiaTheme="minorEastAsia" w:hAnsiTheme="minorEastAsia" w:hint="eastAsia"/>
          <w:sz w:val="32"/>
          <w:szCs w:val="36"/>
        </w:rPr>
        <w:t>章</w:t>
      </w:r>
      <w:bookmarkEnd w:id="257"/>
    </w:p>
    <w:p w14:paraId="747D6A5D" w14:textId="7603E4D3" w:rsidR="002B5613" w:rsidRDefault="00C66C4E" w:rsidP="002B5613">
      <w:pPr>
        <w:rPr>
          <w:sz w:val="40"/>
          <w:szCs w:val="44"/>
        </w:rPr>
      </w:pPr>
      <w:r>
        <w:rPr>
          <w:rFonts w:hint="eastAsia"/>
          <w:sz w:val="40"/>
          <w:szCs w:val="44"/>
        </w:rPr>
        <w:t>カメラキャリブレーション</w:t>
      </w:r>
    </w:p>
    <w:p w14:paraId="16AE6E8E" w14:textId="77777777" w:rsidR="002B5613" w:rsidRDefault="002B5613" w:rsidP="002B5613">
      <w:pPr>
        <w:rPr>
          <w:sz w:val="40"/>
          <w:szCs w:val="44"/>
        </w:rPr>
      </w:pPr>
    </w:p>
    <w:p w14:paraId="25AE23D9" w14:textId="43E5FE91" w:rsidR="00B30AAC" w:rsidRPr="001E5313" w:rsidRDefault="00B30AAC" w:rsidP="001E5313">
      <w:pPr>
        <w:pStyle w:val="2"/>
        <w:rPr>
          <w:rFonts w:asciiTheme="minorEastAsia" w:hAnsiTheme="minorEastAsia"/>
          <w:sz w:val="24"/>
          <w:szCs w:val="28"/>
        </w:rPr>
      </w:pPr>
      <w:bookmarkStart w:id="258" w:name="_Toc126831135"/>
      <w:r w:rsidRPr="001E5313">
        <w:rPr>
          <w:rFonts w:asciiTheme="minorEastAsia" w:hAnsiTheme="minorEastAsia" w:hint="eastAsia"/>
          <w:sz w:val="24"/>
          <w:szCs w:val="28"/>
        </w:rPr>
        <w:t>2</w:t>
      </w:r>
      <w:r w:rsidRPr="001E5313">
        <w:rPr>
          <w:rFonts w:asciiTheme="minorEastAsia" w:hAnsiTheme="minorEastAsia"/>
          <w:sz w:val="24"/>
          <w:szCs w:val="28"/>
        </w:rPr>
        <w:t>.1</w:t>
      </w:r>
      <w:r w:rsidRPr="001E5313">
        <w:rPr>
          <w:rFonts w:asciiTheme="minorEastAsia" w:hAnsiTheme="minorEastAsia" w:hint="eastAsia"/>
          <w:sz w:val="24"/>
          <w:szCs w:val="28"/>
        </w:rPr>
        <w:t xml:space="preserve">　カメラパラメータ</w:t>
      </w:r>
      <w:bookmarkEnd w:id="258"/>
    </w:p>
    <w:p w14:paraId="16F8DB4C" w14:textId="22F7D1CC" w:rsidR="007C4660" w:rsidRDefault="00476069">
      <w:pPr>
        <w:spacing w:line="360" w:lineRule="auto"/>
        <w:pPrChange w:id="259" w:author="Sano Yuma" w:date="2023-02-13T18:27:00Z">
          <w:pPr/>
        </w:pPrChange>
      </w:pPr>
      <w:r>
        <w:rPr>
          <w:rFonts w:hint="eastAsia"/>
        </w:rPr>
        <w:t xml:space="preserve">　</w:t>
      </w:r>
      <w:r w:rsidR="00D51260">
        <w:rPr>
          <w:rFonts w:hint="eastAsia"/>
        </w:rPr>
        <w:t>選手の位置を3次元的に表すためには、実空間上に3次元座標系を設定し、</w:t>
      </w:r>
      <w:r w:rsidR="005F778F">
        <w:rPr>
          <w:rFonts w:hint="eastAsia"/>
        </w:rPr>
        <w:t>時間同期させた複数台のカメラで同時撮影した後、撮影した映像から3次元空間を再構築する。</w:t>
      </w:r>
      <w:r w:rsidR="004F4C09">
        <w:rPr>
          <w:rFonts w:hint="eastAsia"/>
        </w:rPr>
        <w:t>3次元空間を再構築するためには、</w:t>
      </w:r>
      <w:r w:rsidR="00462D2C">
        <w:rPr>
          <w:rFonts w:hint="eastAsia"/>
        </w:rPr>
        <w:t>実空間における物体がどのようにカメラ画面に映るかを知る必要があり、そのためにはカメラパラメータと呼ばれる情報が必要である。</w:t>
      </w:r>
    </w:p>
    <w:p w14:paraId="18383B5B" w14:textId="28434764" w:rsidR="00462D2C" w:rsidRDefault="00462D2C" w:rsidP="009310A0">
      <w:pPr>
        <w:spacing w:line="360" w:lineRule="auto"/>
        <w:rPr>
          <w:ins w:id="260" w:author="Sano Yuma" w:date="2023-02-13T20:17:00Z"/>
        </w:rPr>
      </w:pPr>
      <w:r>
        <w:rPr>
          <w:rFonts w:hint="eastAsia"/>
        </w:rPr>
        <w:t xml:space="preserve">　カメラパラメータ</w:t>
      </w:r>
      <w:r w:rsidR="00943567">
        <w:rPr>
          <w:rFonts w:hint="eastAsia"/>
        </w:rPr>
        <w:t>は、カメラの焦点距離と</w:t>
      </w:r>
      <w:r w:rsidR="00FE0C8B">
        <w:rPr>
          <w:rFonts w:hint="eastAsia"/>
        </w:rPr>
        <w:t>光学的中心の情報を含む</w:t>
      </w:r>
      <w:r w:rsidR="00943567">
        <w:rPr>
          <w:rFonts w:hint="eastAsia"/>
        </w:rPr>
        <w:t>カメラ内部パラメータ</w:t>
      </w:r>
      <w:r w:rsidR="00FE0C8B">
        <w:rPr>
          <w:rFonts w:hint="eastAsia"/>
        </w:rPr>
        <w:t>と、カメラの位置と姿勢の情報を含むカメラ外部パラメータ</w:t>
      </w:r>
      <w:r w:rsidR="00600E29">
        <w:rPr>
          <w:rFonts w:hint="eastAsia"/>
        </w:rPr>
        <w:t>に分けられ、これらを求めることをカメラキャリブレーションと呼ぶ</w:t>
      </w:r>
      <w:r w:rsidR="00C55021">
        <w:rPr>
          <w:rFonts w:hint="eastAsia"/>
        </w:rPr>
        <w:t>。</w:t>
      </w:r>
    </w:p>
    <w:p w14:paraId="381694E1" w14:textId="77777777" w:rsidR="006553D1" w:rsidRDefault="006553D1">
      <w:pPr>
        <w:spacing w:line="360" w:lineRule="auto"/>
        <w:pPrChange w:id="261" w:author="Sano Yuma" w:date="2023-02-13T18:27:00Z">
          <w:pPr/>
        </w:pPrChange>
      </w:pPr>
    </w:p>
    <w:p w14:paraId="43E58BF2" w14:textId="4AEBF6C5" w:rsidR="000277AB" w:rsidRPr="001E5313" w:rsidRDefault="005F01B4" w:rsidP="001E5313">
      <w:pPr>
        <w:pStyle w:val="2"/>
        <w:rPr>
          <w:rFonts w:asciiTheme="minorEastAsia" w:hAnsiTheme="minorEastAsia"/>
          <w:sz w:val="24"/>
          <w:szCs w:val="28"/>
        </w:rPr>
      </w:pPr>
      <w:bookmarkStart w:id="262" w:name="_Toc126831136"/>
      <w:r w:rsidRPr="001E5313">
        <w:rPr>
          <w:rFonts w:asciiTheme="minorEastAsia" w:hAnsiTheme="minorEastAsia" w:hint="eastAsia"/>
          <w:sz w:val="24"/>
          <w:szCs w:val="28"/>
        </w:rPr>
        <w:t>2</w:t>
      </w:r>
      <w:r w:rsidRPr="001E5313">
        <w:rPr>
          <w:rFonts w:asciiTheme="minorEastAsia" w:hAnsiTheme="minorEastAsia"/>
          <w:sz w:val="24"/>
          <w:szCs w:val="28"/>
        </w:rPr>
        <w:t>.2</w:t>
      </w:r>
      <w:r w:rsidRPr="001E5313">
        <w:rPr>
          <w:rFonts w:asciiTheme="minorEastAsia" w:hAnsiTheme="minorEastAsia" w:hint="eastAsia"/>
          <w:sz w:val="24"/>
          <w:szCs w:val="28"/>
        </w:rPr>
        <w:t xml:space="preserve">　カメラ内部パラメータの</w:t>
      </w:r>
      <w:r w:rsidR="002002F7" w:rsidRPr="001E5313">
        <w:rPr>
          <w:rFonts w:asciiTheme="minorEastAsia" w:hAnsiTheme="minorEastAsia" w:hint="eastAsia"/>
          <w:sz w:val="24"/>
          <w:szCs w:val="28"/>
        </w:rPr>
        <w:t>推定</w:t>
      </w:r>
      <w:bookmarkEnd w:id="262"/>
    </w:p>
    <w:p w14:paraId="5EDC7380" w14:textId="370B59D3" w:rsidR="00426CB3" w:rsidDel="009310A0" w:rsidRDefault="00F9341E">
      <w:pPr>
        <w:spacing w:line="360" w:lineRule="auto"/>
        <w:rPr>
          <w:del w:id="263" w:author="Sano Yuma" w:date="2023-02-13T18:28:00Z"/>
          <w:szCs w:val="21"/>
        </w:rPr>
        <w:pPrChange w:id="264" w:author="Sano Yuma" w:date="2023-02-13T18:27:00Z">
          <w:pPr/>
        </w:pPrChange>
      </w:pPr>
      <w:r>
        <w:rPr>
          <w:rFonts w:hint="eastAsia"/>
          <w:szCs w:val="21"/>
        </w:rPr>
        <w:t xml:space="preserve">　カメラ内部パラメータは、キャリブレーションパターン</w:t>
      </w:r>
      <w:r w:rsidR="006B0677">
        <w:rPr>
          <w:rFonts w:hint="eastAsia"/>
          <w:szCs w:val="21"/>
        </w:rPr>
        <w:t>を様々な画角から撮影することによって推定する。</w:t>
      </w:r>
      <w:r w:rsidR="00D44526">
        <w:rPr>
          <w:rFonts w:hint="eastAsia"/>
          <w:szCs w:val="21"/>
        </w:rPr>
        <w:t>キャリブレーションパターンとは、</w:t>
      </w:r>
      <w:r w:rsidR="002A1411">
        <w:rPr>
          <w:rFonts w:hint="eastAsia"/>
          <w:szCs w:val="21"/>
        </w:rPr>
        <w:t>既知のサイズの円や正方形が並んでいるパターンのことである。</w:t>
      </w:r>
      <w:r w:rsidR="000F519E">
        <w:rPr>
          <w:rFonts w:hint="eastAsia"/>
          <w:szCs w:val="21"/>
        </w:rPr>
        <w:t>図</w:t>
      </w:r>
      <w:r w:rsidR="00107C47">
        <w:rPr>
          <w:rFonts w:hint="eastAsia"/>
          <w:szCs w:val="21"/>
        </w:rPr>
        <w:t>2</w:t>
      </w:r>
      <w:r w:rsidR="00107C47">
        <w:rPr>
          <w:szCs w:val="21"/>
        </w:rPr>
        <w:t>.1</w:t>
      </w:r>
      <w:r w:rsidR="000F519E">
        <w:rPr>
          <w:rFonts w:hint="eastAsia"/>
          <w:szCs w:val="21"/>
        </w:rPr>
        <w:t>にチェッカーボードと呼ばれるキャリブレーションパターンの一種を示す。</w:t>
      </w:r>
      <w:r w:rsidR="00426CB3">
        <w:rPr>
          <w:rFonts w:hint="eastAsia"/>
          <w:szCs w:val="21"/>
        </w:rPr>
        <w:t>本研究では、チェッカーボードを利用してカメラ内部パラメータを推定した。</w:t>
      </w:r>
    </w:p>
    <w:p w14:paraId="42A00310" w14:textId="10DB494F" w:rsidR="00424E26" w:rsidDel="009310A0" w:rsidRDefault="00424E26">
      <w:pPr>
        <w:spacing w:line="360" w:lineRule="auto"/>
        <w:rPr>
          <w:del w:id="265" w:author="Sano Yuma" w:date="2023-02-13T18:28:00Z"/>
        </w:rPr>
        <w:pPrChange w:id="266" w:author="Sano Yuma" w:date="2023-02-13T18:28:00Z">
          <w:pPr>
            <w:keepNext/>
            <w:jc w:val="center"/>
          </w:pPr>
        </w:pPrChange>
      </w:pPr>
      <w:moveFromRangeStart w:id="267" w:author="Sano Yuma" w:date="2023-02-13T18:27:00Z" w:name="move127205287"/>
      <w:moveFrom w:id="268" w:author="Sano Yuma" w:date="2023-02-13T18:27:00Z">
        <w:r w:rsidDel="009310A0">
          <w:rPr>
            <w:rFonts w:hint="eastAsia"/>
            <w:noProof/>
            <w:szCs w:val="21"/>
          </w:rPr>
          <w:drawing>
            <wp:inline distT="0" distB="0" distL="0" distR="0" wp14:anchorId="0784BEFB" wp14:editId="656FC1E4">
              <wp:extent cx="3287844" cy="2558979"/>
              <wp:effectExtent l="0" t="0" r="8255" b="0"/>
              <wp:docPr id="1" name="図 1" descr="背景パター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背景パターン&#10;&#10;自動的に生成された説明"/>
                      <pic:cNvPicPr/>
                    </pic:nvPicPr>
                    <pic:blipFill rotWithShape="1">
                      <a:blip r:embed="rId20" cstate="print">
                        <a:extLst>
                          <a:ext uri="{28A0092B-C50C-407E-A947-70E740481C1C}">
                            <a14:useLocalDpi xmlns:a14="http://schemas.microsoft.com/office/drawing/2010/main" val="0"/>
                          </a:ext>
                        </a:extLst>
                      </a:blip>
                      <a:srcRect l="1371" r="7796"/>
                      <a:stretch/>
                    </pic:blipFill>
                    <pic:spPr bwMode="auto">
                      <a:xfrm>
                        <a:off x="0" y="0"/>
                        <a:ext cx="3292080" cy="2562276"/>
                      </a:xfrm>
                      <a:prstGeom prst="rect">
                        <a:avLst/>
                      </a:prstGeom>
                      <a:ln>
                        <a:noFill/>
                      </a:ln>
                      <a:extLst>
                        <a:ext uri="{53640926-AAD7-44D8-BBD7-CCE9431645EC}">
                          <a14:shadowObscured xmlns:a14="http://schemas.microsoft.com/office/drawing/2010/main"/>
                        </a:ext>
                      </a:extLst>
                    </pic:spPr>
                  </pic:pic>
                </a:graphicData>
              </a:graphic>
            </wp:inline>
          </w:drawing>
        </w:r>
      </w:moveFrom>
      <w:moveFromRangeEnd w:id="267"/>
    </w:p>
    <w:p w14:paraId="0EE9D3A2" w14:textId="19AADC2C" w:rsidR="00426CB3" w:rsidDel="009310A0" w:rsidRDefault="00424E26" w:rsidP="00424E26">
      <w:pPr>
        <w:pStyle w:val="a6"/>
        <w:jc w:val="center"/>
        <w:rPr>
          <w:moveFrom w:id="269" w:author="Sano Yuma" w:date="2023-02-13T18:28:00Z"/>
          <w:b w:val="0"/>
          <w:bCs w:val="0"/>
        </w:rPr>
      </w:pPr>
      <w:moveFromRangeStart w:id="270" w:author="Sano Yuma" w:date="2023-02-13T18:28:00Z" w:name="move127205312"/>
      <w:moveFrom w:id="271" w:author="Sano Yuma" w:date="2023-02-13T18:28:00Z">
        <w:r w:rsidRPr="00424E26" w:rsidDel="009310A0">
          <w:rPr>
            <w:rFonts w:hint="eastAsia"/>
            <w:b w:val="0"/>
            <w:bCs w:val="0"/>
          </w:rPr>
          <w:t>図2</w:t>
        </w:r>
        <w:r w:rsidRPr="00424E26" w:rsidDel="009310A0">
          <w:rPr>
            <w:b w:val="0"/>
            <w:bCs w:val="0"/>
          </w:rPr>
          <w:t>.1</w:t>
        </w:r>
        <w:r w:rsidRPr="00424E26" w:rsidDel="009310A0">
          <w:rPr>
            <w:rFonts w:hint="eastAsia"/>
            <w:b w:val="0"/>
            <w:bCs w:val="0"/>
          </w:rPr>
          <w:t xml:space="preserve">　チェッカーボード</w:t>
        </w:r>
      </w:moveFrom>
    </w:p>
    <w:moveFromRangeEnd w:id="270"/>
    <w:p w14:paraId="29D4CF12" w14:textId="6418A8D3" w:rsidR="00107C47" w:rsidRDefault="00107C47">
      <w:pPr>
        <w:spacing w:line="360" w:lineRule="auto"/>
        <w:pPrChange w:id="272" w:author="Sano Yuma" w:date="2023-02-13T18:28:00Z">
          <w:pPr/>
        </w:pPrChange>
      </w:pPr>
    </w:p>
    <w:p w14:paraId="47D754A9" w14:textId="44ACDDA5" w:rsidR="008B4103" w:rsidRDefault="00321A69">
      <w:pPr>
        <w:spacing w:line="360" w:lineRule="auto"/>
        <w:pPrChange w:id="273" w:author="Sano Yuma" w:date="2023-02-13T18:27:00Z">
          <w:pPr/>
        </w:pPrChange>
      </w:pPr>
      <w:r>
        <w:rPr>
          <w:rFonts w:hint="eastAsia"/>
        </w:rPr>
        <w:t xml:space="preserve">　</w:t>
      </w:r>
      <w:r w:rsidR="00024719">
        <w:rPr>
          <w:rFonts w:hint="eastAsia"/>
        </w:rPr>
        <w:t>カメラ内部パラメータ</w:t>
      </w:r>
      <w:r w:rsidR="003364DE">
        <w:rPr>
          <w:rFonts w:hint="eastAsia"/>
        </w:rPr>
        <w:t>の</w:t>
      </w:r>
      <w:r w:rsidR="00024719">
        <w:rPr>
          <w:rFonts w:hint="eastAsia"/>
        </w:rPr>
        <w:t>推定について</w:t>
      </w:r>
      <w:r w:rsidR="003364DE">
        <w:rPr>
          <w:rFonts w:hint="eastAsia"/>
        </w:rPr>
        <w:t>、本研究ではO</w:t>
      </w:r>
      <w:r w:rsidR="003364DE">
        <w:t>penCV</w:t>
      </w:r>
      <w:r w:rsidR="003364DE">
        <w:rPr>
          <w:rFonts w:hint="eastAsia"/>
        </w:rPr>
        <w:t>の</w:t>
      </w:r>
      <w:proofErr w:type="spellStart"/>
      <w:r w:rsidR="003364DE">
        <w:rPr>
          <w:rFonts w:hint="eastAsia"/>
        </w:rPr>
        <w:t>c</w:t>
      </w:r>
      <w:r w:rsidR="003364DE">
        <w:t>alibrateCamera</w:t>
      </w:r>
      <w:proofErr w:type="spellEnd"/>
      <w:r w:rsidR="003364DE">
        <w:rPr>
          <w:rFonts w:hint="eastAsia"/>
        </w:rPr>
        <w:t>関数を用いた。</w:t>
      </w:r>
      <w:r w:rsidR="004948F7">
        <w:rPr>
          <w:rFonts w:hint="eastAsia"/>
        </w:rPr>
        <w:t>この関数は</w:t>
      </w:r>
      <w:r w:rsidR="00487A96">
        <w:rPr>
          <w:rFonts w:hint="eastAsia"/>
        </w:rPr>
        <w:t>複数の点について、実空間上での3次元位置と、その点の映像上での画像位置の対応を</w:t>
      </w:r>
      <w:r w:rsidR="00B36616">
        <w:rPr>
          <w:rFonts w:hint="eastAsia"/>
        </w:rPr>
        <w:t>撮影した画像の枚数分、</w:t>
      </w:r>
      <w:r w:rsidR="00487A96">
        <w:rPr>
          <w:rFonts w:hint="eastAsia"/>
        </w:rPr>
        <w:t>引数として渡す</w:t>
      </w:r>
      <w:r w:rsidR="002A14AC">
        <w:rPr>
          <w:rFonts w:hint="eastAsia"/>
        </w:rPr>
        <w:t>ことでカメラ内部パラメータ</w:t>
      </w:r>
      <w:r w:rsidR="000D5189">
        <w:rPr>
          <w:rFonts w:hint="eastAsia"/>
        </w:rPr>
        <w:t>であるカメラ行列</w:t>
      </w:r>
      <w:r w:rsidR="002A14AC">
        <w:rPr>
          <w:rFonts w:hint="eastAsia"/>
        </w:rPr>
        <w:t>の推定を行う</w:t>
      </w:r>
      <w:r w:rsidR="00D30630">
        <w:rPr>
          <w:rFonts w:hint="eastAsia"/>
        </w:rPr>
        <w:t>ことができる</w:t>
      </w:r>
      <w:r w:rsidR="002A14AC">
        <w:rPr>
          <w:rFonts w:hint="eastAsia"/>
        </w:rPr>
        <w:t>。</w:t>
      </w:r>
      <w:r w:rsidR="00175DD8">
        <w:rPr>
          <w:rFonts w:hint="eastAsia"/>
        </w:rPr>
        <w:t>関数</w:t>
      </w:r>
      <w:r w:rsidR="00D42697">
        <w:rPr>
          <w:rFonts w:hint="eastAsia"/>
        </w:rPr>
        <w:t>のアルゴリズムについて以下に示す。</w:t>
      </w:r>
    </w:p>
    <w:p w14:paraId="137E1AFF" w14:textId="77777777" w:rsidR="009310A0" w:rsidRDefault="009310A0" w:rsidP="009310A0">
      <w:pPr>
        <w:spacing w:line="360" w:lineRule="auto"/>
        <w:jc w:val="center"/>
        <w:rPr>
          <w:ins w:id="274" w:author="Sano Yuma" w:date="2023-02-13T18:28:00Z"/>
        </w:rPr>
      </w:pPr>
      <w:moveToRangeStart w:id="275" w:author="Sano Yuma" w:date="2023-02-13T18:27:00Z" w:name="move127205287"/>
      <w:moveTo w:id="276" w:author="Sano Yuma" w:date="2023-02-13T18:27:00Z">
        <w:r>
          <w:rPr>
            <w:rFonts w:hint="eastAsia"/>
            <w:noProof/>
            <w:szCs w:val="21"/>
          </w:rPr>
          <w:lastRenderedPageBreak/>
          <w:drawing>
            <wp:inline distT="0" distB="0" distL="0" distR="0" wp14:anchorId="300E3562" wp14:editId="2C22D036">
              <wp:extent cx="3287844" cy="2558979"/>
              <wp:effectExtent l="0" t="0" r="8255" b="0"/>
              <wp:docPr id="25" name="図 25" descr="背景パター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背景パターン&#10;&#10;自動的に生成された説明"/>
                      <pic:cNvPicPr/>
                    </pic:nvPicPr>
                    <pic:blipFill rotWithShape="1">
                      <a:blip r:embed="rId20" cstate="print">
                        <a:extLst>
                          <a:ext uri="{28A0092B-C50C-407E-A947-70E740481C1C}">
                            <a14:useLocalDpi xmlns:a14="http://schemas.microsoft.com/office/drawing/2010/main" val="0"/>
                          </a:ext>
                        </a:extLst>
                      </a:blip>
                      <a:srcRect l="1371" r="7796"/>
                      <a:stretch/>
                    </pic:blipFill>
                    <pic:spPr bwMode="auto">
                      <a:xfrm>
                        <a:off x="0" y="0"/>
                        <a:ext cx="3292080" cy="2562276"/>
                      </a:xfrm>
                      <a:prstGeom prst="rect">
                        <a:avLst/>
                      </a:prstGeom>
                      <a:ln>
                        <a:noFill/>
                      </a:ln>
                      <a:extLst>
                        <a:ext uri="{53640926-AAD7-44D8-BBD7-CCE9431645EC}">
                          <a14:shadowObscured xmlns:a14="http://schemas.microsoft.com/office/drawing/2010/main"/>
                        </a:ext>
                      </a:extLst>
                    </pic:spPr>
                  </pic:pic>
                </a:graphicData>
              </a:graphic>
            </wp:inline>
          </w:drawing>
        </w:r>
      </w:moveTo>
      <w:moveToRangeEnd w:id="275"/>
    </w:p>
    <w:p w14:paraId="6E987378" w14:textId="77777777" w:rsidR="009310A0" w:rsidRDefault="009310A0" w:rsidP="009310A0">
      <w:pPr>
        <w:pStyle w:val="a6"/>
        <w:jc w:val="center"/>
        <w:rPr>
          <w:moveTo w:id="277" w:author="Sano Yuma" w:date="2023-02-13T18:28:00Z"/>
          <w:b w:val="0"/>
          <w:bCs w:val="0"/>
        </w:rPr>
      </w:pPr>
      <w:moveToRangeStart w:id="278" w:author="Sano Yuma" w:date="2023-02-13T18:28:00Z" w:name="move127205312"/>
      <w:moveTo w:id="279" w:author="Sano Yuma" w:date="2023-02-13T18:28:00Z">
        <w:r w:rsidRPr="00424E26">
          <w:rPr>
            <w:rFonts w:hint="eastAsia"/>
            <w:b w:val="0"/>
            <w:bCs w:val="0"/>
          </w:rPr>
          <w:t>図2</w:t>
        </w:r>
        <w:r w:rsidRPr="00424E26">
          <w:rPr>
            <w:b w:val="0"/>
            <w:bCs w:val="0"/>
          </w:rPr>
          <w:t>.1</w:t>
        </w:r>
        <w:r w:rsidRPr="00424E26">
          <w:rPr>
            <w:rFonts w:hint="eastAsia"/>
            <w:b w:val="0"/>
            <w:bCs w:val="0"/>
          </w:rPr>
          <w:t xml:space="preserve">　チェッカーボード</w:t>
        </w:r>
      </w:moveTo>
    </w:p>
    <w:moveToRangeEnd w:id="278"/>
    <w:p w14:paraId="211184D7" w14:textId="22B84D67" w:rsidR="00107C47" w:rsidRDefault="00D42697">
      <w:pPr>
        <w:spacing w:line="360" w:lineRule="auto"/>
        <w:jc w:val="center"/>
        <w:pPrChange w:id="280" w:author="Sano Yuma" w:date="2023-02-13T18:28:00Z">
          <w:pPr/>
        </w:pPrChange>
      </w:pPr>
      <w:r>
        <w:br/>
      </w:r>
      <w:r>
        <w:rPr>
          <w:rFonts w:hint="eastAsia"/>
        </w:rPr>
        <w:t xml:space="preserve">　①まず、カメラ内部パラメータ</w:t>
      </w:r>
      <w:r w:rsidR="000D5189">
        <w:rPr>
          <w:rFonts w:hint="eastAsia"/>
        </w:rPr>
        <w:t>（カメラ行列）</w:t>
      </w:r>
      <w:r>
        <w:rPr>
          <w:rFonts w:hint="eastAsia"/>
        </w:rPr>
        <w:t>の初期値を設定する。また、カメラの歪み係数を全て0に設定する。歪み係数についても、0でない値を設定することができる。</w:t>
      </w:r>
    </w:p>
    <w:p w14:paraId="338E2955" w14:textId="35F8F075" w:rsidR="00D42697" w:rsidRDefault="00D42697">
      <w:pPr>
        <w:spacing w:line="360" w:lineRule="auto"/>
        <w:pPrChange w:id="281" w:author="Sano Yuma" w:date="2023-02-13T18:27:00Z">
          <w:pPr/>
        </w:pPrChange>
      </w:pPr>
      <w:r>
        <w:rPr>
          <w:rFonts w:hint="eastAsia"/>
        </w:rPr>
        <w:t xml:space="preserve">　②カメラ内部パラメータが既知であるかのようにカメラの初期姿勢を推定する。</w:t>
      </w:r>
    </w:p>
    <w:p w14:paraId="2A2D9724" w14:textId="4DB258B1" w:rsidR="00D42697" w:rsidRDefault="00D42697">
      <w:pPr>
        <w:spacing w:line="360" w:lineRule="auto"/>
        <w:pPrChange w:id="282" w:author="Sano Yuma" w:date="2023-02-13T18:27:00Z">
          <w:pPr/>
        </w:pPrChange>
      </w:pPr>
      <w:r>
        <w:rPr>
          <w:rFonts w:hint="eastAsia"/>
        </w:rPr>
        <w:t xml:space="preserve">　③再投影誤差を最小にするように、大域的なL</w:t>
      </w:r>
      <w:r>
        <w:t>evenberg-Marquardt</w:t>
      </w:r>
      <w:r w:rsidR="00424F4C">
        <w:rPr>
          <w:rFonts w:hint="eastAsia"/>
        </w:rPr>
        <w:t>法</w:t>
      </w:r>
      <w:r>
        <w:rPr>
          <w:rFonts w:hint="eastAsia"/>
        </w:rPr>
        <w:t>を実行する。再投影誤差は、</w:t>
      </w:r>
      <w:r w:rsidR="00647990">
        <w:rPr>
          <w:rFonts w:hint="eastAsia"/>
        </w:rPr>
        <w:t>全ての点に対して、計算によって求められる画像上の位置と実際の画像上の位置の距離の二乗和である。</w:t>
      </w:r>
    </w:p>
    <w:p w14:paraId="2F7ABF30" w14:textId="13055148" w:rsidR="008B4103" w:rsidRDefault="008B4103">
      <w:pPr>
        <w:spacing w:line="360" w:lineRule="auto"/>
        <w:pPrChange w:id="283" w:author="Sano Yuma" w:date="2023-02-13T18:27:00Z">
          <w:pPr/>
        </w:pPrChange>
      </w:pPr>
    </w:p>
    <w:p w14:paraId="76A7DEA9" w14:textId="77777777" w:rsidR="00A65E4B" w:rsidDel="006819E8" w:rsidRDefault="008B4103">
      <w:pPr>
        <w:spacing w:line="360" w:lineRule="auto"/>
        <w:rPr>
          <w:del w:id="284" w:author="Sano Yuma" w:date="2023-02-13T18:17:00Z"/>
        </w:rPr>
        <w:pPrChange w:id="285" w:author="Sano Yuma" w:date="2023-02-13T18:27:00Z">
          <w:pPr/>
        </w:pPrChange>
      </w:pPr>
      <w:r>
        <w:rPr>
          <w:rFonts w:hint="eastAsia"/>
        </w:rPr>
        <w:t xml:space="preserve">　</w:t>
      </w:r>
      <w:r w:rsidR="00B33295">
        <w:rPr>
          <w:rFonts w:hint="eastAsia"/>
        </w:rPr>
        <w:t>この関数を実行することによって、カメラ内部パラメータと撮影画像</w:t>
      </w:r>
      <w:r w:rsidR="00DD4096">
        <w:rPr>
          <w:rFonts w:hint="eastAsia"/>
        </w:rPr>
        <w:t>分のカメラ外部パラメータ、</w:t>
      </w:r>
      <w:r w:rsidR="00D30630">
        <w:rPr>
          <w:rFonts w:hint="eastAsia"/>
        </w:rPr>
        <w:t>そしてカメラの</w:t>
      </w:r>
      <w:r w:rsidR="00DD4096">
        <w:rPr>
          <w:rFonts w:hint="eastAsia"/>
        </w:rPr>
        <w:t>歪み係数を</w:t>
      </w:r>
      <w:r w:rsidR="00D30630">
        <w:rPr>
          <w:rFonts w:hint="eastAsia"/>
        </w:rPr>
        <w:t>推定することができる</w:t>
      </w:r>
      <w:r w:rsidR="00DD4096">
        <w:rPr>
          <w:rFonts w:hint="eastAsia"/>
        </w:rPr>
        <w:t>。</w:t>
      </w:r>
      <w:r w:rsidR="0052694E">
        <w:rPr>
          <w:rFonts w:hint="eastAsia"/>
        </w:rPr>
        <w:t>ここで得られるカメラ外部パラメータ</w:t>
      </w:r>
      <w:r w:rsidR="00163FE7">
        <w:rPr>
          <w:rFonts w:hint="eastAsia"/>
        </w:rPr>
        <w:t>は、</w:t>
      </w:r>
      <w:r w:rsidR="00740C67">
        <w:rPr>
          <w:rFonts w:hint="eastAsia"/>
        </w:rPr>
        <w:t>チェッカーボード平面にX</w:t>
      </w:r>
      <w:r w:rsidR="00740C67">
        <w:t>,Y</w:t>
      </w:r>
      <w:r w:rsidR="00740C67">
        <w:rPr>
          <w:rFonts w:hint="eastAsia"/>
        </w:rPr>
        <w:t>軸、そしてそれらに垂直なZ軸で構成される実空間座標系であ</w:t>
      </w:r>
      <w:r w:rsidR="005B39E2">
        <w:rPr>
          <w:rFonts w:hint="eastAsia"/>
        </w:rPr>
        <w:t>るため、</w:t>
      </w:r>
      <w:r w:rsidR="009D0A7D">
        <w:rPr>
          <w:rFonts w:hint="eastAsia"/>
        </w:rPr>
        <w:t>選手位置を求めるためには使用しない。</w:t>
      </w:r>
    </w:p>
    <w:p w14:paraId="01860F5D" w14:textId="1875C3D7" w:rsidR="00747EE5" w:rsidRDefault="009D7C29">
      <w:pPr>
        <w:spacing w:line="360" w:lineRule="auto"/>
        <w:pPrChange w:id="286" w:author="Sano Yuma" w:date="2023-02-13T18:27:00Z">
          <w:pPr/>
        </w:pPrChange>
      </w:pPr>
      <w:commentRangeStart w:id="287"/>
      <w:del w:id="288" w:author="Sano Yuma" w:date="2023-02-13T18:17:00Z">
        <w:r w:rsidDel="006819E8">
          <w:rPr>
            <w:rFonts w:hint="eastAsia"/>
          </w:rPr>
          <w:delText>(</w:delText>
        </w:r>
        <w:r w:rsidR="00A65E4B" w:rsidRPr="00A65E4B" w:rsidDel="006819E8">
          <w:delText>https://www.qoosky.io/techs/67a3d876c4</w:delText>
        </w:r>
        <w:r w:rsidDel="006819E8">
          <w:delText>)</w:delText>
        </w:r>
        <w:commentRangeEnd w:id="287"/>
        <w:r w:rsidR="00250885" w:rsidDel="006819E8">
          <w:rPr>
            <w:rStyle w:val="af"/>
          </w:rPr>
          <w:commentReference w:id="287"/>
        </w:r>
      </w:del>
      <w:r w:rsidR="007152E6">
        <w:br/>
      </w:r>
      <w:r w:rsidR="007152E6">
        <w:rPr>
          <w:rFonts w:hint="eastAsia"/>
        </w:rPr>
        <w:t xml:space="preserve">　カメラ内部パラメータの推定を行うと、</w:t>
      </w:r>
      <w:r w:rsidR="003A7F6A">
        <w:rPr>
          <w:rFonts w:hint="eastAsia"/>
        </w:rPr>
        <w:t>先ほど示した通り、カメラの歪み係数も同時に推定することができる。</w:t>
      </w:r>
      <w:r w:rsidR="009C21E8">
        <w:t>OpenCV</w:t>
      </w:r>
      <w:r w:rsidR="009C21E8">
        <w:rPr>
          <w:rFonts w:hint="eastAsia"/>
        </w:rPr>
        <w:t>では、「半径方向歪み」と「円周方向歪み」の二つに関して実装が</w:t>
      </w:r>
      <w:r w:rsidR="00CB1E4C">
        <w:rPr>
          <w:rFonts w:hint="eastAsia"/>
        </w:rPr>
        <w:t>成されている</w:t>
      </w:r>
      <w:ins w:id="289" w:author="Sano Yuma" w:date="2023-02-13T18:16:00Z">
        <w:r w:rsidR="00102F51" w:rsidRPr="00102F51">
          <w:rPr>
            <w:vertAlign w:val="superscript"/>
            <w:rPrChange w:id="290" w:author="Sano Yuma" w:date="2023-02-13T18:17:00Z">
              <w:rPr/>
            </w:rPrChange>
          </w:rPr>
          <w:t>[13]</w:t>
        </w:r>
      </w:ins>
      <w:r w:rsidR="008735E3">
        <w:rPr>
          <w:rFonts w:hint="eastAsia"/>
        </w:rPr>
        <w:t>。</w:t>
      </w:r>
    </w:p>
    <w:p w14:paraId="626B2A5B" w14:textId="682DCAE1" w:rsidR="003A7F6A" w:rsidRDefault="008735E3">
      <w:pPr>
        <w:spacing w:line="360" w:lineRule="auto"/>
        <w:ind w:firstLineChars="100" w:firstLine="210"/>
        <w:pPrChange w:id="291" w:author="Sano Yuma" w:date="2023-02-13T18:27:00Z">
          <w:pPr>
            <w:ind w:firstLineChars="100" w:firstLine="210"/>
          </w:pPr>
        </w:pPrChange>
      </w:pPr>
      <w:r>
        <w:rPr>
          <w:rFonts w:hint="eastAsia"/>
        </w:rPr>
        <w:lastRenderedPageBreak/>
        <w:t>「半径方向歪み」とはレンズの形状に起因し、レンズの中心から離れた場所を通過する光は中心付近を通過する光よりも大きく曲げられることによる歪みである。</w:t>
      </w:r>
      <w:r w:rsidR="007A7CB0">
        <w:rPr>
          <w:rFonts w:hint="eastAsia"/>
        </w:rPr>
        <w:t>この補正パラメータはテイラー級数で表されるが、</w:t>
      </w:r>
      <w:r w:rsidR="00F440F5">
        <w:rPr>
          <w:rFonts w:hint="eastAsia"/>
        </w:rPr>
        <w:t>最初の</w:t>
      </w:r>
      <w:r w:rsidR="00A21629">
        <w:rPr>
          <w:rFonts w:hint="eastAsia"/>
        </w:rPr>
        <w:t>3</w:t>
      </w:r>
      <w:r w:rsidR="00F440F5">
        <w:rPr>
          <w:rFonts w:hint="eastAsia"/>
        </w:rPr>
        <w:t>項程度を考えると十分な場合が多い。</w:t>
      </w:r>
    </w:p>
    <w:p w14:paraId="42AAF99E" w14:textId="06DC4EDC" w:rsidR="0095358F" w:rsidRDefault="00747EE5">
      <w:pPr>
        <w:spacing w:line="360" w:lineRule="auto"/>
        <w:ind w:firstLineChars="100" w:firstLine="210"/>
        <w:pPrChange w:id="292" w:author="Sano Yuma" w:date="2023-02-13T18:28:00Z">
          <w:pPr>
            <w:ind w:firstLineChars="100" w:firstLine="210"/>
          </w:pPr>
        </w:pPrChange>
      </w:pPr>
      <w:r>
        <w:rPr>
          <w:rFonts w:hint="eastAsia"/>
        </w:rPr>
        <w:t>「円周方向歪み」は、撮像素子がピンホールの平面に対して平行になっていないことに起因</w:t>
      </w:r>
      <w:r w:rsidR="002C7AE9">
        <w:rPr>
          <w:rFonts w:hint="eastAsia"/>
        </w:rPr>
        <w:t>する</w:t>
      </w:r>
      <w:r>
        <w:rPr>
          <w:rFonts w:hint="eastAsia"/>
        </w:rPr>
        <w:t>。この補正パラメータは2つの変数で表現することができる。</w:t>
      </w:r>
    </w:p>
    <w:p w14:paraId="30F3C2F8" w14:textId="33D49C32" w:rsidR="00C82F2C" w:rsidRPr="00662283" w:rsidRDefault="006668FA">
      <w:pPr>
        <w:spacing w:line="360" w:lineRule="auto"/>
        <w:ind w:firstLineChars="100" w:firstLine="210"/>
        <w:pPrChange w:id="293" w:author="Sano Yuma" w:date="2023-02-13T18:29:00Z">
          <w:pPr>
            <w:ind w:firstLineChars="100" w:firstLine="210"/>
          </w:pPr>
        </w:pPrChange>
      </w:pPr>
      <w:r>
        <w:rPr>
          <w:noProof/>
        </w:rPr>
        <mc:AlternateContent>
          <mc:Choice Requires="wpg">
            <w:drawing>
              <wp:anchor distT="0" distB="0" distL="114300" distR="114300" simplePos="0" relativeHeight="251668480" behindDoc="0" locked="0" layoutInCell="1" allowOverlap="1" wp14:anchorId="0A61DB9C" wp14:editId="0B315461">
                <wp:simplePos x="0" y="0"/>
                <wp:positionH relativeFrom="column">
                  <wp:posOffset>3192145</wp:posOffset>
                </wp:positionH>
                <wp:positionV relativeFrom="paragraph">
                  <wp:posOffset>727710</wp:posOffset>
                </wp:positionV>
                <wp:extent cx="2282190" cy="2272030"/>
                <wp:effectExtent l="0" t="0" r="3810" b="0"/>
                <wp:wrapTopAndBottom/>
                <wp:docPr id="24" name="グループ化 24"/>
                <wp:cNvGraphicFramePr/>
                <a:graphic xmlns:a="http://schemas.openxmlformats.org/drawingml/2006/main">
                  <a:graphicData uri="http://schemas.microsoft.com/office/word/2010/wordprocessingGroup">
                    <wpg:wgp>
                      <wpg:cNvGrpSpPr/>
                      <wpg:grpSpPr>
                        <a:xfrm>
                          <a:off x="0" y="0"/>
                          <a:ext cx="2282190" cy="2272030"/>
                          <a:chOff x="0" y="0"/>
                          <a:chExt cx="2282190" cy="2272030"/>
                        </a:xfrm>
                      </wpg:grpSpPr>
                      <pic:pic xmlns:pic="http://schemas.openxmlformats.org/drawingml/2006/picture">
                        <pic:nvPicPr>
                          <pic:cNvPr id="7" name="図 7" descr="背景パターン&#10;&#10;中程度の精度で自動的に生成された説明"/>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82190" cy="1759585"/>
                          </a:xfrm>
                          <a:prstGeom prst="rect">
                            <a:avLst/>
                          </a:prstGeom>
                        </pic:spPr>
                      </pic:pic>
                      <wps:wsp>
                        <wps:cNvPr id="22" name="テキスト ボックス 22"/>
                        <wps:cNvSpPr txBox="1"/>
                        <wps:spPr>
                          <a:xfrm>
                            <a:off x="0" y="1814830"/>
                            <a:ext cx="2282190" cy="457200"/>
                          </a:xfrm>
                          <a:prstGeom prst="rect">
                            <a:avLst/>
                          </a:prstGeom>
                          <a:solidFill>
                            <a:prstClr val="white"/>
                          </a:solidFill>
                          <a:ln>
                            <a:noFill/>
                          </a:ln>
                        </wps:spPr>
                        <wps:txbx>
                          <w:txbxContent>
                            <w:p w14:paraId="50A9D135" w14:textId="45794266" w:rsidR="0026233B" w:rsidRDefault="0026233B" w:rsidP="003A21FD">
                              <w:pPr>
                                <w:pStyle w:val="a6"/>
                                <w:jc w:val="center"/>
                                <w:rPr>
                                  <w:ins w:id="294" w:author="Sano Yuma" w:date="2023-02-13T20:10:00Z"/>
                                  <w:b w:val="0"/>
                                  <w:bCs w:val="0"/>
                                </w:rPr>
                              </w:pPr>
                              <w:r w:rsidRPr="003A21FD">
                                <w:rPr>
                                  <w:rFonts w:hint="eastAsia"/>
                                  <w:b w:val="0"/>
                                  <w:bCs w:val="0"/>
                                </w:rPr>
                                <w:t>図2</w:t>
                              </w:r>
                              <w:r w:rsidRPr="003A21FD">
                                <w:rPr>
                                  <w:b w:val="0"/>
                                  <w:bCs w:val="0"/>
                                </w:rPr>
                                <w:t>.3</w:t>
                              </w:r>
                              <w:r w:rsidRPr="003A21FD">
                                <w:rPr>
                                  <w:rFonts w:hint="eastAsia"/>
                                  <w:b w:val="0"/>
                                  <w:bCs w:val="0"/>
                                </w:rPr>
                                <w:t xml:space="preserve">　歪み除去後の画像</w:t>
                              </w:r>
                            </w:p>
                            <w:p w14:paraId="57F5134D" w14:textId="77777777" w:rsidR="006668FA" w:rsidRPr="006668FA" w:rsidRDefault="006668FA">
                              <w:pPr>
                                <w:rPr>
                                  <w:b/>
                                  <w:bCs/>
                                  <w:rPrChange w:id="295" w:author="Sano Yuma" w:date="2023-02-13T20:10:00Z">
                                    <w:rPr>
                                      <w:b w:val="0"/>
                                      <w:bCs w:val="0"/>
                                      <w:noProof/>
                                    </w:rPr>
                                  </w:rPrChange>
                                </w:rPr>
                                <w:pPrChange w:id="296" w:author="Sano Yuma" w:date="2023-02-13T20:10:00Z">
                                  <w:pPr>
                                    <w:pStyle w:val="a6"/>
                                    <w:jc w:val="center"/>
                                  </w:pPr>
                                </w:pPrChange>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1DB9C" id="グループ化 24" o:spid="_x0000_s1026" style="position:absolute;left:0;text-align:left;margin-left:251.35pt;margin-top:57.3pt;width:179.7pt;height:178.9pt;z-index:251668480" coordsize="22821,22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7" o:spid="_x0000_s1027" type="#_x0000_t75" alt="背景パターン&#10;&#10;中程度の精度で自動的に生成された説明" style="position:absolute;width:22821;height:17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">
                  <v:imagedata r:id="rId22" o:title="背景パターン&#10;&#10;中程度の精度で自動的に生成された説明"/>
                </v:shape>
                <v:shapetype id="_x0000_t202" coordsize="21600,21600" o:spt="202" path="m,l,21600r21600,l21600,xe">
                  <v:stroke joinstyle="miter"/>
                  <v:path gradientshapeok="t" o:connecttype="rect"/>
                </v:shapetype>
                <v:shape id="テキスト ボックス 22" o:spid="_x0000_s1028" type="#_x0000_t202" style="position:absolute;top:18148;width:2282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50A9D135" w14:textId="45794266" w:rsidR="0026233B" w:rsidRDefault="0026233B" w:rsidP="003A21FD">
                        <w:pPr>
                          <w:pStyle w:val="a6"/>
                          <w:jc w:val="center"/>
                          <w:rPr>
                            <w:ins w:id="297" w:author="Sano Yuma" w:date="2023-02-13T20:10:00Z"/>
                            <w:b w:val="0"/>
                            <w:bCs w:val="0"/>
                          </w:rPr>
                        </w:pPr>
                        <w:r w:rsidRPr="003A21FD">
                          <w:rPr>
                            <w:rFonts w:hint="eastAsia"/>
                            <w:b w:val="0"/>
                            <w:bCs w:val="0"/>
                          </w:rPr>
                          <w:t>図2</w:t>
                        </w:r>
                        <w:r w:rsidRPr="003A21FD">
                          <w:rPr>
                            <w:b w:val="0"/>
                            <w:bCs w:val="0"/>
                          </w:rPr>
                          <w:t>.3</w:t>
                        </w:r>
                        <w:r w:rsidRPr="003A21FD">
                          <w:rPr>
                            <w:rFonts w:hint="eastAsia"/>
                            <w:b w:val="0"/>
                            <w:bCs w:val="0"/>
                          </w:rPr>
                          <w:t xml:space="preserve">　歪み除去後の画像</w:t>
                        </w:r>
                      </w:p>
                      <w:p w14:paraId="57F5134D" w14:textId="77777777" w:rsidR="006668FA" w:rsidRPr="006668FA" w:rsidRDefault="006668FA">
                        <w:pPr>
                          <w:rPr>
                            <w:b/>
                            <w:bCs/>
                            <w:rPrChange w:id="298" w:author="Sano Yuma" w:date="2023-02-13T20:10:00Z">
                              <w:rPr>
                                <w:b w:val="0"/>
                                <w:bCs w:val="0"/>
                                <w:noProof/>
                              </w:rPr>
                            </w:rPrChange>
                          </w:rPr>
                          <w:pPrChange w:id="299" w:author="Sano Yuma" w:date="2023-02-13T20:10:00Z">
                            <w:pPr>
                              <w:pStyle w:val="a6"/>
                              <w:jc w:val="center"/>
                            </w:pPr>
                          </w:pPrChange>
                        </w:pPr>
                      </w:p>
                    </w:txbxContent>
                  </v:textbox>
                </v:shape>
                <w10:wrap type="topAndBottom"/>
              </v:group>
            </w:pict>
          </mc:Fallback>
        </mc:AlternateContent>
      </w:r>
      <w:r>
        <w:rPr>
          <w:noProof/>
        </w:rPr>
        <mc:AlternateContent>
          <mc:Choice Requires="wpg">
            <w:drawing>
              <wp:anchor distT="0" distB="0" distL="114300" distR="114300" simplePos="0" relativeHeight="251665408" behindDoc="0" locked="0" layoutInCell="1" allowOverlap="1" wp14:anchorId="3BAF696C" wp14:editId="2FD1FF53">
                <wp:simplePos x="0" y="0"/>
                <wp:positionH relativeFrom="column">
                  <wp:posOffset>-74930</wp:posOffset>
                </wp:positionH>
                <wp:positionV relativeFrom="paragraph">
                  <wp:posOffset>735000</wp:posOffset>
                </wp:positionV>
                <wp:extent cx="2258695" cy="2258695"/>
                <wp:effectExtent l="0" t="0" r="8255" b="8255"/>
                <wp:wrapTopAndBottom/>
                <wp:docPr id="23" name="グループ化 23"/>
                <wp:cNvGraphicFramePr/>
                <a:graphic xmlns:a="http://schemas.openxmlformats.org/drawingml/2006/main">
                  <a:graphicData uri="http://schemas.microsoft.com/office/word/2010/wordprocessingGroup">
                    <wpg:wgp>
                      <wpg:cNvGrpSpPr/>
                      <wpg:grpSpPr>
                        <a:xfrm>
                          <a:off x="0" y="0"/>
                          <a:ext cx="2258695" cy="2258695"/>
                          <a:chOff x="0" y="0"/>
                          <a:chExt cx="2258695" cy="2258695"/>
                        </a:xfrm>
                      </wpg:grpSpPr>
                      <pic:pic xmlns:pic="http://schemas.openxmlformats.org/drawingml/2006/picture">
                        <pic:nvPicPr>
                          <pic:cNvPr id="6" name="図 6" descr="クロスワードパズル, テキスト, フルーツ, 挿絵 が含まれている画像&#10;&#10;自動的に生成された説明"/>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58695" cy="1742440"/>
                          </a:xfrm>
                          <a:prstGeom prst="rect">
                            <a:avLst/>
                          </a:prstGeom>
                        </pic:spPr>
                      </pic:pic>
                      <wps:wsp>
                        <wps:cNvPr id="21" name="テキスト ボックス 21"/>
                        <wps:cNvSpPr txBox="1"/>
                        <wps:spPr>
                          <a:xfrm>
                            <a:off x="0" y="1801495"/>
                            <a:ext cx="2258695" cy="457200"/>
                          </a:xfrm>
                          <a:prstGeom prst="rect">
                            <a:avLst/>
                          </a:prstGeom>
                          <a:solidFill>
                            <a:prstClr val="white"/>
                          </a:solidFill>
                          <a:ln>
                            <a:noFill/>
                          </a:ln>
                        </wps:spPr>
                        <wps:txbx>
                          <w:txbxContent>
                            <w:p w14:paraId="00D79E57" w14:textId="142CD164" w:rsidR="0026233B" w:rsidRDefault="0026233B" w:rsidP="0026233B">
                              <w:pPr>
                                <w:pStyle w:val="a6"/>
                                <w:jc w:val="center"/>
                                <w:rPr>
                                  <w:ins w:id="300" w:author="Sano Yuma" w:date="2023-02-13T20:10:00Z"/>
                                  <w:b w:val="0"/>
                                  <w:bCs w:val="0"/>
                                </w:rPr>
                              </w:pPr>
                              <w:r w:rsidRPr="0026233B">
                                <w:rPr>
                                  <w:rFonts w:hint="eastAsia"/>
                                  <w:b w:val="0"/>
                                  <w:bCs w:val="0"/>
                                </w:rPr>
                                <w:t>図2</w:t>
                              </w:r>
                              <w:r w:rsidRPr="0026233B">
                                <w:rPr>
                                  <w:b w:val="0"/>
                                  <w:bCs w:val="0"/>
                                </w:rPr>
                                <w:t>.2</w:t>
                              </w:r>
                              <w:r w:rsidRPr="0026233B">
                                <w:rPr>
                                  <w:rFonts w:hint="eastAsia"/>
                                  <w:b w:val="0"/>
                                  <w:bCs w:val="0"/>
                                </w:rPr>
                                <w:t xml:space="preserve">　歪み除去前の画像</w:t>
                              </w:r>
                            </w:p>
                            <w:p w14:paraId="1669B89B" w14:textId="77777777" w:rsidR="006668FA" w:rsidRPr="006668FA" w:rsidRDefault="006668FA">
                              <w:pPr>
                                <w:rPr>
                                  <w:b/>
                                  <w:bCs/>
                                  <w:rPrChange w:id="301" w:author="Sano Yuma" w:date="2023-02-13T20:10:00Z">
                                    <w:rPr>
                                      <w:b w:val="0"/>
                                      <w:bCs w:val="0"/>
                                      <w:noProof/>
                                    </w:rPr>
                                  </w:rPrChange>
                                </w:rPr>
                                <w:pPrChange w:id="302" w:author="Sano Yuma" w:date="2023-02-13T20:10:00Z">
                                  <w:pPr>
                                    <w:pStyle w:val="a6"/>
                                    <w:jc w:val="center"/>
                                  </w:pPr>
                                </w:pPrChange>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AF696C" id="グループ化 23" o:spid="_x0000_s1029" style="position:absolute;left:0;text-align:left;margin-left:-5.9pt;margin-top:57.85pt;width:177.85pt;height:177.85pt;z-index:251665408" coordsize="22586,22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">
                <v:shape id="図 6" o:spid="_x0000_s1030" type="#_x0000_t75" alt="クロスワードパズル, テキスト, フルーツ, 挿絵 が含まれている画像&#10;&#10;自動的に生成された説明" style="position:absolute;width:22586;height:17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">
                  <v:imagedata r:id="rId24" o:title="クロスワードパズル, テキスト, フルーツ, 挿絵 が含まれている画像&#10;&#10;自動的に生成された説明"/>
                </v:shape>
                <v:shape id="テキスト ボックス 21" o:spid="_x0000_s1031" type="#_x0000_t202" style="position:absolute;top:18014;width:22586;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00D79E57" w14:textId="142CD164" w:rsidR="0026233B" w:rsidRDefault="0026233B" w:rsidP="0026233B">
                        <w:pPr>
                          <w:pStyle w:val="a6"/>
                          <w:jc w:val="center"/>
                          <w:rPr>
                            <w:ins w:id="303" w:author="Sano Yuma" w:date="2023-02-13T20:10:00Z"/>
                            <w:b w:val="0"/>
                            <w:bCs w:val="0"/>
                          </w:rPr>
                        </w:pPr>
                        <w:r w:rsidRPr="0026233B">
                          <w:rPr>
                            <w:rFonts w:hint="eastAsia"/>
                            <w:b w:val="0"/>
                            <w:bCs w:val="0"/>
                          </w:rPr>
                          <w:t>図2</w:t>
                        </w:r>
                        <w:r w:rsidRPr="0026233B">
                          <w:rPr>
                            <w:b w:val="0"/>
                            <w:bCs w:val="0"/>
                          </w:rPr>
                          <w:t>.2</w:t>
                        </w:r>
                        <w:r w:rsidRPr="0026233B">
                          <w:rPr>
                            <w:rFonts w:hint="eastAsia"/>
                            <w:b w:val="0"/>
                            <w:bCs w:val="0"/>
                          </w:rPr>
                          <w:t xml:space="preserve">　歪み除去前の画像</w:t>
                        </w:r>
                      </w:p>
                      <w:p w14:paraId="1669B89B" w14:textId="77777777" w:rsidR="006668FA" w:rsidRPr="006668FA" w:rsidRDefault="006668FA">
                        <w:pPr>
                          <w:rPr>
                            <w:b/>
                            <w:bCs/>
                            <w:rPrChange w:id="304" w:author="Sano Yuma" w:date="2023-02-13T20:10:00Z">
                              <w:rPr>
                                <w:b w:val="0"/>
                                <w:bCs w:val="0"/>
                                <w:noProof/>
                              </w:rPr>
                            </w:rPrChange>
                          </w:rPr>
                          <w:pPrChange w:id="305" w:author="Sano Yuma" w:date="2023-02-13T20:10:00Z">
                            <w:pPr>
                              <w:pStyle w:val="a6"/>
                              <w:jc w:val="center"/>
                            </w:pPr>
                          </w:pPrChange>
                        </w:pPr>
                      </w:p>
                    </w:txbxContent>
                  </v:textbox>
                </v:shape>
                <w10:wrap type="topAndBottom"/>
              </v:group>
            </w:pict>
          </mc:Fallback>
        </mc:AlternateContent>
      </w:r>
      <w:r w:rsidR="009C17BD">
        <w:rPr>
          <w:rFonts w:hint="eastAsia"/>
        </w:rPr>
        <w:t>これらの歪み係数を</w:t>
      </w:r>
      <w:r w:rsidR="00C82F2C">
        <w:rPr>
          <w:rFonts w:hint="eastAsia"/>
        </w:rPr>
        <w:t>用いると、図2</w:t>
      </w:r>
      <w:r w:rsidR="00C82F2C">
        <w:t>.2</w:t>
      </w:r>
      <w:r w:rsidR="0026233B">
        <w:rPr>
          <w:rFonts w:hint="eastAsia"/>
        </w:rPr>
        <w:t>と図2</w:t>
      </w:r>
      <w:r w:rsidR="0026233B">
        <w:t>.3</w:t>
      </w:r>
      <w:r w:rsidR="00C82F2C">
        <w:rPr>
          <w:rFonts w:hint="eastAsia"/>
        </w:rPr>
        <w:t>に示すように画像の歪みを除去することができる。</w:t>
      </w:r>
    </w:p>
    <w:p w14:paraId="26BB39D8" w14:textId="0B6F9CFB" w:rsidR="005C491D" w:rsidRPr="001E5313" w:rsidRDefault="005C491D" w:rsidP="001E5313">
      <w:pPr>
        <w:pStyle w:val="2"/>
        <w:rPr>
          <w:rFonts w:asciiTheme="minorEastAsia" w:hAnsiTheme="minorEastAsia"/>
          <w:sz w:val="24"/>
          <w:szCs w:val="28"/>
        </w:rPr>
      </w:pPr>
      <w:bookmarkStart w:id="306" w:name="_Toc126831137"/>
      <w:r w:rsidRPr="001E5313">
        <w:rPr>
          <w:rFonts w:asciiTheme="minorEastAsia" w:hAnsiTheme="minorEastAsia" w:hint="eastAsia"/>
          <w:sz w:val="24"/>
          <w:szCs w:val="28"/>
        </w:rPr>
        <w:t>2</w:t>
      </w:r>
      <w:r w:rsidRPr="001E5313">
        <w:rPr>
          <w:rFonts w:asciiTheme="minorEastAsia" w:hAnsiTheme="minorEastAsia"/>
          <w:sz w:val="24"/>
          <w:szCs w:val="28"/>
        </w:rPr>
        <w:t>.3</w:t>
      </w:r>
      <w:r w:rsidRPr="001E5313">
        <w:rPr>
          <w:rFonts w:asciiTheme="minorEastAsia" w:hAnsiTheme="minorEastAsia" w:hint="eastAsia"/>
          <w:sz w:val="24"/>
          <w:szCs w:val="28"/>
        </w:rPr>
        <w:t xml:space="preserve">　カメラ外部パラメータの推定</w:t>
      </w:r>
      <w:bookmarkEnd w:id="306"/>
    </w:p>
    <w:p w14:paraId="6671E6CB" w14:textId="7BDE7691" w:rsidR="005C491D" w:rsidRDefault="00E22737">
      <w:pPr>
        <w:spacing w:line="360" w:lineRule="auto"/>
        <w:ind w:firstLineChars="100" w:firstLine="210"/>
        <w:pPrChange w:id="307" w:author="Sano Yuma" w:date="2023-02-13T18:30:00Z">
          <w:pPr>
            <w:ind w:firstLineChars="100" w:firstLine="210"/>
          </w:pPr>
        </w:pPrChange>
      </w:pPr>
      <w:r>
        <w:rPr>
          <w:rFonts w:hint="eastAsia"/>
        </w:rPr>
        <w:t>カメラ外部パラメータは、</w:t>
      </w:r>
      <w:r w:rsidR="00424282">
        <w:rPr>
          <w:rFonts w:hint="eastAsia"/>
        </w:rPr>
        <w:t>バレーボールコートの既知点と、その映像上での画像位置を対応付けることによって推定する。</w:t>
      </w:r>
      <w:commentRangeStart w:id="308"/>
      <w:commentRangeStart w:id="309"/>
      <w:r w:rsidR="00CA6E80">
        <w:rPr>
          <w:rFonts w:hint="eastAsia"/>
        </w:rPr>
        <w:t>中井らの研究</w:t>
      </w:r>
      <w:commentRangeEnd w:id="308"/>
      <w:r w:rsidR="00250885">
        <w:rPr>
          <w:rStyle w:val="af"/>
        </w:rPr>
        <w:commentReference w:id="308"/>
      </w:r>
      <w:commentRangeEnd w:id="309"/>
      <w:r w:rsidR="00303417">
        <w:rPr>
          <w:rStyle w:val="af"/>
        </w:rPr>
        <w:commentReference w:id="309"/>
      </w:r>
      <w:ins w:id="310" w:author="Sano Yuma" w:date="2023-02-13T18:17:00Z">
        <w:r w:rsidR="00303417" w:rsidRPr="00303417">
          <w:rPr>
            <w:vertAlign w:val="superscript"/>
            <w:rPrChange w:id="311" w:author="Sano Yuma" w:date="2023-02-13T18:17:00Z">
              <w:rPr/>
            </w:rPrChange>
          </w:rPr>
          <w:t>[4]</w:t>
        </w:r>
      </w:ins>
      <w:r w:rsidR="00CA6E80">
        <w:rPr>
          <w:rFonts w:hint="eastAsia"/>
        </w:rPr>
        <w:t>では、</w:t>
      </w:r>
      <w:r w:rsidR="006475A3">
        <w:rPr>
          <w:rFonts w:hint="eastAsia"/>
        </w:rPr>
        <w:t>バレーボールコートの既知点として1</w:t>
      </w:r>
      <w:r w:rsidR="006475A3">
        <w:t>4</w:t>
      </w:r>
      <w:r w:rsidR="006475A3">
        <w:rPr>
          <w:rFonts w:hint="eastAsia"/>
        </w:rPr>
        <w:t>点が紹介されており、本研究でも同様の既知点を</w:t>
      </w:r>
      <w:r w:rsidR="00F155DF">
        <w:rPr>
          <w:rFonts w:hint="eastAsia"/>
        </w:rPr>
        <w:t>用いた。</w:t>
      </w:r>
      <w:r w:rsidR="00683584">
        <w:rPr>
          <w:rFonts w:hint="eastAsia"/>
        </w:rPr>
        <w:t>用いた</w:t>
      </w:r>
      <w:r w:rsidR="00F155DF">
        <w:rPr>
          <w:rFonts w:hint="eastAsia"/>
        </w:rPr>
        <w:t>コートの既知点を図2</w:t>
      </w:r>
      <w:r w:rsidR="00F155DF">
        <w:t>.</w:t>
      </w:r>
      <w:r w:rsidR="005405F9">
        <w:t>4</w:t>
      </w:r>
      <w:r w:rsidR="00F155DF">
        <w:rPr>
          <w:rFonts w:hint="eastAsia"/>
        </w:rPr>
        <w:t>に示す。</w:t>
      </w:r>
      <w:r w:rsidR="00DE7C35">
        <w:rPr>
          <w:rFonts w:hint="eastAsia"/>
        </w:rPr>
        <w:t>本研究では、実空間座標系を図2</w:t>
      </w:r>
      <w:r w:rsidR="00DE7C35">
        <w:t>.4</w:t>
      </w:r>
      <w:r w:rsidR="00DE7C35">
        <w:rPr>
          <w:rFonts w:hint="eastAsia"/>
        </w:rPr>
        <w:t>のように設定した。</w:t>
      </w:r>
    </w:p>
    <w:p w14:paraId="4175563B" w14:textId="6608134A" w:rsidR="00B51C8E" w:rsidRDefault="005D777F">
      <w:pPr>
        <w:spacing w:line="360" w:lineRule="auto"/>
        <w:ind w:firstLineChars="100" w:firstLine="210"/>
        <w:pPrChange w:id="312" w:author="Sano Yuma" w:date="2023-02-13T18:30:00Z">
          <w:pPr>
            <w:ind w:firstLineChars="100" w:firstLine="210"/>
          </w:pPr>
        </w:pPrChange>
      </w:pPr>
      <w:r>
        <w:rPr>
          <w:rFonts w:hint="eastAsia"/>
        </w:rPr>
        <w:t>カメラ外部パラメータの推定について、本研究ではO</w:t>
      </w:r>
      <w:r>
        <w:t>penCV</w:t>
      </w:r>
      <w:r>
        <w:rPr>
          <w:rFonts w:hint="eastAsia"/>
        </w:rPr>
        <w:t>の</w:t>
      </w:r>
      <w:proofErr w:type="spellStart"/>
      <w:r>
        <w:rPr>
          <w:rFonts w:hint="eastAsia"/>
        </w:rPr>
        <w:t>s</w:t>
      </w:r>
      <w:r>
        <w:t>olvePnP</w:t>
      </w:r>
      <w:proofErr w:type="spellEnd"/>
      <w:r>
        <w:rPr>
          <w:rFonts w:hint="eastAsia"/>
        </w:rPr>
        <w:t>関数を用いた。</w:t>
      </w:r>
      <w:r w:rsidR="00165069">
        <w:rPr>
          <w:rFonts w:hint="eastAsia"/>
        </w:rPr>
        <w:t>この関数</w:t>
      </w:r>
      <w:r w:rsidR="005F09F3">
        <w:rPr>
          <w:rFonts w:hint="eastAsia"/>
        </w:rPr>
        <w:t>に</w:t>
      </w:r>
      <w:r w:rsidR="00165069">
        <w:rPr>
          <w:rFonts w:hint="eastAsia"/>
        </w:rPr>
        <w:t>は、</w:t>
      </w:r>
      <w:proofErr w:type="spellStart"/>
      <w:r w:rsidR="00B51C8E">
        <w:rPr>
          <w:rFonts w:hint="eastAsia"/>
        </w:rPr>
        <w:t>c</w:t>
      </w:r>
      <w:r w:rsidR="00B51C8E">
        <w:t>alibrateCamera</w:t>
      </w:r>
      <w:proofErr w:type="spellEnd"/>
      <w:r w:rsidR="00B51C8E">
        <w:rPr>
          <w:rFonts w:hint="eastAsia"/>
        </w:rPr>
        <w:t>関数と同様に、実空間上の物体の位置と、それらの映像上での画像位置の対応を渡す</w:t>
      </w:r>
      <w:r w:rsidR="005F09F3">
        <w:rPr>
          <w:rFonts w:hint="eastAsia"/>
        </w:rPr>
        <w:t>。また、</w:t>
      </w:r>
      <w:r w:rsidR="00C876C9">
        <w:rPr>
          <w:rFonts w:hint="eastAsia"/>
        </w:rPr>
        <w:t>2</w:t>
      </w:r>
      <w:r w:rsidR="00C876C9">
        <w:t>.2</w:t>
      </w:r>
      <w:r w:rsidR="00C876C9">
        <w:rPr>
          <w:rFonts w:hint="eastAsia"/>
        </w:rPr>
        <w:t>節で推定したカメラ行列と歪み係数も渡すことによって</w:t>
      </w:r>
      <w:r w:rsidR="0052406E">
        <w:rPr>
          <w:rFonts w:hint="eastAsia"/>
        </w:rPr>
        <w:t>、</w:t>
      </w:r>
      <w:r w:rsidR="00C876C9">
        <w:rPr>
          <w:rFonts w:hint="eastAsia"/>
        </w:rPr>
        <w:t>カメラ外部パラメータを推定する。</w:t>
      </w:r>
    </w:p>
    <w:p w14:paraId="6836A979" w14:textId="4F6688BF" w:rsidR="0024465E" w:rsidRDefault="00371CBB">
      <w:pPr>
        <w:spacing w:line="360" w:lineRule="auto"/>
        <w:ind w:firstLineChars="100" w:firstLine="210"/>
        <w:pPrChange w:id="313" w:author="Sano Yuma" w:date="2023-02-13T18:30:00Z">
          <w:pPr>
            <w:ind w:firstLineChars="100" w:firstLine="210"/>
          </w:pPr>
        </w:pPrChange>
      </w:pPr>
      <w:r>
        <w:rPr>
          <w:rFonts w:hint="eastAsia"/>
        </w:rPr>
        <w:t>得られる外部パラメータは</w:t>
      </w:r>
      <w:r w:rsidR="00A94346">
        <w:rPr>
          <w:rFonts w:hint="eastAsia"/>
        </w:rPr>
        <w:t>、カメラ位置を示す並進ベクトルとカメラ姿勢を示す回転ベ</w:t>
      </w:r>
      <w:r w:rsidR="00A94346">
        <w:rPr>
          <w:rFonts w:hint="eastAsia"/>
        </w:rPr>
        <w:lastRenderedPageBreak/>
        <w:t>クトルである。</w:t>
      </w:r>
      <w:r w:rsidR="006227BD">
        <w:rPr>
          <w:rFonts w:hint="eastAsia"/>
        </w:rPr>
        <w:t>しかし、ここで得られるパラメータは</w:t>
      </w:r>
      <w:r w:rsidR="006110DF">
        <w:rPr>
          <w:rFonts w:hint="eastAsia"/>
        </w:rPr>
        <w:t>カメラ外部パラメータを示しているが、</w:t>
      </w:r>
      <w:r w:rsidR="0024465E">
        <w:rPr>
          <w:rFonts w:hint="eastAsia"/>
        </w:rPr>
        <w:t>直接的にカメラ位置や姿勢を表していない。そのため、</w:t>
      </w:r>
      <w:r w:rsidR="006F0ADB">
        <w:rPr>
          <w:rFonts w:hint="eastAsia"/>
        </w:rPr>
        <w:t>以下のように変換を行う。</w:t>
      </w:r>
    </w:p>
    <w:p w14:paraId="3310A2C1" w14:textId="5376B8CB" w:rsidR="006F0ADB" w:rsidRDefault="00833BB5">
      <w:pPr>
        <w:spacing w:line="360" w:lineRule="auto"/>
        <w:ind w:firstLineChars="100" w:firstLine="210"/>
        <w:pPrChange w:id="314" w:author="Sano Yuma" w:date="2023-02-13T18:30:00Z">
          <w:pPr>
            <w:ind w:firstLineChars="100" w:firstLine="210"/>
          </w:pPr>
        </w:pPrChange>
      </w:pPr>
      <w:r>
        <w:rPr>
          <w:rFonts w:hint="eastAsia"/>
        </w:rPr>
        <w:t>まず、</w:t>
      </w:r>
      <w:r w:rsidR="00E86178">
        <w:rPr>
          <w:rFonts w:hint="eastAsia"/>
        </w:rPr>
        <w:t>カメラ姿勢</w:t>
      </w:r>
      <w:r w:rsidR="00BC2CB7">
        <w:rPr>
          <w:rFonts w:hint="eastAsia"/>
        </w:rPr>
        <w:t>を示す回転ベクトルに対して、O</w:t>
      </w:r>
      <w:r w:rsidR="00BC2CB7">
        <w:t>penCV</w:t>
      </w:r>
      <w:r w:rsidR="00BC2CB7">
        <w:rPr>
          <w:rFonts w:hint="eastAsia"/>
        </w:rPr>
        <w:t>のR</w:t>
      </w:r>
      <w:r w:rsidR="00BC2CB7">
        <w:t>odrigues</w:t>
      </w:r>
      <w:r w:rsidR="00BC2CB7">
        <w:rPr>
          <w:rFonts w:hint="eastAsia"/>
        </w:rPr>
        <w:t>関数を用いて、3行1列の回転ベクトルを、3行3列の回転行列に変換する。そして、その回転行列の転置を取ることによって、カメラ座標系から実空間座標系へと変換する行列となる。</w:t>
      </w:r>
    </w:p>
    <w:p w14:paraId="519836D3" w14:textId="2B98E19A" w:rsidR="00D87897" w:rsidRDefault="000C3D1C">
      <w:pPr>
        <w:spacing w:line="360" w:lineRule="auto"/>
        <w:ind w:firstLineChars="100" w:firstLine="210"/>
        <w:pPrChange w:id="315" w:author="Sano Yuma" w:date="2023-02-13T18:30:00Z">
          <w:pPr>
            <w:ind w:firstLineChars="100" w:firstLine="210"/>
          </w:pPr>
        </w:pPrChange>
      </w:pPr>
      <w:r>
        <w:rPr>
          <w:rFonts w:hint="eastAsia"/>
          <w:noProof/>
        </w:rPr>
        <mc:AlternateContent>
          <mc:Choice Requires="wpg">
            <w:drawing>
              <wp:anchor distT="0" distB="0" distL="114300" distR="114300" simplePos="0" relativeHeight="251653120" behindDoc="0" locked="0" layoutInCell="1" allowOverlap="1" wp14:anchorId="54CB1759" wp14:editId="6C84EF07">
                <wp:simplePos x="0" y="0"/>
                <wp:positionH relativeFrom="margin">
                  <wp:posOffset>852170</wp:posOffset>
                </wp:positionH>
                <wp:positionV relativeFrom="paragraph">
                  <wp:posOffset>1136181</wp:posOffset>
                </wp:positionV>
                <wp:extent cx="3689350" cy="2842260"/>
                <wp:effectExtent l="0" t="0" r="6350" b="0"/>
                <wp:wrapTopAndBottom/>
                <wp:docPr id="4" name="グループ化 4"/>
                <wp:cNvGraphicFramePr/>
                <a:graphic xmlns:a="http://schemas.openxmlformats.org/drawingml/2006/main">
                  <a:graphicData uri="http://schemas.microsoft.com/office/word/2010/wordprocessingGroup">
                    <wpg:wgp>
                      <wpg:cNvGrpSpPr/>
                      <wpg:grpSpPr>
                        <a:xfrm>
                          <a:off x="0" y="0"/>
                          <a:ext cx="3689350" cy="2842260"/>
                          <a:chOff x="0" y="0"/>
                          <a:chExt cx="3689350" cy="2842260"/>
                        </a:xfrm>
                      </wpg:grpSpPr>
                      <pic:pic xmlns:pic="http://schemas.openxmlformats.org/drawingml/2006/picture">
                        <pic:nvPicPr>
                          <pic:cNvPr id="2" name="図 2" descr="グラフ, 折れ線グラフ&#10;&#10;自動的に生成された説明"/>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89350" cy="2330450"/>
                          </a:xfrm>
                          <a:prstGeom prst="rect">
                            <a:avLst/>
                          </a:prstGeom>
                        </pic:spPr>
                      </pic:pic>
                      <wps:wsp>
                        <wps:cNvPr id="3" name="テキスト ボックス 3"/>
                        <wps:cNvSpPr txBox="1"/>
                        <wps:spPr>
                          <a:xfrm>
                            <a:off x="0" y="2385060"/>
                            <a:ext cx="3689350" cy="457200"/>
                          </a:xfrm>
                          <a:prstGeom prst="rect">
                            <a:avLst/>
                          </a:prstGeom>
                          <a:solidFill>
                            <a:prstClr val="white"/>
                          </a:solidFill>
                          <a:ln>
                            <a:noFill/>
                          </a:ln>
                        </wps:spPr>
                        <wps:txbx>
                          <w:txbxContent>
                            <w:p w14:paraId="69D2D375" w14:textId="7F89D224" w:rsidR="008B3C21" w:rsidRPr="008B3C21" w:rsidRDefault="008B3C21" w:rsidP="008B3C21">
                              <w:pPr>
                                <w:pStyle w:val="a6"/>
                                <w:jc w:val="center"/>
                                <w:rPr>
                                  <w:b w:val="0"/>
                                  <w:bCs w:val="0"/>
                                </w:rPr>
                              </w:pPr>
                              <w:r w:rsidRPr="008B3C21">
                                <w:rPr>
                                  <w:rFonts w:hint="eastAsia"/>
                                  <w:b w:val="0"/>
                                  <w:bCs w:val="0"/>
                                </w:rPr>
                                <w:t>図2</w:t>
                              </w:r>
                              <w:r w:rsidRPr="008B3C21">
                                <w:rPr>
                                  <w:b w:val="0"/>
                                  <w:bCs w:val="0"/>
                                </w:rPr>
                                <w:t>.</w:t>
                              </w:r>
                              <w:r w:rsidR="004513F4">
                                <w:rPr>
                                  <w:b w:val="0"/>
                                  <w:bCs w:val="0"/>
                                </w:rPr>
                                <w:t>4</w:t>
                              </w:r>
                              <w:r w:rsidRPr="008B3C21">
                                <w:rPr>
                                  <w:rFonts w:hint="eastAsia"/>
                                  <w:b w:val="0"/>
                                  <w:bCs w:val="0"/>
                                </w:rPr>
                                <w:t xml:space="preserve">　バレーボールコートの既知点1</w:t>
                              </w:r>
                              <w:r w:rsidRPr="008B3C21">
                                <w:rPr>
                                  <w:b w:val="0"/>
                                  <w:bCs w:val="0"/>
                                </w:rPr>
                                <w:t>4</w:t>
                              </w:r>
                              <w:r w:rsidRPr="008B3C21">
                                <w:rPr>
                                  <w:rFonts w:hint="eastAsia"/>
                                  <w:b w:val="0"/>
                                  <w:bCs w:val="0"/>
                                </w:rPr>
                                <w:t>点</w:t>
                              </w:r>
                            </w:p>
                            <w:p w14:paraId="0856903D" w14:textId="77777777" w:rsidR="008B3C21" w:rsidRPr="008B3C21" w:rsidRDefault="008B3C21" w:rsidP="008B3C2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CB1759" id="グループ化 4" o:spid="_x0000_s1032" style="position:absolute;left:0;text-align:left;margin-left:67.1pt;margin-top:89.45pt;width:290.5pt;height:223.8pt;z-index:251653120;mso-position-horizontal-relative:margin" coordsize="36893,28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">
                <v:shape id="図 2" o:spid="_x0000_s1033" type="#_x0000_t75" alt="グラフ, 折れ線グラフ&#10;&#10;自動的に生成された説明" style="position:absolute;width:36893;height:23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">
                  <v:imagedata r:id="rId26" o:title="グラフ, 折れ線グラフ&#10;&#10;自動的に生成された説明"/>
                </v:shape>
                <v:shape id="テキスト ボックス 3" o:spid="_x0000_s1034" type="#_x0000_t202" style="position:absolute;top:23850;width:368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69D2D375" w14:textId="7F89D224" w:rsidR="008B3C21" w:rsidRPr="008B3C21" w:rsidRDefault="008B3C21" w:rsidP="008B3C21">
                        <w:pPr>
                          <w:pStyle w:val="a6"/>
                          <w:jc w:val="center"/>
                          <w:rPr>
                            <w:b w:val="0"/>
                            <w:bCs w:val="0"/>
                          </w:rPr>
                        </w:pPr>
                        <w:r w:rsidRPr="008B3C21">
                          <w:rPr>
                            <w:rFonts w:hint="eastAsia"/>
                            <w:b w:val="0"/>
                            <w:bCs w:val="0"/>
                          </w:rPr>
                          <w:t>図2</w:t>
                        </w:r>
                        <w:r w:rsidRPr="008B3C21">
                          <w:rPr>
                            <w:b w:val="0"/>
                            <w:bCs w:val="0"/>
                          </w:rPr>
                          <w:t>.</w:t>
                        </w:r>
                        <w:r w:rsidR="004513F4">
                          <w:rPr>
                            <w:b w:val="0"/>
                            <w:bCs w:val="0"/>
                          </w:rPr>
                          <w:t>4</w:t>
                        </w:r>
                        <w:r w:rsidRPr="008B3C21">
                          <w:rPr>
                            <w:rFonts w:hint="eastAsia"/>
                            <w:b w:val="0"/>
                            <w:bCs w:val="0"/>
                          </w:rPr>
                          <w:t xml:space="preserve">　バレーボールコートの既知点1</w:t>
                        </w:r>
                        <w:r w:rsidRPr="008B3C21">
                          <w:rPr>
                            <w:b w:val="0"/>
                            <w:bCs w:val="0"/>
                          </w:rPr>
                          <w:t>4</w:t>
                        </w:r>
                        <w:r w:rsidRPr="008B3C21">
                          <w:rPr>
                            <w:rFonts w:hint="eastAsia"/>
                            <w:b w:val="0"/>
                            <w:bCs w:val="0"/>
                          </w:rPr>
                          <w:t>点</w:t>
                        </w:r>
                      </w:p>
                      <w:p w14:paraId="0856903D" w14:textId="77777777" w:rsidR="008B3C21" w:rsidRPr="008B3C21" w:rsidRDefault="008B3C21" w:rsidP="008B3C21"/>
                    </w:txbxContent>
                  </v:textbox>
                </v:shape>
                <w10:wrap type="topAndBottom" anchorx="margin"/>
              </v:group>
            </w:pict>
          </mc:Fallback>
        </mc:AlternateContent>
      </w:r>
      <w:r w:rsidR="000B53D3">
        <w:rPr>
          <w:rFonts w:hint="eastAsia"/>
        </w:rPr>
        <w:t>続いて、カメラ位置を示す並進ベクトルに対して、</w:t>
      </w:r>
      <w:r w:rsidR="003F4B11">
        <w:rPr>
          <w:rFonts w:hint="eastAsia"/>
        </w:rPr>
        <w:t>カメラ座標系から実空間座標系へと変換する行列との積を取ることによって、実空間座標系でのカメラ位置を示すベクトルとなる。</w:t>
      </w:r>
    </w:p>
    <w:p w14:paraId="0DA89BF6" w14:textId="5FE98E25" w:rsidR="00D87897" w:rsidRDefault="00D87897">
      <w:pPr>
        <w:widowControl/>
        <w:jc w:val="left"/>
      </w:pPr>
      <w:r>
        <w:br w:type="page"/>
      </w:r>
    </w:p>
    <w:p w14:paraId="19CE6270" w14:textId="77777777" w:rsidR="00683683" w:rsidRDefault="00683683" w:rsidP="001E5313">
      <w:pPr>
        <w:pStyle w:val="1"/>
        <w:rPr>
          <w:rFonts w:asciiTheme="minorHAnsi" w:eastAsiaTheme="minorHAnsi" w:hAnsiTheme="minorHAnsi"/>
          <w:sz w:val="32"/>
          <w:szCs w:val="36"/>
        </w:rPr>
        <w:sectPr w:rsidR="00683683" w:rsidSect="000E4B45">
          <w:headerReference w:type="default" r:id="rId27"/>
          <w:footerReference w:type="default" r:id="rId28"/>
          <w:type w:val="continuous"/>
          <w:pgSz w:w="11906" w:h="16838"/>
          <w:pgMar w:top="1985" w:right="1701" w:bottom="1701" w:left="1701" w:header="851" w:footer="992" w:gutter="0"/>
          <w:cols w:space="425"/>
          <w:docGrid w:type="lines" w:linePitch="360"/>
        </w:sectPr>
      </w:pPr>
      <w:bookmarkStart w:id="316" w:name="_Toc126831138"/>
    </w:p>
    <w:p w14:paraId="7BA98E19" w14:textId="65128ACC" w:rsidR="006E2E4B" w:rsidRPr="001E5313" w:rsidRDefault="006E2E4B" w:rsidP="001E5313">
      <w:pPr>
        <w:pStyle w:val="1"/>
        <w:rPr>
          <w:rFonts w:asciiTheme="minorHAnsi" w:eastAsiaTheme="minorHAnsi" w:hAnsiTheme="minorHAnsi"/>
          <w:sz w:val="32"/>
          <w:szCs w:val="36"/>
        </w:rPr>
      </w:pPr>
      <w:r w:rsidRPr="001E5313">
        <w:rPr>
          <w:rFonts w:asciiTheme="minorHAnsi" w:eastAsiaTheme="minorHAnsi" w:hAnsiTheme="minorHAnsi" w:hint="eastAsia"/>
          <w:sz w:val="32"/>
          <w:szCs w:val="36"/>
        </w:rPr>
        <w:lastRenderedPageBreak/>
        <w:t>第</w:t>
      </w:r>
      <w:r w:rsidRPr="001E5313">
        <w:rPr>
          <w:rFonts w:asciiTheme="minorHAnsi" w:eastAsiaTheme="minorHAnsi" w:hAnsiTheme="minorHAnsi"/>
          <w:sz w:val="32"/>
          <w:szCs w:val="36"/>
        </w:rPr>
        <w:t>3</w:t>
      </w:r>
      <w:r w:rsidRPr="001E5313">
        <w:rPr>
          <w:rFonts w:asciiTheme="minorHAnsi" w:eastAsiaTheme="minorHAnsi" w:hAnsiTheme="minorHAnsi" w:hint="eastAsia"/>
          <w:sz w:val="32"/>
          <w:szCs w:val="36"/>
        </w:rPr>
        <w:t>章</w:t>
      </w:r>
      <w:bookmarkEnd w:id="316"/>
    </w:p>
    <w:p w14:paraId="214DD9FA" w14:textId="77405CFE" w:rsidR="00A32146" w:rsidRDefault="006E2E4B" w:rsidP="00A32146">
      <w:pPr>
        <w:rPr>
          <w:sz w:val="40"/>
          <w:szCs w:val="44"/>
        </w:rPr>
      </w:pPr>
      <w:r>
        <w:rPr>
          <w:rFonts w:hint="eastAsia"/>
          <w:sz w:val="40"/>
          <w:szCs w:val="44"/>
        </w:rPr>
        <w:t>選手に対する姿勢推定と追跡</w:t>
      </w:r>
    </w:p>
    <w:p w14:paraId="7B3C6279" w14:textId="569AB2DE" w:rsidR="00A32146" w:rsidRDefault="00A32146" w:rsidP="00A32146">
      <w:pPr>
        <w:rPr>
          <w:sz w:val="40"/>
          <w:szCs w:val="44"/>
        </w:rPr>
      </w:pPr>
    </w:p>
    <w:p w14:paraId="07CCD2AE" w14:textId="077D7634" w:rsidR="00A32146" w:rsidRPr="001E5313" w:rsidRDefault="007C10B3" w:rsidP="001E5313">
      <w:pPr>
        <w:pStyle w:val="2"/>
        <w:rPr>
          <w:rFonts w:asciiTheme="minorHAnsi" w:eastAsiaTheme="minorHAnsi" w:hAnsiTheme="minorHAnsi"/>
          <w:sz w:val="24"/>
          <w:szCs w:val="28"/>
        </w:rPr>
      </w:pPr>
      <w:bookmarkStart w:id="317" w:name="_Toc126831139"/>
      <w:r w:rsidRPr="001E5313">
        <w:rPr>
          <w:rFonts w:asciiTheme="minorHAnsi" w:eastAsiaTheme="minorHAnsi" w:hAnsiTheme="minorHAnsi" w:hint="eastAsia"/>
          <w:sz w:val="24"/>
          <w:szCs w:val="28"/>
        </w:rPr>
        <w:t>3</w:t>
      </w:r>
      <w:r w:rsidRPr="001E5313">
        <w:rPr>
          <w:rFonts w:asciiTheme="minorHAnsi" w:eastAsiaTheme="minorHAnsi" w:hAnsiTheme="minorHAnsi"/>
          <w:sz w:val="24"/>
          <w:szCs w:val="28"/>
        </w:rPr>
        <w:t>.1</w:t>
      </w:r>
      <w:r w:rsidRPr="001E5313">
        <w:rPr>
          <w:rFonts w:asciiTheme="minorHAnsi" w:eastAsiaTheme="minorHAnsi" w:hAnsiTheme="minorHAnsi" w:hint="eastAsia"/>
          <w:sz w:val="24"/>
          <w:szCs w:val="28"/>
        </w:rPr>
        <w:t xml:space="preserve">　</w:t>
      </w:r>
      <w:r w:rsidR="00AE1A5B" w:rsidRPr="001E5313">
        <w:rPr>
          <w:rFonts w:asciiTheme="minorHAnsi" w:eastAsiaTheme="minorHAnsi" w:hAnsiTheme="minorHAnsi" w:hint="eastAsia"/>
          <w:sz w:val="24"/>
          <w:szCs w:val="28"/>
        </w:rPr>
        <w:t>姿勢推定</w:t>
      </w:r>
      <w:bookmarkEnd w:id="317"/>
    </w:p>
    <w:p w14:paraId="732C4B34" w14:textId="7993F9E4" w:rsidR="009543F3" w:rsidRDefault="00E928C2" w:rsidP="00EF1485">
      <w:pPr>
        <w:spacing w:line="360" w:lineRule="auto"/>
        <w:rPr>
          <w:ins w:id="318" w:author="Sano Yuma" w:date="2023-02-13T20:18:00Z"/>
        </w:rPr>
      </w:pPr>
      <w:r>
        <w:rPr>
          <w:rFonts w:hint="eastAsia"/>
        </w:rPr>
        <w:t xml:space="preserve">　</w:t>
      </w:r>
      <w:del w:id="319" w:author="茂浩" w:date="2023-02-11T23:28:00Z">
        <w:r w:rsidR="00B85893" w:rsidDel="00250885">
          <w:rPr>
            <w:rFonts w:hint="eastAsia"/>
          </w:rPr>
          <w:delText>以前</w:delText>
        </w:r>
      </w:del>
      <w:ins w:id="320" w:author="茂浩" w:date="2023-02-11T23:28:00Z">
        <w:r w:rsidR="00250885">
          <w:rPr>
            <w:rFonts w:hint="eastAsia"/>
          </w:rPr>
          <w:t>従来の姿勢推定に関する研究</w:t>
        </w:r>
      </w:ins>
      <w:r w:rsidR="00B85893">
        <w:rPr>
          <w:rFonts w:hint="eastAsia"/>
        </w:rPr>
        <w:t>は</w:t>
      </w:r>
      <w:ins w:id="321" w:author="茂浩" w:date="2023-02-11T23:28:00Z">
        <w:r w:rsidR="00250885">
          <w:rPr>
            <w:rFonts w:hint="eastAsia"/>
          </w:rPr>
          <w:t>，</w:t>
        </w:r>
      </w:ins>
      <w:r w:rsidR="00B85893">
        <w:rPr>
          <w:rFonts w:hint="eastAsia"/>
        </w:rPr>
        <w:t>身体にマーカーを取り付け</w:t>
      </w:r>
      <w:r w:rsidR="00344F7D">
        <w:rPr>
          <w:rFonts w:hint="eastAsia"/>
        </w:rPr>
        <w:t>て撮影を行う</w:t>
      </w:r>
      <w:ins w:id="322" w:author="茂浩" w:date="2023-02-11T23:28:00Z">
        <w:r w:rsidR="00250885">
          <w:rPr>
            <w:rFonts w:hint="eastAsia"/>
          </w:rPr>
          <w:t>モーションキャプチャシステムの利用が大半で合った</w:t>
        </w:r>
      </w:ins>
      <w:del w:id="323" w:author="茂浩" w:date="2023-02-11T23:28:00Z">
        <w:r w:rsidR="00344F7D" w:rsidDel="00250885">
          <w:rPr>
            <w:rFonts w:hint="eastAsia"/>
          </w:rPr>
          <w:delText>ことで、姿勢推定を行っていた</w:delText>
        </w:r>
      </w:del>
      <w:r w:rsidR="00344F7D">
        <w:rPr>
          <w:rFonts w:hint="eastAsia"/>
        </w:rPr>
        <w:t>。しか</w:t>
      </w:r>
      <w:r w:rsidR="00EA6814">
        <w:rPr>
          <w:rFonts w:hint="eastAsia"/>
        </w:rPr>
        <w:t>し</w:t>
      </w:r>
      <w:r w:rsidR="00344F7D">
        <w:rPr>
          <w:rFonts w:hint="eastAsia"/>
        </w:rPr>
        <w:t>近年</w:t>
      </w:r>
      <w:r w:rsidR="00EA6814">
        <w:rPr>
          <w:rFonts w:hint="eastAsia"/>
        </w:rPr>
        <w:t>では、マーカーを使用せずに、カメラで撮影した映像から、人工知能技術を用いて姿勢を推定する技術が確立されている。</w:t>
      </w:r>
      <w:r w:rsidR="00053E45">
        <w:rPr>
          <w:rFonts w:hint="eastAsia"/>
        </w:rPr>
        <w:t>本研究では、その例として</w:t>
      </w:r>
      <w:r w:rsidR="00B54890">
        <w:rPr>
          <w:rFonts w:hint="eastAsia"/>
        </w:rPr>
        <w:t>O</w:t>
      </w:r>
      <w:r w:rsidR="00B54890">
        <w:t>penPose</w:t>
      </w:r>
      <w:r w:rsidR="00B54890">
        <w:rPr>
          <w:rFonts w:hint="eastAsia"/>
        </w:rPr>
        <w:t>と</w:t>
      </w:r>
      <w:r w:rsidR="009C1E64">
        <w:rPr>
          <w:rFonts w:hint="eastAsia"/>
        </w:rPr>
        <w:t>、本研究で使用した</w:t>
      </w:r>
      <w:r w:rsidR="00B54890">
        <w:rPr>
          <w:rFonts w:hint="eastAsia"/>
        </w:rPr>
        <w:t>A</w:t>
      </w:r>
      <w:r w:rsidR="00B54890">
        <w:t>lphaPose</w:t>
      </w:r>
      <w:r w:rsidR="00B54890">
        <w:rPr>
          <w:rFonts w:hint="eastAsia"/>
        </w:rPr>
        <w:t>を紹介する。</w:t>
      </w:r>
    </w:p>
    <w:p w14:paraId="3CE693F8" w14:textId="77777777" w:rsidR="0018084E" w:rsidRDefault="0018084E">
      <w:pPr>
        <w:spacing w:line="360" w:lineRule="auto"/>
        <w:pPrChange w:id="324" w:author="Sano Yuma" w:date="2023-02-13T18:30:00Z">
          <w:pPr/>
        </w:pPrChange>
      </w:pPr>
    </w:p>
    <w:p w14:paraId="407EA212" w14:textId="279F2126" w:rsidR="00B54890" w:rsidRPr="001E5313" w:rsidRDefault="00B54890" w:rsidP="001E5313">
      <w:pPr>
        <w:pStyle w:val="3"/>
        <w:ind w:leftChars="0" w:left="0"/>
        <w:rPr>
          <w:rFonts w:asciiTheme="minorEastAsia" w:eastAsiaTheme="minorEastAsia" w:hAnsiTheme="minorEastAsia"/>
          <w:sz w:val="24"/>
          <w:szCs w:val="28"/>
        </w:rPr>
      </w:pPr>
      <w:bookmarkStart w:id="325" w:name="_Toc126831140"/>
      <w:r w:rsidRPr="001E5313">
        <w:rPr>
          <w:rFonts w:asciiTheme="minorEastAsia" w:eastAsiaTheme="minorEastAsia" w:hAnsiTheme="minorEastAsia"/>
          <w:sz w:val="24"/>
          <w:szCs w:val="28"/>
        </w:rPr>
        <w:t>3.1.1</w:t>
      </w:r>
      <w:r w:rsidRPr="001E5313">
        <w:rPr>
          <w:rFonts w:asciiTheme="minorEastAsia" w:eastAsiaTheme="minorEastAsia" w:hAnsiTheme="minorEastAsia" w:hint="eastAsia"/>
          <w:sz w:val="24"/>
          <w:szCs w:val="28"/>
        </w:rPr>
        <w:t xml:space="preserve">　O</w:t>
      </w:r>
      <w:r w:rsidRPr="001E5313">
        <w:rPr>
          <w:rFonts w:asciiTheme="minorEastAsia" w:eastAsiaTheme="minorEastAsia" w:hAnsiTheme="minorEastAsia"/>
          <w:sz w:val="24"/>
          <w:szCs w:val="28"/>
        </w:rPr>
        <w:t>penPose</w:t>
      </w:r>
      <w:bookmarkEnd w:id="325"/>
    </w:p>
    <w:p w14:paraId="07196B6B" w14:textId="772807D0" w:rsidR="00EC44A9" w:rsidRDefault="00033549">
      <w:pPr>
        <w:spacing w:line="360" w:lineRule="auto"/>
        <w:ind w:firstLineChars="100" w:firstLine="210"/>
        <w:pPrChange w:id="326" w:author="Sano Yuma" w:date="2023-02-13T18:30:00Z">
          <w:pPr>
            <w:ind w:firstLineChars="100" w:firstLine="210"/>
          </w:pPr>
        </w:pPrChange>
      </w:pPr>
      <w:r>
        <w:rPr>
          <w:rFonts w:hint="eastAsia"/>
        </w:rPr>
        <w:t>O</w:t>
      </w:r>
      <w:r>
        <w:t>penPose</w:t>
      </w:r>
      <w:r>
        <w:rPr>
          <w:rFonts w:hint="eastAsia"/>
        </w:rPr>
        <w:t>とは、複数人の</w:t>
      </w:r>
      <w:r w:rsidR="00027AD0">
        <w:rPr>
          <w:rFonts w:hint="eastAsia"/>
        </w:rPr>
        <w:t>キーポイント</w:t>
      </w:r>
      <w:r>
        <w:rPr>
          <w:rFonts w:hint="eastAsia"/>
        </w:rPr>
        <w:t>を同時に推定することが出来る姿勢推定アルゴリズムであり、姿勢推定アルゴリズムの中で最も有名なアルゴリズムの</w:t>
      </w:r>
      <w:r w:rsidR="00D823A3">
        <w:rPr>
          <w:rFonts w:hint="eastAsia"/>
        </w:rPr>
        <w:t>1</w:t>
      </w:r>
      <w:r>
        <w:rPr>
          <w:rFonts w:hint="eastAsia"/>
        </w:rPr>
        <w:t>つである。</w:t>
      </w:r>
    </w:p>
    <w:p w14:paraId="19FDCFE9" w14:textId="1FAB9BF4" w:rsidR="00656415" w:rsidRDefault="008F73C7">
      <w:pPr>
        <w:spacing w:line="360" w:lineRule="auto"/>
        <w:ind w:firstLineChars="100" w:firstLine="210"/>
        <w:pPrChange w:id="327" w:author="Sano Yuma" w:date="2023-02-13T18:31:00Z">
          <w:pPr>
            <w:ind w:firstLineChars="100" w:firstLine="210"/>
          </w:pPr>
        </w:pPrChange>
      </w:pPr>
      <w:del w:id="328" w:author="Sano Yuma" w:date="2023-02-13T18:31:00Z">
        <w:r w:rsidDel="00EF1485">
          <w:rPr>
            <w:noProof/>
          </w:rPr>
          <mc:AlternateContent>
            <mc:Choice Requires="wps">
              <w:drawing>
                <wp:anchor distT="0" distB="0" distL="114300" distR="114300" simplePos="0" relativeHeight="251671552" behindDoc="0" locked="0" layoutInCell="1" allowOverlap="1" wp14:anchorId="3B8CC6D9" wp14:editId="3D87274A">
                  <wp:simplePos x="0" y="0"/>
                  <wp:positionH relativeFrom="margin">
                    <wp:align>center</wp:align>
                  </wp:positionH>
                  <wp:positionV relativeFrom="paragraph">
                    <wp:posOffset>4186100</wp:posOffset>
                  </wp:positionV>
                  <wp:extent cx="3488570" cy="635"/>
                  <wp:effectExtent l="0" t="0" r="0" b="0"/>
                  <wp:wrapTopAndBottom/>
                  <wp:docPr id="10" name="テキスト ボックス 10"/>
                  <wp:cNvGraphicFramePr/>
                  <a:graphic xmlns:a="http://schemas.openxmlformats.org/drawingml/2006/main">
                    <a:graphicData uri="http://schemas.microsoft.com/office/word/2010/wordprocessingShape">
                      <wps:wsp>
                        <wps:cNvSpPr txBox="1"/>
                        <wps:spPr>
                          <a:xfrm>
                            <a:off x="0" y="0"/>
                            <a:ext cx="3488570" cy="635"/>
                          </a:xfrm>
                          <a:prstGeom prst="rect">
                            <a:avLst/>
                          </a:prstGeom>
                          <a:solidFill>
                            <a:prstClr val="white"/>
                          </a:solidFill>
                          <a:ln>
                            <a:noFill/>
                          </a:ln>
                        </wps:spPr>
                        <wps:txbx>
                          <w:txbxContent>
                            <w:p w14:paraId="2F75AE60" w14:textId="1CCD01EB" w:rsidR="00C24E99" w:rsidRDefault="00C24E99" w:rsidP="00C24E99">
                              <w:pPr>
                                <w:pStyle w:val="a6"/>
                                <w:jc w:val="center"/>
                                <w:rPr>
                                  <w:b w:val="0"/>
                                  <w:bCs w:val="0"/>
                                </w:rPr>
                              </w:pPr>
                              <w:r w:rsidRPr="008F73C7">
                                <w:rPr>
                                  <w:rFonts w:hint="eastAsia"/>
                                  <w:b w:val="0"/>
                                  <w:bCs w:val="0"/>
                                </w:rPr>
                                <w:t>図3</w:t>
                              </w:r>
                              <w:r w:rsidRPr="008F73C7">
                                <w:rPr>
                                  <w:b w:val="0"/>
                                  <w:bCs w:val="0"/>
                                </w:rPr>
                                <w:t>.1</w:t>
                              </w:r>
                              <w:r w:rsidRPr="008F73C7">
                                <w:rPr>
                                  <w:rFonts w:hint="eastAsia"/>
                                  <w:b w:val="0"/>
                                  <w:bCs w:val="0"/>
                                </w:rPr>
                                <w:t xml:space="preserve">　C</w:t>
                              </w:r>
                              <w:r w:rsidRPr="008F73C7">
                                <w:rPr>
                                  <w:b w:val="0"/>
                                  <w:bCs w:val="0"/>
                                </w:rPr>
                                <w:t>OCO</w:t>
                              </w:r>
                              <w:r w:rsidRPr="008F73C7">
                                <w:rPr>
                                  <w:rFonts w:hint="eastAsia"/>
                                  <w:b w:val="0"/>
                                  <w:bCs w:val="0"/>
                                </w:rPr>
                                <w:t>の</w:t>
                              </w:r>
                              <w:r w:rsidR="003925B0">
                                <w:rPr>
                                  <w:rFonts w:hint="eastAsia"/>
                                  <w:b w:val="0"/>
                                  <w:bCs w:val="0"/>
                                </w:rPr>
                                <w:t>キーポイント</w:t>
                              </w:r>
                            </w:p>
                            <w:p w14:paraId="4F5D43E9" w14:textId="7F017602" w:rsidR="008F73C7" w:rsidRPr="00C24E99" w:rsidRDefault="008F73C7" w:rsidP="008F73C7">
                              <w:pPr>
                                <w:pStyle w:val="a6"/>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8CC6D9" id="テキスト ボックス 10" o:spid="_x0000_s1035" type="#_x0000_t202" style="position:absolute;left:0;text-align:left;margin-left:0;margin-top:329.6pt;width:274.7pt;height:.05pt;z-index:2516715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" stroked="f">
                  <v:textbox style="mso-fit-shape-to-text:t" inset="0,0,0,0">
                    <w:txbxContent>
                      <w:p w14:paraId="2F75AE60" w14:textId="1CCD01EB" w:rsidR="00C24E99" w:rsidRDefault="00C24E99" w:rsidP="00C24E99">
                        <w:pPr>
                          <w:pStyle w:val="a6"/>
                          <w:jc w:val="center"/>
                          <w:rPr>
                            <w:b w:val="0"/>
                            <w:bCs w:val="0"/>
                          </w:rPr>
                        </w:pPr>
                        <w:r w:rsidRPr="008F73C7">
                          <w:rPr>
                            <w:rFonts w:hint="eastAsia"/>
                            <w:b w:val="0"/>
                            <w:bCs w:val="0"/>
                          </w:rPr>
                          <w:t>図3</w:t>
                        </w:r>
                        <w:r w:rsidRPr="008F73C7">
                          <w:rPr>
                            <w:b w:val="0"/>
                            <w:bCs w:val="0"/>
                          </w:rPr>
                          <w:t>.1</w:t>
                        </w:r>
                        <w:r w:rsidRPr="008F73C7">
                          <w:rPr>
                            <w:rFonts w:hint="eastAsia"/>
                            <w:b w:val="0"/>
                            <w:bCs w:val="0"/>
                          </w:rPr>
                          <w:t xml:space="preserve">　C</w:t>
                        </w:r>
                        <w:r w:rsidRPr="008F73C7">
                          <w:rPr>
                            <w:b w:val="0"/>
                            <w:bCs w:val="0"/>
                          </w:rPr>
                          <w:t>OCO</w:t>
                        </w:r>
                        <w:r w:rsidRPr="008F73C7">
                          <w:rPr>
                            <w:rFonts w:hint="eastAsia"/>
                            <w:b w:val="0"/>
                            <w:bCs w:val="0"/>
                          </w:rPr>
                          <w:t>の</w:t>
                        </w:r>
                        <w:r w:rsidR="003925B0">
                          <w:rPr>
                            <w:rFonts w:hint="eastAsia"/>
                            <w:b w:val="0"/>
                            <w:bCs w:val="0"/>
                          </w:rPr>
                          <w:t>キーポイント</w:t>
                        </w:r>
                      </w:p>
                      <w:p w14:paraId="4F5D43E9" w14:textId="7F017602" w:rsidR="008F73C7" w:rsidRPr="00C24E99" w:rsidRDefault="008F73C7" w:rsidP="008F73C7">
                        <w:pPr>
                          <w:pStyle w:val="a6"/>
                          <w:rPr>
                            <w:noProof/>
                          </w:rPr>
                        </w:pPr>
                      </w:p>
                    </w:txbxContent>
                  </v:textbox>
                  <w10:wrap type="topAndBottom" anchorx="margin"/>
                </v:shape>
              </w:pict>
            </mc:Fallback>
          </mc:AlternateContent>
        </w:r>
      </w:del>
      <w:r w:rsidR="005C3EE8">
        <w:rPr>
          <w:rFonts w:hint="eastAsia"/>
        </w:rPr>
        <w:t>推定できるキーポイント</w:t>
      </w:r>
      <w:r w:rsidR="00692A25">
        <w:rPr>
          <w:rFonts w:hint="eastAsia"/>
        </w:rPr>
        <w:t>は、</w:t>
      </w:r>
      <w:r w:rsidR="00656415">
        <w:rPr>
          <w:rFonts w:hint="eastAsia"/>
        </w:rPr>
        <w:t>モデルによって異なるが、例としてC</w:t>
      </w:r>
      <w:r w:rsidR="00656415">
        <w:t>OCO</w:t>
      </w:r>
      <w:r w:rsidR="006256F2">
        <w:rPr>
          <w:rFonts w:hint="eastAsia"/>
        </w:rPr>
        <w:t>の</w:t>
      </w:r>
      <w:r w:rsidR="00656415">
        <w:rPr>
          <w:rFonts w:hint="eastAsia"/>
        </w:rPr>
        <w:t>キーポイントを図3</w:t>
      </w:r>
      <w:r w:rsidR="00656415">
        <w:t>.1</w:t>
      </w:r>
      <w:r w:rsidR="00656415">
        <w:rPr>
          <w:rFonts w:hint="eastAsia"/>
        </w:rPr>
        <w:t>に示す。</w:t>
      </w:r>
    </w:p>
    <w:p w14:paraId="5F200C81" w14:textId="77777777" w:rsidR="00AF0E46" w:rsidRDefault="000A69A9" w:rsidP="00EF1485">
      <w:pPr>
        <w:spacing w:line="360" w:lineRule="auto"/>
        <w:ind w:firstLineChars="100" w:firstLine="210"/>
        <w:rPr>
          <w:ins w:id="329" w:author="Sano Yuma" w:date="2023-02-13T20:12:00Z"/>
        </w:rPr>
      </w:pPr>
      <w:r>
        <w:rPr>
          <w:rFonts w:hint="eastAsia"/>
        </w:rPr>
        <w:t>O</w:t>
      </w:r>
      <w:r>
        <w:t>penPose</w:t>
      </w:r>
      <w:r w:rsidR="006A104A">
        <w:rPr>
          <w:rFonts w:hint="eastAsia"/>
        </w:rPr>
        <w:t>で</w:t>
      </w:r>
      <w:r>
        <w:rPr>
          <w:rFonts w:hint="eastAsia"/>
        </w:rPr>
        <w:t>は、</w:t>
      </w:r>
      <w:r w:rsidR="004221C5">
        <w:rPr>
          <w:rFonts w:hint="eastAsia"/>
        </w:rPr>
        <w:t>姿勢推定を行う際に、</w:t>
      </w:r>
      <w:r w:rsidR="00784B54">
        <w:rPr>
          <w:rFonts w:hint="eastAsia"/>
        </w:rPr>
        <w:t>「</w:t>
      </w:r>
      <w:r>
        <w:rPr>
          <w:rFonts w:hint="eastAsia"/>
        </w:rPr>
        <w:t>ボトムアップ型</w:t>
      </w:r>
      <w:r w:rsidR="00784B54">
        <w:rPr>
          <w:rFonts w:hint="eastAsia"/>
        </w:rPr>
        <w:t>」</w:t>
      </w:r>
      <w:r>
        <w:rPr>
          <w:rFonts w:hint="eastAsia"/>
        </w:rPr>
        <w:t>の姿勢推定モデルを用いている。ボトムアップ型とは、</w:t>
      </w:r>
      <w:r w:rsidR="00784B54">
        <w:rPr>
          <w:rFonts w:hint="eastAsia"/>
        </w:rPr>
        <w:t>画像中の</w:t>
      </w:r>
      <w:r w:rsidR="00886AD0">
        <w:rPr>
          <w:rFonts w:hint="eastAsia"/>
        </w:rPr>
        <w:t>キーポイント</w:t>
      </w:r>
      <w:r w:rsidR="00784B54">
        <w:rPr>
          <w:rFonts w:hint="eastAsia"/>
        </w:rPr>
        <w:t>を全て抽出した後、人物ごとにそれらをマッチングさせて繋ぎ合わせていく方法である。ボトムアップ型と異なるモデルとして「トップダウン型」があるが</w:t>
      </w:r>
      <w:r w:rsidR="00F702FE">
        <w:rPr>
          <w:rFonts w:hint="eastAsia"/>
        </w:rPr>
        <w:t>、その手法と比べて計算量を抑えられる</w:t>
      </w:r>
      <w:r w:rsidR="001041B7">
        <w:rPr>
          <w:rFonts w:hint="eastAsia"/>
        </w:rPr>
        <w:t>という</w:t>
      </w:r>
      <w:r w:rsidR="00F702FE">
        <w:rPr>
          <w:rFonts w:hint="eastAsia"/>
        </w:rPr>
        <w:t>利点がある。しかし、</w:t>
      </w:r>
      <w:r w:rsidR="00F70944">
        <w:rPr>
          <w:rFonts w:hint="eastAsia"/>
        </w:rPr>
        <w:t>一人に対して姿勢推定を行っているわけではないため、</w:t>
      </w:r>
      <w:r w:rsidR="00F702FE">
        <w:rPr>
          <w:rFonts w:hint="eastAsia"/>
        </w:rPr>
        <w:t>部位間の繋ぎ合わせの精度が低</w:t>
      </w:r>
      <w:r w:rsidR="00F70944">
        <w:rPr>
          <w:rFonts w:hint="eastAsia"/>
        </w:rPr>
        <w:t>く、</w:t>
      </w:r>
      <w:r w:rsidR="00D9033B">
        <w:rPr>
          <w:rFonts w:hint="eastAsia"/>
        </w:rPr>
        <w:t>異なる人物の部位を繋いでしまう</w:t>
      </w:r>
      <w:r w:rsidR="00F702FE">
        <w:rPr>
          <w:rFonts w:hint="eastAsia"/>
        </w:rPr>
        <w:t>という欠点もある。</w:t>
      </w:r>
    </w:p>
    <w:p w14:paraId="7DBCC0C4" w14:textId="4DA9E011" w:rsidR="000A69A9" w:rsidRDefault="00AF0E46" w:rsidP="00AF0E46">
      <w:pPr>
        <w:spacing w:line="360" w:lineRule="auto"/>
        <w:ind w:firstLineChars="100" w:firstLine="210"/>
        <w:jc w:val="center"/>
        <w:rPr>
          <w:ins w:id="330" w:author="Sano Yuma" w:date="2023-02-13T20:12:00Z"/>
        </w:rPr>
      </w:pPr>
      <w:moveToRangeStart w:id="331" w:author="Sano Yuma" w:date="2023-02-13T20:12:00Z" w:name="move127211552"/>
      <w:moveTo w:id="332" w:author="Sano Yuma" w:date="2023-02-13T20:12:00Z">
        <w:r>
          <w:rPr>
            <w:noProof/>
          </w:rPr>
          <w:lastRenderedPageBreak/>
          <w:drawing>
            <wp:inline distT="0" distB="0" distL="0" distR="0" wp14:anchorId="274A5045" wp14:editId="68F62D0C">
              <wp:extent cx="2694940" cy="3578860"/>
              <wp:effectExtent l="0" t="0" r="0" b="2540"/>
              <wp:docPr id="34" name="図 34" descr="レーダー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レーダー チャート&#10;&#10;自動的に生成された説明"/>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94940" cy="3578860"/>
                      </a:xfrm>
                      <a:prstGeom prst="rect">
                        <a:avLst/>
                      </a:prstGeom>
                      <a:noFill/>
                      <a:ln>
                        <a:noFill/>
                      </a:ln>
                    </pic:spPr>
                  </pic:pic>
                </a:graphicData>
              </a:graphic>
            </wp:inline>
          </w:drawing>
        </w:r>
      </w:moveTo>
      <w:moveToRangeEnd w:id="331"/>
    </w:p>
    <w:p w14:paraId="0905D1C8" w14:textId="2B981819" w:rsidR="00AF0E46" w:rsidRDefault="00AF0E46">
      <w:pPr>
        <w:ind w:firstLineChars="100" w:firstLine="210"/>
        <w:jc w:val="center"/>
        <w:rPr>
          <w:ins w:id="333" w:author="Sano Yuma" w:date="2023-02-13T20:12:00Z"/>
        </w:rPr>
        <w:pPrChange w:id="334" w:author="Sano Yuma" w:date="2023-02-13T20:12:00Z">
          <w:pPr>
            <w:spacing w:line="360" w:lineRule="auto"/>
            <w:ind w:firstLineChars="100" w:firstLine="210"/>
            <w:jc w:val="center"/>
          </w:pPr>
        </w:pPrChange>
      </w:pPr>
      <w:ins w:id="335" w:author="Sano Yuma" w:date="2023-02-13T20:12:00Z">
        <w:r>
          <w:rPr>
            <w:rFonts w:hint="eastAsia"/>
          </w:rPr>
          <w:t>図3</w:t>
        </w:r>
        <w:r>
          <w:t>.1</w:t>
        </w:r>
        <w:r>
          <w:rPr>
            <w:rFonts w:hint="eastAsia"/>
          </w:rPr>
          <w:t xml:space="preserve">　C</w:t>
        </w:r>
        <w:r>
          <w:t>OCO</w:t>
        </w:r>
        <w:r>
          <w:rPr>
            <w:rFonts w:hint="eastAsia"/>
          </w:rPr>
          <w:t>のキーポイント</w:t>
        </w:r>
      </w:ins>
    </w:p>
    <w:p w14:paraId="04E14430" w14:textId="77777777" w:rsidR="00AF0E46" w:rsidRDefault="00AF0E46">
      <w:pPr>
        <w:spacing w:line="360" w:lineRule="auto"/>
        <w:ind w:firstLineChars="100" w:firstLine="210"/>
        <w:jc w:val="center"/>
        <w:pPrChange w:id="336" w:author="Sano Yuma" w:date="2023-02-13T20:12:00Z">
          <w:pPr>
            <w:ind w:firstLineChars="100" w:firstLine="210"/>
          </w:pPr>
        </w:pPrChange>
      </w:pPr>
    </w:p>
    <w:p w14:paraId="74127B7C" w14:textId="368ABB1F" w:rsidR="005164F8" w:rsidRPr="004A58E6" w:rsidRDefault="005164F8" w:rsidP="004A58E6">
      <w:pPr>
        <w:pStyle w:val="3"/>
        <w:ind w:leftChars="0" w:left="0"/>
        <w:rPr>
          <w:rFonts w:asciiTheme="minorHAnsi" w:eastAsiaTheme="minorHAnsi" w:hAnsiTheme="minorHAnsi"/>
          <w:sz w:val="24"/>
          <w:szCs w:val="28"/>
        </w:rPr>
      </w:pPr>
      <w:bookmarkStart w:id="337" w:name="_Toc126831141"/>
      <w:r w:rsidRPr="004A58E6">
        <w:rPr>
          <w:rFonts w:asciiTheme="minorHAnsi" w:eastAsiaTheme="minorHAnsi" w:hAnsiTheme="minorHAnsi"/>
          <w:sz w:val="24"/>
          <w:szCs w:val="28"/>
        </w:rPr>
        <w:t>3.1.2</w:t>
      </w:r>
      <w:r w:rsidRPr="004A58E6">
        <w:rPr>
          <w:rFonts w:asciiTheme="minorHAnsi" w:eastAsiaTheme="minorHAnsi" w:hAnsiTheme="minorHAnsi" w:hint="eastAsia"/>
          <w:sz w:val="24"/>
          <w:szCs w:val="28"/>
        </w:rPr>
        <w:t xml:space="preserve">　</w:t>
      </w:r>
      <w:r w:rsidRPr="004A58E6">
        <w:rPr>
          <w:rFonts w:asciiTheme="minorHAnsi" w:eastAsiaTheme="minorHAnsi" w:hAnsiTheme="minorHAnsi"/>
          <w:sz w:val="24"/>
          <w:szCs w:val="28"/>
        </w:rPr>
        <w:t>AlphaPose</w:t>
      </w:r>
      <w:bookmarkEnd w:id="337"/>
    </w:p>
    <w:p w14:paraId="6138FAB8" w14:textId="650FD28A" w:rsidR="003014D0" w:rsidDel="00AF0E46" w:rsidRDefault="00ED31F5">
      <w:pPr>
        <w:spacing w:line="360" w:lineRule="auto"/>
        <w:ind w:firstLineChars="100" w:firstLine="210"/>
        <w:rPr>
          <w:del w:id="338" w:author="Sano Yuma" w:date="2023-02-13T20:12:00Z"/>
        </w:rPr>
        <w:pPrChange w:id="339" w:author="Sano Yuma" w:date="2023-02-13T18:31:00Z">
          <w:pPr>
            <w:ind w:firstLineChars="100" w:firstLine="210"/>
          </w:pPr>
        </w:pPrChange>
      </w:pPr>
      <w:r>
        <w:rPr>
          <w:rFonts w:hint="eastAsia"/>
        </w:rPr>
        <w:t>A</w:t>
      </w:r>
      <w:r>
        <w:t>lphaPose</w:t>
      </w:r>
      <w:r>
        <w:rPr>
          <w:rFonts w:hint="eastAsia"/>
        </w:rPr>
        <w:t>とは、上海交通大学の研究チームが公開している人物追跡機能も持つ高精度姿勢推定ライブラリである。</w:t>
      </w:r>
      <w:r w:rsidR="003014D0">
        <w:rPr>
          <w:rFonts w:hint="eastAsia"/>
        </w:rPr>
        <w:t>Open</w:t>
      </w:r>
      <w:r w:rsidR="003014D0">
        <w:t>Pose</w:t>
      </w:r>
      <w:r w:rsidR="003014D0">
        <w:rPr>
          <w:rFonts w:hint="eastAsia"/>
        </w:rPr>
        <w:t>と比較したA</w:t>
      </w:r>
      <w:r w:rsidR="003014D0">
        <w:t>lphaPose</w:t>
      </w:r>
      <w:r w:rsidR="003014D0">
        <w:rPr>
          <w:rFonts w:hint="eastAsia"/>
        </w:rPr>
        <w:t>の特徴を以下に示す。</w:t>
      </w:r>
    </w:p>
    <w:p w14:paraId="78AB0E4D" w14:textId="3E79E157" w:rsidR="00EF1485" w:rsidRDefault="00EF1485">
      <w:pPr>
        <w:spacing w:line="360" w:lineRule="auto"/>
        <w:ind w:firstLineChars="100" w:firstLine="210"/>
        <w:rPr>
          <w:ins w:id="340" w:author="Sano Yuma" w:date="2023-02-13T18:32:00Z"/>
        </w:rPr>
        <w:pPrChange w:id="341" w:author="Sano Yuma" w:date="2023-02-13T20:12:00Z">
          <w:pPr>
            <w:spacing w:line="360" w:lineRule="auto"/>
          </w:pPr>
        </w:pPrChange>
      </w:pPr>
      <w:moveFromRangeStart w:id="342" w:author="Sano Yuma" w:date="2023-02-13T20:12:00Z" w:name="move127211552"/>
      <w:moveFrom w:id="343" w:author="Sano Yuma" w:date="2023-02-13T20:12:00Z">
        <w:del w:id="344" w:author="Sano Yuma" w:date="2023-02-13T20:12:00Z">
          <w:r w:rsidDel="00AF0E46">
            <w:rPr>
              <w:noProof/>
            </w:rPr>
            <w:drawing>
              <wp:inline distT="0" distB="0" distL="0" distR="0" wp14:anchorId="1B206F88" wp14:editId="6D777916">
                <wp:extent cx="2694940" cy="3578860"/>
                <wp:effectExtent l="0" t="0" r="0" b="2540"/>
                <wp:docPr id="8" name="図 8" descr="レーダー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レーダー チャート&#10;&#10;自動的に生成された説明"/>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94940" cy="3578860"/>
                        </a:xfrm>
                        <a:prstGeom prst="rect">
                          <a:avLst/>
                        </a:prstGeom>
                        <a:noFill/>
                        <a:ln>
                          <a:noFill/>
                        </a:ln>
                      </pic:spPr>
                    </pic:pic>
                  </a:graphicData>
                </a:graphic>
              </wp:inline>
            </w:drawing>
          </w:r>
        </w:del>
      </w:moveFrom>
      <w:moveFromRangeEnd w:id="342"/>
    </w:p>
    <w:p w14:paraId="60E27538" w14:textId="14821B42" w:rsidR="003014D0" w:rsidRDefault="003014D0">
      <w:pPr>
        <w:spacing w:line="360" w:lineRule="auto"/>
        <w:ind w:firstLineChars="100" w:firstLine="210"/>
        <w:pPrChange w:id="345" w:author="Sano Yuma" w:date="2023-02-13T18:32:00Z">
          <w:pPr>
            <w:spacing w:line="360" w:lineRule="auto"/>
          </w:pPr>
        </w:pPrChange>
      </w:pPr>
      <w:r>
        <w:rPr>
          <w:rFonts w:hint="eastAsia"/>
        </w:rPr>
        <w:t>①トップダウン型の姿勢推定モデル</w:t>
      </w:r>
    </w:p>
    <w:p w14:paraId="4988DB8A" w14:textId="57AD08EA" w:rsidR="003014D0" w:rsidRDefault="003014D0" w:rsidP="00660A8C">
      <w:pPr>
        <w:spacing w:line="360" w:lineRule="auto"/>
      </w:pPr>
      <w:r>
        <w:rPr>
          <w:rFonts w:hint="eastAsia"/>
        </w:rPr>
        <w:t xml:space="preserve">　➁</w:t>
      </w:r>
      <w:r w:rsidR="0014530A">
        <w:rPr>
          <w:rFonts w:hint="eastAsia"/>
        </w:rPr>
        <w:t>人物追跡機能</w:t>
      </w:r>
    </w:p>
    <w:p w14:paraId="7E7F26B5" w14:textId="5581DE43" w:rsidR="00F96298" w:rsidRDefault="00F96298">
      <w:pPr>
        <w:spacing w:line="360" w:lineRule="auto"/>
        <w:pPrChange w:id="346" w:author="Sano Yuma" w:date="2023-02-13T18:32:00Z">
          <w:pPr/>
        </w:pPrChange>
      </w:pPr>
      <w:r>
        <w:rPr>
          <w:rFonts w:hint="eastAsia"/>
        </w:rPr>
        <w:t xml:space="preserve">　</w:t>
      </w:r>
      <w:r w:rsidR="0069333E">
        <w:rPr>
          <w:rFonts w:hint="eastAsia"/>
        </w:rPr>
        <w:t>1つ目</w:t>
      </w:r>
      <w:r w:rsidR="004B2681">
        <w:rPr>
          <w:rFonts w:hint="eastAsia"/>
        </w:rPr>
        <w:t>は</w:t>
      </w:r>
      <w:r w:rsidR="00170BAB">
        <w:rPr>
          <w:rFonts w:hint="eastAsia"/>
        </w:rPr>
        <w:t>「トップダウン型の姿勢推定モデル」である。</w:t>
      </w:r>
      <w:r w:rsidR="00427007">
        <w:rPr>
          <w:rFonts w:hint="eastAsia"/>
        </w:rPr>
        <w:t>トップダウン型とは、</w:t>
      </w:r>
      <w:r w:rsidR="00870A51">
        <w:rPr>
          <w:rFonts w:hint="eastAsia"/>
        </w:rPr>
        <w:t>画像に映る人物を</w:t>
      </w:r>
      <w:r w:rsidR="00387352">
        <w:rPr>
          <w:rFonts w:hint="eastAsia"/>
        </w:rPr>
        <w:t>検出</w:t>
      </w:r>
      <w:r w:rsidR="00870A51">
        <w:rPr>
          <w:rFonts w:hint="eastAsia"/>
        </w:rPr>
        <w:t>した後、それぞれの人物に対して一人用の姿勢推定を行う方法である。</w:t>
      </w:r>
      <w:r w:rsidR="009D2B24">
        <w:rPr>
          <w:rFonts w:hint="eastAsia"/>
        </w:rPr>
        <w:t>トップダウン型は、</w:t>
      </w:r>
      <w:r w:rsidR="00635610">
        <w:rPr>
          <w:rFonts w:hint="eastAsia"/>
        </w:rPr>
        <w:t>人物に比例して計算量が増加してしまうという欠点があるが、</w:t>
      </w:r>
      <w:r w:rsidR="009D2B24">
        <w:rPr>
          <w:rFonts w:hint="eastAsia"/>
        </w:rPr>
        <w:t>ボトムアップ型と比べて推定精度が高いという利点がある。</w:t>
      </w:r>
    </w:p>
    <w:p w14:paraId="0A422828" w14:textId="5E1A3AD7" w:rsidR="006656EF" w:rsidRDefault="006656EF">
      <w:pPr>
        <w:spacing w:line="360" w:lineRule="auto"/>
        <w:pPrChange w:id="347" w:author="Sano Yuma" w:date="2023-02-13T18:32:00Z">
          <w:pPr/>
        </w:pPrChange>
      </w:pPr>
      <w:r>
        <w:rPr>
          <w:rFonts w:hint="eastAsia"/>
        </w:rPr>
        <w:t xml:space="preserve">　2つ目は「人物追跡機能」である。</w:t>
      </w:r>
      <w:r w:rsidR="00387352">
        <w:rPr>
          <w:rFonts w:hint="eastAsia"/>
        </w:rPr>
        <w:t>A</w:t>
      </w:r>
      <w:r w:rsidR="00387352">
        <w:t>lphaPose</w:t>
      </w:r>
      <w:r w:rsidR="00387352">
        <w:rPr>
          <w:rFonts w:hint="eastAsia"/>
        </w:rPr>
        <w:t>の人物検出にはY</w:t>
      </w:r>
      <w:r w:rsidR="00387352">
        <w:t>OLO</w:t>
      </w:r>
      <w:r w:rsidR="00387352">
        <w:rPr>
          <w:rFonts w:hint="eastAsia"/>
        </w:rPr>
        <w:t>（Y</w:t>
      </w:r>
      <w:r w:rsidR="00387352">
        <w:t>ou Only Look Once</w:t>
      </w:r>
      <w:r w:rsidR="00387352">
        <w:rPr>
          <w:rFonts w:hint="eastAsia"/>
        </w:rPr>
        <w:t>）が用いられて</w:t>
      </w:r>
      <w:r w:rsidR="00021E13">
        <w:rPr>
          <w:rFonts w:hint="eastAsia"/>
        </w:rPr>
        <w:t>いる。</w:t>
      </w:r>
      <w:r w:rsidR="00815420">
        <w:rPr>
          <w:rFonts w:hint="eastAsia"/>
        </w:rPr>
        <w:t>Y</w:t>
      </w:r>
      <w:r w:rsidR="00815420">
        <w:t>OLO</w:t>
      </w:r>
      <w:r w:rsidR="00815420">
        <w:rPr>
          <w:rFonts w:hint="eastAsia"/>
        </w:rPr>
        <w:t>では</w:t>
      </w:r>
      <w:r w:rsidR="009F3D0A">
        <w:rPr>
          <w:rFonts w:hint="eastAsia"/>
        </w:rPr>
        <w:t>検出した人物にI</w:t>
      </w:r>
      <w:r w:rsidR="009F3D0A">
        <w:t>D</w:t>
      </w:r>
      <w:r w:rsidR="009F3D0A">
        <w:rPr>
          <w:rFonts w:hint="eastAsia"/>
        </w:rPr>
        <w:t>を振り分けて追跡することがで</w:t>
      </w:r>
      <w:r w:rsidR="009F3D0A">
        <w:rPr>
          <w:rFonts w:hint="eastAsia"/>
        </w:rPr>
        <w:lastRenderedPageBreak/>
        <w:t>き、A</w:t>
      </w:r>
      <w:r w:rsidR="009F3D0A">
        <w:t>lphaPose</w:t>
      </w:r>
      <w:r w:rsidR="009F3D0A">
        <w:rPr>
          <w:rFonts w:hint="eastAsia"/>
        </w:rPr>
        <w:t>では、その機能を用いている。</w:t>
      </w:r>
    </w:p>
    <w:p w14:paraId="43732DAD" w14:textId="025AF19E" w:rsidR="00C300DB" w:rsidRDefault="00D74755">
      <w:pPr>
        <w:spacing w:line="360" w:lineRule="auto"/>
        <w:pPrChange w:id="348" w:author="Sano Yuma" w:date="2023-02-13T18:32:00Z">
          <w:pPr/>
        </w:pPrChange>
      </w:pPr>
      <w:r>
        <w:rPr>
          <w:rFonts w:hint="eastAsia"/>
        </w:rPr>
        <w:t xml:space="preserve">　本研究では、5章における処理の関係上、精度の高い姿勢推定が求められる。また、4章において映像間の選手を対応付ける際、</w:t>
      </w:r>
      <w:r w:rsidR="00BD67B7">
        <w:rPr>
          <w:rFonts w:hint="eastAsia"/>
        </w:rPr>
        <w:t>I</w:t>
      </w:r>
      <w:r w:rsidR="00BD67B7">
        <w:t>D</w:t>
      </w:r>
      <w:r w:rsidR="00BD67B7">
        <w:rPr>
          <w:rFonts w:hint="eastAsia"/>
        </w:rPr>
        <w:t>が選手に振られていること</w:t>
      </w:r>
      <w:r w:rsidR="00BE77A4">
        <w:rPr>
          <w:rFonts w:hint="eastAsia"/>
        </w:rPr>
        <w:t>で、映像に映る選手の指定が簡単になる。</w:t>
      </w:r>
      <w:r w:rsidR="00C300DB">
        <w:rPr>
          <w:rFonts w:hint="eastAsia"/>
        </w:rPr>
        <w:t>以上の理由から</w:t>
      </w:r>
      <w:r w:rsidR="005135C4">
        <w:rPr>
          <w:rFonts w:hint="eastAsia"/>
        </w:rPr>
        <w:t>本研究ではO</w:t>
      </w:r>
      <w:r w:rsidR="005135C4">
        <w:t>penPose</w:t>
      </w:r>
      <w:r w:rsidR="005135C4">
        <w:rPr>
          <w:rFonts w:hint="eastAsia"/>
        </w:rPr>
        <w:t>ではなく、A</w:t>
      </w:r>
      <w:r w:rsidR="005135C4">
        <w:t>lphaPose</w:t>
      </w:r>
      <w:r w:rsidR="005135C4">
        <w:rPr>
          <w:rFonts w:hint="eastAsia"/>
        </w:rPr>
        <w:t>を用いて姿勢推定を行った。</w:t>
      </w:r>
    </w:p>
    <w:p w14:paraId="383CCD8C" w14:textId="793E925F" w:rsidR="008E0F30" w:rsidRDefault="00C300DB" w:rsidP="00660A8C">
      <w:pPr>
        <w:spacing w:line="360" w:lineRule="auto"/>
        <w:ind w:firstLineChars="100" w:firstLine="210"/>
        <w:rPr>
          <w:ins w:id="349" w:author="Sano Yuma" w:date="2023-02-13T20:18:00Z"/>
        </w:rPr>
      </w:pPr>
      <w:r>
        <w:rPr>
          <w:rFonts w:hint="eastAsia"/>
        </w:rPr>
        <w:t>A</w:t>
      </w:r>
      <w:r>
        <w:t>lphaPose</w:t>
      </w:r>
      <w:r>
        <w:rPr>
          <w:rFonts w:hint="eastAsia"/>
        </w:rPr>
        <w:t>は</w:t>
      </w:r>
      <w:r w:rsidR="005135C4">
        <w:rPr>
          <w:rFonts w:hint="eastAsia"/>
        </w:rPr>
        <w:t>O</w:t>
      </w:r>
      <w:r w:rsidR="005135C4">
        <w:t>penPose</w:t>
      </w:r>
      <w:r w:rsidR="005135C4">
        <w:rPr>
          <w:rFonts w:hint="eastAsia"/>
        </w:rPr>
        <w:t>と同様に、推定できるキーポイントは様々であ</w:t>
      </w:r>
      <w:r w:rsidR="009F4D48">
        <w:rPr>
          <w:rFonts w:hint="eastAsia"/>
        </w:rPr>
        <w:t>るが</w:t>
      </w:r>
      <w:r w:rsidR="005135C4">
        <w:rPr>
          <w:rFonts w:hint="eastAsia"/>
        </w:rPr>
        <w:t>、本研究では</w:t>
      </w:r>
      <w:r w:rsidR="009F4D48">
        <w:rPr>
          <w:rFonts w:hint="eastAsia"/>
        </w:rPr>
        <w:t>図3</w:t>
      </w:r>
      <w:r w:rsidR="009F4D48">
        <w:t>.1</w:t>
      </w:r>
      <w:r w:rsidR="009F4D48">
        <w:rPr>
          <w:rFonts w:hint="eastAsia"/>
        </w:rPr>
        <w:t>に示したC</w:t>
      </w:r>
      <w:r w:rsidR="009F4D48">
        <w:t>OCO</w:t>
      </w:r>
      <w:r w:rsidR="009F4D48">
        <w:rPr>
          <w:rFonts w:hint="eastAsia"/>
        </w:rPr>
        <w:t>のキーポイントを用いた。</w:t>
      </w:r>
    </w:p>
    <w:p w14:paraId="7082491C" w14:textId="77777777" w:rsidR="0035572E" w:rsidRDefault="0035572E">
      <w:pPr>
        <w:spacing w:line="360" w:lineRule="auto"/>
        <w:ind w:firstLineChars="100" w:firstLine="210"/>
        <w:pPrChange w:id="350" w:author="Sano Yuma" w:date="2023-02-13T18:32:00Z">
          <w:pPr>
            <w:ind w:firstLineChars="100" w:firstLine="210"/>
          </w:pPr>
        </w:pPrChange>
      </w:pPr>
    </w:p>
    <w:p w14:paraId="6DA98F11" w14:textId="1991F183" w:rsidR="008E0F30" w:rsidRPr="001E5313" w:rsidRDefault="008E0F30" w:rsidP="008E0F30">
      <w:pPr>
        <w:pStyle w:val="2"/>
        <w:rPr>
          <w:rFonts w:asciiTheme="minorHAnsi" w:eastAsiaTheme="minorHAnsi" w:hAnsiTheme="minorHAnsi"/>
          <w:sz w:val="24"/>
          <w:szCs w:val="28"/>
        </w:rPr>
      </w:pPr>
      <w:bookmarkStart w:id="351" w:name="_Toc126831142"/>
      <w:r w:rsidRPr="001E5313">
        <w:rPr>
          <w:rFonts w:asciiTheme="minorHAnsi" w:eastAsiaTheme="minorHAnsi" w:hAnsiTheme="minorHAnsi" w:hint="eastAsia"/>
          <w:sz w:val="24"/>
          <w:szCs w:val="28"/>
        </w:rPr>
        <w:t>3</w:t>
      </w:r>
      <w:r w:rsidRPr="001E5313">
        <w:rPr>
          <w:rFonts w:asciiTheme="minorHAnsi" w:eastAsiaTheme="minorHAnsi" w:hAnsiTheme="minorHAnsi"/>
          <w:sz w:val="24"/>
          <w:szCs w:val="28"/>
        </w:rPr>
        <w:t>.</w:t>
      </w:r>
      <w:r>
        <w:rPr>
          <w:rFonts w:asciiTheme="minorHAnsi" w:eastAsiaTheme="minorHAnsi" w:hAnsiTheme="minorHAnsi" w:hint="eastAsia"/>
          <w:sz w:val="24"/>
          <w:szCs w:val="28"/>
        </w:rPr>
        <w:t>2</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選手位置の設定</w:t>
      </w:r>
      <w:bookmarkEnd w:id="351"/>
    </w:p>
    <w:p w14:paraId="7E5470D3" w14:textId="347D0339" w:rsidR="008E0F30" w:rsidRDefault="00C15AAC">
      <w:pPr>
        <w:spacing w:line="360" w:lineRule="auto"/>
        <w:ind w:firstLineChars="100" w:firstLine="210"/>
        <w:pPrChange w:id="352" w:author="Sano Yuma" w:date="2023-02-13T18:32:00Z">
          <w:pPr>
            <w:ind w:firstLineChars="100" w:firstLine="210"/>
          </w:pPr>
        </w:pPrChange>
      </w:pPr>
      <w:commentRangeStart w:id="353"/>
      <w:r>
        <w:rPr>
          <w:rFonts w:hint="eastAsia"/>
        </w:rPr>
        <w:t>平田の先行研究</w:t>
      </w:r>
      <w:commentRangeEnd w:id="353"/>
      <w:r w:rsidR="008A376C">
        <w:rPr>
          <w:rStyle w:val="af"/>
        </w:rPr>
        <w:commentReference w:id="353"/>
      </w:r>
      <w:ins w:id="354" w:author="Sano Yuma" w:date="2023-02-13T18:18:00Z">
        <w:r w:rsidR="00303417" w:rsidRPr="00303417">
          <w:rPr>
            <w:vertAlign w:val="superscript"/>
            <w:rPrChange w:id="355" w:author="Sano Yuma" w:date="2023-02-13T18:18:00Z">
              <w:rPr/>
            </w:rPrChange>
          </w:rPr>
          <w:t>[2]</w:t>
        </w:r>
      </w:ins>
      <w:r>
        <w:rPr>
          <w:rFonts w:hint="eastAsia"/>
        </w:rPr>
        <w:t>では</w:t>
      </w:r>
      <w:r w:rsidR="001C6E5F">
        <w:rPr>
          <w:rFonts w:hint="eastAsia"/>
        </w:rPr>
        <w:t>、</w:t>
      </w:r>
      <w:r w:rsidR="00A4287F">
        <w:rPr>
          <w:rFonts w:hint="eastAsia"/>
        </w:rPr>
        <w:t>選手位置をその選手の両足の中間位置に設定した。</w:t>
      </w:r>
      <w:r w:rsidR="00125825">
        <w:rPr>
          <w:rFonts w:hint="eastAsia"/>
        </w:rPr>
        <w:t>しかし、選手のレシーブ時での体の重心を考えた際、腰の位置が選手位置として</w:t>
      </w:r>
      <w:r w:rsidR="009C710A">
        <w:rPr>
          <w:rFonts w:hint="eastAsia"/>
        </w:rPr>
        <w:t>より</w:t>
      </w:r>
      <w:r w:rsidR="00125825">
        <w:rPr>
          <w:rFonts w:hint="eastAsia"/>
        </w:rPr>
        <w:t>適切だと考えた。そのため、本研究では推定する選手の位置をその選手の腰の位置に設定した。</w:t>
      </w:r>
    </w:p>
    <w:p w14:paraId="33F956FA" w14:textId="4D6CA0A7" w:rsidR="008313E3" w:rsidRDefault="00125825">
      <w:pPr>
        <w:spacing w:line="360" w:lineRule="auto"/>
        <w:ind w:firstLineChars="100" w:firstLine="210"/>
        <w:pPrChange w:id="356" w:author="Sano Yuma" w:date="2023-02-13T18:32:00Z">
          <w:pPr>
            <w:ind w:firstLineChars="100" w:firstLine="210"/>
          </w:pPr>
        </w:pPrChange>
      </w:pPr>
      <w:r>
        <w:rPr>
          <w:rFonts w:hint="eastAsia"/>
        </w:rPr>
        <w:t>図3</w:t>
      </w:r>
      <w:r>
        <w:t>.1</w:t>
      </w:r>
      <w:r>
        <w:rPr>
          <w:rFonts w:hint="eastAsia"/>
        </w:rPr>
        <w:t>にてC</w:t>
      </w:r>
      <w:r>
        <w:t>OCO</w:t>
      </w:r>
      <w:r>
        <w:rPr>
          <w:rFonts w:hint="eastAsia"/>
        </w:rPr>
        <w:t>のキーポイントを示したが、腰の位置を直接得られないため、腰の位置は部位8と部位1</w:t>
      </w:r>
      <w:r>
        <w:t>1</w:t>
      </w:r>
      <w:r>
        <w:rPr>
          <w:rFonts w:hint="eastAsia"/>
        </w:rPr>
        <w:t>の中点を計算することによって得ることにした。</w:t>
      </w:r>
    </w:p>
    <w:p w14:paraId="5B5C1735" w14:textId="77777777" w:rsidR="008313E3" w:rsidRDefault="008313E3">
      <w:pPr>
        <w:widowControl/>
        <w:jc w:val="left"/>
      </w:pPr>
      <w:r>
        <w:br w:type="page"/>
      </w:r>
    </w:p>
    <w:p w14:paraId="3631858D" w14:textId="77777777" w:rsidR="00683683" w:rsidRDefault="00683683" w:rsidP="008313E3">
      <w:pPr>
        <w:pStyle w:val="1"/>
        <w:rPr>
          <w:rFonts w:asciiTheme="minorHAnsi" w:eastAsiaTheme="minorHAnsi" w:hAnsiTheme="minorHAnsi"/>
          <w:sz w:val="32"/>
          <w:szCs w:val="36"/>
        </w:rPr>
        <w:sectPr w:rsidR="00683683" w:rsidSect="000E4B45">
          <w:headerReference w:type="default" r:id="rId30"/>
          <w:type w:val="continuous"/>
          <w:pgSz w:w="11906" w:h="16838"/>
          <w:pgMar w:top="1985" w:right="1701" w:bottom="1701" w:left="1701" w:header="851" w:footer="992" w:gutter="0"/>
          <w:cols w:space="425"/>
          <w:docGrid w:type="lines" w:linePitch="360"/>
        </w:sectPr>
      </w:pPr>
      <w:bookmarkStart w:id="357" w:name="_Toc126831143"/>
    </w:p>
    <w:p w14:paraId="0D4FF5E2" w14:textId="4B1B9A4B" w:rsidR="008313E3" w:rsidRPr="001E5313" w:rsidRDefault="008313E3" w:rsidP="008313E3">
      <w:pPr>
        <w:pStyle w:val="1"/>
        <w:rPr>
          <w:rFonts w:asciiTheme="minorHAnsi" w:eastAsiaTheme="minorHAnsi" w:hAnsiTheme="minorHAnsi"/>
          <w:sz w:val="32"/>
          <w:szCs w:val="36"/>
        </w:rPr>
      </w:pPr>
      <w:r w:rsidRPr="001E5313">
        <w:rPr>
          <w:rFonts w:asciiTheme="minorHAnsi" w:eastAsiaTheme="minorHAnsi" w:hAnsiTheme="minorHAnsi" w:hint="eastAsia"/>
          <w:sz w:val="32"/>
          <w:szCs w:val="36"/>
        </w:rPr>
        <w:lastRenderedPageBreak/>
        <w:t>第</w:t>
      </w:r>
      <w:r>
        <w:rPr>
          <w:rFonts w:asciiTheme="minorHAnsi" w:eastAsiaTheme="minorHAnsi" w:hAnsiTheme="minorHAnsi"/>
          <w:sz w:val="32"/>
          <w:szCs w:val="36"/>
        </w:rPr>
        <w:t>4</w:t>
      </w:r>
      <w:r w:rsidRPr="001E5313">
        <w:rPr>
          <w:rFonts w:asciiTheme="minorHAnsi" w:eastAsiaTheme="minorHAnsi" w:hAnsiTheme="minorHAnsi" w:hint="eastAsia"/>
          <w:sz w:val="32"/>
          <w:szCs w:val="36"/>
        </w:rPr>
        <w:t>章</w:t>
      </w:r>
      <w:bookmarkEnd w:id="357"/>
    </w:p>
    <w:p w14:paraId="289A95AC" w14:textId="67994D2D" w:rsidR="00125825" w:rsidRDefault="008313E3" w:rsidP="008313E3">
      <w:pPr>
        <w:rPr>
          <w:sz w:val="40"/>
          <w:szCs w:val="44"/>
        </w:rPr>
      </w:pPr>
      <w:r>
        <w:rPr>
          <w:rFonts w:hint="eastAsia"/>
          <w:sz w:val="40"/>
          <w:szCs w:val="44"/>
        </w:rPr>
        <w:t>映像間の選手の対応付け</w:t>
      </w:r>
    </w:p>
    <w:p w14:paraId="7F32A68A" w14:textId="552BEB40" w:rsidR="00E87208" w:rsidRDefault="00E87208" w:rsidP="008313E3">
      <w:pPr>
        <w:rPr>
          <w:sz w:val="40"/>
          <w:szCs w:val="44"/>
        </w:rPr>
      </w:pPr>
    </w:p>
    <w:p w14:paraId="7DDA12FA" w14:textId="2786B5C5" w:rsidR="00CA42A5" w:rsidRPr="001E5313" w:rsidRDefault="00CA42A5" w:rsidP="00CA42A5">
      <w:pPr>
        <w:pStyle w:val="2"/>
        <w:rPr>
          <w:rFonts w:asciiTheme="minorHAnsi" w:eastAsiaTheme="minorHAnsi" w:hAnsiTheme="minorHAnsi"/>
          <w:sz w:val="24"/>
          <w:szCs w:val="28"/>
        </w:rPr>
      </w:pPr>
      <w:bookmarkStart w:id="358" w:name="_Toc126831144"/>
      <w:r>
        <w:rPr>
          <w:rFonts w:asciiTheme="minorHAnsi" w:eastAsiaTheme="minorHAnsi" w:hAnsiTheme="minorHAnsi"/>
          <w:sz w:val="24"/>
          <w:szCs w:val="28"/>
        </w:rPr>
        <w:t>4</w:t>
      </w:r>
      <w:r w:rsidRPr="001E5313">
        <w:rPr>
          <w:rFonts w:asciiTheme="minorHAnsi" w:eastAsiaTheme="minorHAnsi" w:hAnsiTheme="minorHAnsi"/>
          <w:sz w:val="24"/>
          <w:szCs w:val="28"/>
        </w:rPr>
        <w:t>.1</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手動による対応付け</w:t>
      </w:r>
      <w:bookmarkEnd w:id="358"/>
    </w:p>
    <w:p w14:paraId="22CDB3DB" w14:textId="19F83D08" w:rsidR="00E83F70" w:rsidRDefault="00ED5457">
      <w:pPr>
        <w:spacing w:line="360" w:lineRule="auto"/>
        <w:pPrChange w:id="359" w:author="Sano Yuma" w:date="2023-02-13T18:33:00Z">
          <w:pPr/>
        </w:pPrChange>
      </w:pPr>
      <w:ins w:id="360" w:author="Sano Yuma" w:date="2023-02-13T20:00:00Z">
        <w:r>
          <w:rPr>
            <w:noProof/>
          </w:rPr>
          <mc:AlternateContent>
            <mc:Choice Requires="wps">
              <w:drawing>
                <wp:anchor distT="0" distB="0" distL="114300" distR="114300" simplePos="0" relativeHeight="251679744" behindDoc="0" locked="0" layoutInCell="1" allowOverlap="1" wp14:anchorId="2733D7FF" wp14:editId="1E01A504">
                  <wp:simplePos x="0" y="0"/>
                  <wp:positionH relativeFrom="margin">
                    <wp:align>left</wp:align>
                  </wp:positionH>
                  <wp:positionV relativeFrom="paragraph">
                    <wp:posOffset>3049270</wp:posOffset>
                  </wp:positionV>
                  <wp:extent cx="1370330" cy="635"/>
                  <wp:effectExtent l="0" t="0" r="0" b="0"/>
                  <wp:wrapTopAndBottom/>
                  <wp:docPr id="26" name="テキスト ボックス 26"/>
                  <wp:cNvGraphicFramePr/>
                  <a:graphic xmlns:a="http://schemas.openxmlformats.org/drawingml/2006/main">
                    <a:graphicData uri="http://schemas.microsoft.com/office/word/2010/wordprocessingShape">
                      <wps:wsp>
                        <wps:cNvSpPr txBox="1"/>
                        <wps:spPr>
                          <a:xfrm>
                            <a:off x="0" y="0"/>
                            <a:ext cx="1370330" cy="635"/>
                          </a:xfrm>
                          <a:prstGeom prst="rect">
                            <a:avLst/>
                          </a:prstGeom>
                          <a:solidFill>
                            <a:prstClr val="white"/>
                          </a:solidFill>
                          <a:ln>
                            <a:noFill/>
                          </a:ln>
                        </wps:spPr>
                        <wps:txbx>
                          <w:txbxContent>
                            <w:p w14:paraId="7940FBEB" w14:textId="6ECFEB1F" w:rsidR="00ED5457" w:rsidRDefault="00ED5457" w:rsidP="00ED5457">
                              <w:pPr>
                                <w:pStyle w:val="a6"/>
                                <w:rPr>
                                  <w:ins w:id="361" w:author="Sano Yuma" w:date="2023-02-13T20:05:00Z"/>
                                  <w:b w:val="0"/>
                                  <w:bCs w:val="0"/>
                                </w:rPr>
                              </w:pPr>
                              <w:ins w:id="362" w:author="Sano Yuma" w:date="2023-02-13T20:00:00Z">
                                <w:r w:rsidRPr="00ED5457">
                                  <w:rPr>
                                    <w:rFonts w:hint="eastAsia"/>
                                    <w:b w:val="0"/>
                                    <w:bCs w:val="0"/>
                                    <w:rPrChange w:id="363" w:author="Sano Yuma" w:date="2023-02-13T20:02:00Z">
                                      <w:rPr>
                                        <w:rFonts w:hint="eastAsia"/>
                                      </w:rPr>
                                    </w:rPrChange>
                                  </w:rPr>
                                  <w:t>図</w:t>
                                </w:r>
                                <w:r w:rsidRPr="00ED5457">
                                  <w:rPr>
                                    <w:b w:val="0"/>
                                    <w:bCs w:val="0"/>
                                    <w:rPrChange w:id="364" w:author="Sano Yuma" w:date="2023-02-13T20:02:00Z">
                                      <w:rPr/>
                                    </w:rPrChange>
                                  </w:rPr>
                                  <w:t>4.1</w:t>
                                </w:r>
                                <w:r w:rsidRPr="00ED5457">
                                  <w:rPr>
                                    <w:rFonts w:hint="eastAsia"/>
                                    <w:b w:val="0"/>
                                    <w:bCs w:val="0"/>
                                    <w:rPrChange w:id="365" w:author="Sano Yuma" w:date="2023-02-13T20:02:00Z">
                                      <w:rPr>
                                        <w:rFonts w:hint="eastAsia"/>
                                      </w:rPr>
                                    </w:rPrChange>
                                  </w:rPr>
                                  <w:t xml:space="preserve">　</w:t>
                                </w:r>
                              </w:ins>
                              <w:ins w:id="366" w:author="Sano Yuma" w:date="2023-02-13T20:01:00Z">
                                <w:r w:rsidRPr="00ED5457">
                                  <w:rPr>
                                    <w:rFonts w:hint="eastAsia"/>
                                    <w:b w:val="0"/>
                                    <w:bCs w:val="0"/>
                                    <w:rPrChange w:id="367" w:author="Sano Yuma" w:date="2023-02-13T20:02:00Z">
                                      <w:rPr>
                                        <w:rFonts w:hint="eastAsia"/>
                                      </w:rPr>
                                    </w:rPrChange>
                                  </w:rPr>
                                  <w:t>カメラ</w:t>
                                </w:r>
                                <w:r w:rsidRPr="00ED5457">
                                  <w:rPr>
                                    <w:b w:val="0"/>
                                    <w:bCs w:val="0"/>
                                    <w:rPrChange w:id="368" w:author="Sano Yuma" w:date="2023-02-13T20:02:00Z">
                                      <w:rPr/>
                                    </w:rPrChange>
                                  </w:rPr>
                                  <w:t>1でのID</w:t>
                                </w:r>
                                <w:r w:rsidRPr="00ED5457">
                                  <w:rPr>
                                    <w:rFonts w:hint="eastAsia"/>
                                    <w:b w:val="0"/>
                                    <w:bCs w:val="0"/>
                                    <w:rPrChange w:id="369" w:author="Sano Yuma" w:date="2023-02-13T20:02:00Z">
                                      <w:rPr>
                                        <w:rFonts w:hint="eastAsia"/>
                                      </w:rPr>
                                    </w:rPrChange>
                                  </w:rPr>
                                  <w:t>振り分けの様子</w:t>
                                </w:r>
                              </w:ins>
                            </w:p>
                            <w:p w14:paraId="397C0151" w14:textId="77777777" w:rsidR="00ED5457" w:rsidRPr="00ED5457" w:rsidRDefault="00ED5457">
                              <w:pPr>
                                <w:rPr>
                                  <w:rPrChange w:id="370" w:author="Sano Yuma" w:date="2023-02-13T20:05:00Z">
                                    <w:rPr>
                                      <w:noProof/>
                                    </w:rPr>
                                  </w:rPrChange>
                                </w:rPr>
                                <w:pPrChange w:id="371" w:author="Sano Yuma" w:date="2023-02-13T20:05:00Z">
                                  <w:pPr>
                                    <w:spacing w:line="360" w:lineRule="auto"/>
                                  </w:pPr>
                                </w:pPrChange>
                              </w:pP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 w14:anchorId="2733D7FF" id="テキスト ボックス 26" o:spid="_x0000_s1036" type="#_x0000_t202" style="position:absolute;left:0;text-align:left;margin-left:0;margin-top:240.1pt;width:107.9pt;height:.05pt;z-index:25167974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" stroked="f">
                  <v:textbox style="mso-fit-shape-to-text:t" inset="0,0,0,0">
                    <w:txbxContent>
                      <w:p w14:paraId="7940FBEB" w14:textId="6ECFEB1F" w:rsidR="00ED5457" w:rsidRDefault="00ED5457" w:rsidP="00ED5457">
                        <w:pPr>
                          <w:pStyle w:val="a6"/>
                          <w:rPr>
                            <w:ins w:id="372" w:author="Sano Yuma" w:date="2023-02-13T20:05:00Z"/>
                            <w:b w:val="0"/>
                            <w:bCs w:val="0"/>
                          </w:rPr>
                        </w:pPr>
                        <w:ins w:id="373" w:author="Sano Yuma" w:date="2023-02-13T20:00:00Z">
                          <w:r w:rsidRPr="00ED5457">
                            <w:rPr>
                              <w:rFonts w:hint="eastAsia"/>
                              <w:b w:val="0"/>
                              <w:bCs w:val="0"/>
                              <w:rPrChange w:id="374" w:author="Sano Yuma" w:date="2023-02-13T20:02:00Z">
                                <w:rPr>
                                  <w:rFonts w:hint="eastAsia"/>
                                </w:rPr>
                              </w:rPrChange>
                            </w:rPr>
                            <w:t>図</w:t>
                          </w:r>
                          <w:r w:rsidRPr="00ED5457">
                            <w:rPr>
                              <w:b w:val="0"/>
                              <w:bCs w:val="0"/>
                              <w:rPrChange w:id="375" w:author="Sano Yuma" w:date="2023-02-13T20:02:00Z">
                                <w:rPr/>
                              </w:rPrChange>
                            </w:rPr>
                            <w:t>4.1</w:t>
                          </w:r>
                          <w:r w:rsidRPr="00ED5457">
                            <w:rPr>
                              <w:rFonts w:hint="eastAsia"/>
                              <w:b w:val="0"/>
                              <w:bCs w:val="0"/>
                              <w:rPrChange w:id="376" w:author="Sano Yuma" w:date="2023-02-13T20:02:00Z">
                                <w:rPr>
                                  <w:rFonts w:hint="eastAsia"/>
                                </w:rPr>
                              </w:rPrChange>
                            </w:rPr>
                            <w:t xml:space="preserve">　</w:t>
                          </w:r>
                        </w:ins>
                        <w:ins w:id="377" w:author="Sano Yuma" w:date="2023-02-13T20:01:00Z">
                          <w:r w:rsidRPr="00ED5457">
                            <w:rPr>
                              <w:rFonts w:hint="eastAsia"/>
                              <w:b w:val="0"/>
                              <w:bCs w:val="0"/>
                              <w:rPrChange w:id="378" w:author="Sano Yuma" w:date="2023-02-13T20:02:00Z">
                                <w:rPr>
                                  <w:rFonts w:hint="eastAsia"/>
                                </w:rPr>
                              </w:rPrChange>
                            </w:rPr>
                            <w:t>カメラ</w:t>
                          </w:r>
                          <w:r w:rsidRPr="00ED5457">
                            <w:rPr>
                              <w:b w:val="0"/>
                              <w:bCs w:val="0"/>
                              <w:rPrChange w:id="379" w:author="Sano Yuma" w:date="2023-02-13T20:02:00Z">
                                <w:rPr/>
                              </w:rPrChange>
                            </w:rPr>
                            <w:t>1でのID</w:t>
                          </w:r>
                          <w:r w:rsidRPr="00ED5457">
                            <w:rPr>
                              <w:rFonts w:hint="eastAsia"/>
                              <w:b w:val="0"/>
                              <w:bCs w:val="0"/>
                              <w:rPrChange w:id="380" w:author="Sano Yuma" w:date="2023-02-13T20:02:00Z">
                                <w:rPr>
                                  <w:rFonts w:hint="eastAsia"/>
                                </w:rPr>
                              </w:rPrChange>
                            </w:rPr>
                            <w:t>振り分けの様子</w:t>
                          </w:r>
                        </w:ins>
                      </w:p>
                      <w:p w14:paraId="397C0151" w14:textId="77777777" w:rsidR="00ED5457" w:rsidRPr="00ED5457" w:rsidRDefault="00ED5457">
                        <w:pPr>
                          <w:rPr>
                            <w:rPrChange w:id="381" w:author="Sano Yuma" w:date="2023-02-13T20:05:00Z">
                              <w:rPr>
                                <w:noProof/>
                              </w:rPr>
                            </w:rPrChange>
                          </w:rPr>
                          <w:pPrChange w:id="382" w:author="Sano Yuma" w:date="2023-02-13T20:05:00Z">
                            <w:pPr>
                              <w:spacing w:line="360" w:lineRule="auto"/>
                            </w:pPr>
                          </w:pPrChange>
                        </w:pPr>
                      </w:p>
                    </w:txbxContent>
                  </v:textbox>
                  <w10:wrap type="topAndBottom" anchorx="margin"/>
                </v:shape>
              </w:pict>
            </mc:Fallback>
          </mc:AlternateContent>
        </w:r>
      </w:ins>
      <w:ins w:id="383" w:author="Sano Yuma" w:date="2023-02-13T20:01:00Z">
        <w:r>
          <w:rPr>
            <w:noProof/>
          </w:rPr>
          <mc:AlternateContent>
            <mc:Choice Requires="wps">
              <w:drawing>
                <wp:anchor distT="0" distB="0" distL="114300" distR="114300" simplePos="0" relativeHeight="251681792" behindDoc="0" locked="0" layoutInCell="1" allowOverlap="1" wp14:anchorId="6F61D262" wp14:editId="0519E479">
                  <wp:simplePos x="0" y="0"/>
                  <wp:positionH relativeFrom="margin">
                    <wp:align>right</wp:align>
                  </wp:positionH>
                  <wp:positionV relativeFrom="paragraph">
                    <wp:posOffset>3049441</wp:posOffset>
                  </wp:positionV>
                  <wp:extent cx="1369695" cy="635"/>
                  <wp:effectExtent l="0" t="0" r="0" b="0"/>
                  <wp:wrapTopAndBottom/>
                  <wp:docPr id="27" name="テキスト ボックス 27"/>
                  <wp:cNvGraphicFramePr/>
                  <a:graphic xmlns:a="http://schemas.openxmlformats.org/drawingml/2006/main">
                    <a:graphicData uri="http://schemas.microsoft.com/office/word/2010/wordprocessingShape">
                      <wps:wsp>
                        <wps:cNvSpPr txBox="1"/>
                        <wps:spPr>
                          <a:xfrm>
                            <a:off x="0" y="0"/>
                            <a:ext cx="1369695" cy="635"/>
                          </a:xfrm>
                          <a:prstGeom prst="rect">
                            <a:avLst/>
                          </a:prstGeom>
                          <a:solidFill>
                            <a:prstClr val="white"/>
                          </a:solidFill>
                          <a:ln>
                            <a:noFill/>
                          </a:ln>
                        </wps:spPr>
                        <wps:txbx>
                          <w:txbxContent>
                            <w:p w14:paraId="73D3ADF4" w14:textId="011CB738" w:rsidR="00ED5457" w:rsidRDefault="00ED5457" w:rsidP="00ED5457">
                              <w:pPr>
                                <w:pStyle w:val="a6"/>
                                <w:rPr>
                                  <w:ins w:id="384" w:author="Sano Yuma" w:date="2023-02-13T20:05:00Z"/>
                                  <w:b w:val="0"/>
                                  <w:bCs w:val="0"/>
                                </w:rPr>
                              </w:pPr>
                              <w:ins w:id="385" w:author="Sano Yuma" w:date="2023-02-13T20:01:00Z">
                                <w:r w:rsidRPr="00ED5457">
                                  <w:rPr>
                                    <w:rFonts w:hint="eastAsia"/>
                                    <w:b w:val="0"/>
                                    <w:bCs w:val="0"/>
                                    <w:rPrChange w:id="386" w:author="Sano Yuma" w:date="2023-02-13T20:03:00Z">
                                      <w:rPr>
                                        <w:rFonts w:hint="eastAsia"/>
                                      </w:rPr>
                                    </w:rPrChange>
                                  </w:rPr>
                                  <w:t>図</w:t>
                                </w:r>
                                <w:r w:rsidRPr="00ED5457">
                                  <w:rPr>
                                    <w:b w:val="0"/>
                                    <w:bCs w:val="0"/>
                                    <w:rPrChange w:id="387" w:author="Sano Yuma" w:date="2023-02-13T20:03:00Z">
                                      <w:rPr/>
                                    </w:rPrChange>
                                  </w:rPr>
                                  <w:t>4.2</w:t>
                                </w:r>
                                <w:r w:rsidRPr="00ED5457">
                                  <w:rPr>
                                    <w:rFonts w:hint="eastAsia"/>
                                    <w:b w:val="0"/>
                                    <w:bCs w:val="0"/>
                                    <w:rPrChange w:id="388" w:author="Sano Yuma" w:date="2023-02-13T20:03:00Z">
                                      <w:rPr>
                                        <w:rFonts w:hint="eastAsia"/>
                                      </w:rPr>
                                    </w:rPrChange>
                                  </w:rPr>
                                  <w:t xml:space="preserve">　</w:t>
                                </w:r>
                              </w:ins>
                              <w:ins w:id="389" w:author="Sano Yuma" w:date="2023-02-13T20:02:00Z">
                                <w:r w:rsidRPr="00ED5457">
                                  <w:rPr>
                                    <w:rFonts w:hint="eastAsia"/>
                                    <w:b w:val="0"/>
                                    <w:bCs w:val="0"/>
                                    <w:rPrChange w:id="390" w:author="Sano Yuma" w:date="2023-02-13T20:03:00Z">
                                      <w:rPr>
                                        <w:rFonts w:hint="eastAsia"/>
                                      </w:rPr>
                                    </w:rPrChange>
                                  </w:rPr>
                                  <w:t>カメラ</w:t>
                                </w:r>
                                <w:r w:rsidRPr="00ED5457">
                                  <w:rPr>
                                    <w:b w:val="0"/>
                                    <w:bCs w:val="0"/>
                                    <w:rPrChange w:id="391" w:author="Sano Yuma" w:date="2023-02-13T20:03:00Z">
                                      <w:rPr/>
                                    </w:rPrChange>
                                  </w:rPr>
                                  <w:t>2でのID</w:t>
                                </w:r>
                                <w:r w:rsidRPr="00ED5457">
                                  <w:rPr>
                                    <w:rFonts w:hint="eastAsia"/>
                                    <w:b w:val="0"/>
                                    <w:bCs w:val="0"/>
                                    <w:rPrChange w:id="392" w:author="Sano Yuma" w:date="2023-02-13T20:03:00Z">
                                      <w:rPr>
                                        <w:rFonts w:hint="eastAsia"/>
                                      </w:rPr>
                                    </w:rPrChange>
                                  </w:rPr>
                                  <w:t>振り分けの様子</w:t>
                                </w:r>
                              </w:ins>
                            </w:p>
                            <w:p w14:paraId="45AD8123" w14:textId="77777777" w:rsidR="00ED5457" w:rsidRPr="00ED5457" w:rsidRDefault="00ED5457">
                              <w:pPr>
                                <w:rPr>
                                  <w:rPrChange w:id="393" w:author="Sano Yuma" w:date="2023-02-13T20:05:00Z">
                                    <w:rPr>
                                      <w:noProof/>
                                    </w:rPr>
                                  </w:rPrChange>
                                </w:rPr>
                                <w:pPrChange w:id="394" w:author="Sano Yuma" w:date="2023-02-13T20:05:00Z">
                                  <w:pPr>
                                    <w:spacing w:line="360" w:lineRule="auto"/>
                                  </w:pPr>
                                </w:pPrChange>
                              </w:pP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 w14:anchorId="6F61D262" id="テキスト ボックス 27" o:spid="_x0000_s1037" type="#_x0000_t202" style="position:absolute;left:0;text-align:left;margin-left:56.65pt;margin-top:240.1pt;width:107.85pt;height:.05pt;z-index:25168179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" stroked="f">
                  <v:textbox style="mso-fit-shape-to-text:t" inset="0,0,0,0">
                    <w:txbxContent>
                      <w:p w14:paraId="73D3ADF4" w14:textId="011CB738" w:rsidR="00ED5457" w:rsidRDefault="00ED5457" w:rsidP="00ED5457">
                        <w:pPr>
                          <w:pStyle w:val="a6"/>
                          <w:rPr>
                            <w:ins w:id="395" w:author="Sano Yuma" w:date="2023-02-13T20:05:00Z"/>
                            <w:b w:val="0"/>
                            <w:bCs w:val="0"/>
                          </w:rPr>
                        </w:pPr>
                        <w:ins w:id="396" w:author="Sano Yuma" w:date="2023-02-13T20:01:00Z">
                          <w:r w:rsidRPr="00ED5457">
                            <w:rPr>
                              <w:rFonts w:hint="eastAsia"/>
                              <w:b w:val="0"/>
                              <w:bCs w:val="0"/>
                              <w:rPrChange w:id="397" w:author="Sano Yuma" w:date="2023-02-13T20:03:00Z">
                                <w:rPr>
                                  <w:rFonts w:hint="eastAsia"/>
                                </w:rPr>
                              </w:rPrChange>
                            </w:rPr>
                            <w:t>図</w:t>
                          </w:r>
                          <w:r w:rsidRPr="00ED5457">
                            <w:rPr>
                              <w:b w:val="0"/>
                              <w:bCs w:val="0"/>
                              <w:rPrChange w:id="398" w:author="Sano Yuma" w:date="2023-02-13T20:03:00Z">
                                <w:rPr/>
                              </w:rPrChange>
                            </w:rPr>
                            <w:t>4.2</w:t>
                          </w:r>
                          <w:r w:rsidRPr="00ED5457">
                            <w:rPr>
                              <w:rFonts w:hint="eastAsia"/>
                              <w:b w:val="0"/>
                              <w:bCs w:val="0"/>
                              <w:rPrChange w:id="399" w:author="Sano Yuma" w:date="2023-02-13T20:03:00Z">
                                <w:rPr>
                                  <w:rFonts w:hint="eastAsia"/>
                                </w:rPr>
                              </w:rPrChange>
                            </w:rPr>
                            <w:t xml:space="preserve">　</w:t>
                          </w:r>
                        </w:ins>
                        <w:ins w:id="400" w:author="Sano Yuma" w:date="2023-02-13T20:02:00Z">
                          <w:r w:rsidRPr="00ED5457">
                            <w:rPr>
                              <w:rFonts w:hint="eastAsia"/>
                              <w:b w:val="0"/>
                              <w:bCs w:val="0"/>
                              <w:rPrChange w:id="401" w:author="Sano Yuma" w:date="2023-02-13T20:03:00Z">
                                <w:rPr>
                                  <w:rFonts w:hint="eastAsia"/>
                                </w:rPr>
                              </w:rPrChange>
                            </w:rPr>
                            <w:t>カメラ</w:t>
                          </w:r>
                          <w:r w:rsidRPr="00ED5457">
                            <w:rPr>
                              <w:b w:val="0"/>
                              <w:bCs w:val="0"/>
                              <w:rPrChange w:id="402" w:author="Sano Yuma" w:date="2023-02-13T20:03:00Z">
                                <w:rPr/>
                              </w:rPrChange>
                            </w:rPr>
                            <w:t>2でのID</w:t>
                          </w:r>
                          <w:r w:rsidRPr="00ED5457">
                            <w:rPr>
                              <w:rFonts w:hint="eastAsia"/>
                              <w:b w:val="0"/>
                              <w:bCs w:val="0"/>
                              <w:rPrChange w:id="403" w:author="Sano Yuma" w:date="2023-02-13T20:03:00Z">
                                <w:rPr>
                                  <w:rFonts w:hint="eastAsia"/>
                                </w:rPr>
                              </w:rPrChange>
                            </w:rPr>
                            <w:t>振り分けの様子</w:t>
                          </w:r>
                        </w:ins>
                      </w:p>
                      <w:p w14:paraId="45AD8123" w14:textId="77777777" w:rsidR="00ED5457" w:rsidRPr="00ED5457" w:rsidRDefault="00ED5457">
                        <w:pPr>
                          <w:rPr>
                            <w:rPrChange w:id="404" w:author="Sano Yuma" w:date="2023-02-13T20:05:00Z">
                              <w:rPr>
                                <w:noProof/>
                              </w:rPr>
                            </w:rPrChange>
                          </w:rPr>
                          <w:pPrChange w:id="405" w:author="Sano Yuma" w:date="2023-02-13T20:05:00Z">
                            <w:pPr>
                              <w:spacing w:line="360" w:lineRule="auto"/>
                            </w:pPr>
                          </w:pPrChange>
                        </w:pPr>
                      </w:p>
                    </w:txbxContent>
                  </v:textbox>
                  <w10:wrap type="topAndBottom" anchorx="margin"/>
                </v:shape>
              </w:pict>
            </mc:Fallback>
          </mc:AlternateContent>
        </w:r>
      </w:ins>
      <w:r w:rsidR="00B26301" w:rsidRPr="001F2252">
        <w:rPr>
          <w:noProof/>
        </w:rPr>
        <w:drawing>
          <wp:anchor distT="0" distB="0" distL="114300" distR="114300" simplePos="0" relativeHeight="251673600" behindDoc="0" locked="0" layoutInCell="1" allowOverlap="1" wp14:anchorId="2A86F4F6" wp14:editId="6C64B853">
            <wp:simplePos x="0" y="0"/>
            <wp:positionH relativeFrom="margin">
              <wp:posOffset>3504565</wp:posOffset>
            </wp:positionH>
            <wp:positionV relativeFrom="paragraph">
              <wp:posOffset>1113155</wp:posOffset>
            </wp:positionV>
            <wp:extent cx="1369695" cy="1913255"/>
            <wp:effectExtent l="0" t="0" r="1905" b="0"/>
            <wp:wrapTopAndBottom/>
            <wp:docPr id="9" name="図 8" descr="スポーツゲーム, スポーツ, グループ, 再生 が含まれている画像&#10;&#10;自動的に生成された説明">
              <a:extLst xmlns:a="http://schemas.openxmlformats.org/drawingml/2006/main">
                <a:ext uri="{FF2B5EF4-FFF2-40B4-BE49-F238E27FC236}">
                  <a16:creationId xmlns:a16="http://schemas.microsoft.com/office/drawing/2014/main" id="{7AC8BDAD-5112-EB6A-AB9F-F7C55887B1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スポーツゲーム, スポーツ, グループ, 再生 が含まれている画像&#10;&#10;自動的に生成された説明">
                      <a:extLst>
                        <a:ext uri="{FF2B5EF4-FFF2-40B4-BE49-F238E27FC236}">
                          <a16:creationId xmlns:a16="http://schemas.microsoft.com/office/drawing/2014/main" id="{7AC8BDAD-5112-EB6A-AB9F-F7C55887B1DE}"/>
                        </a:ext>
                      </a:extLst>
                    </pic:cNvPr>
                    <pic:cNvPicPr>
                      <a:picLocks noChangeAspect="1"/>
                    </pic:cNvPicPr>
                  </pic:nvPicPr>
                  <pic:blipFill rotWithShape="1">
                    <a:blip r:embed="rId31">
                      <a:extLst>
                        <a:ext uri="{28A0092B-C50C-407E-A947-70E740481C1C}">
                          <a14:useLocalDpi xmlns:a14="http://schemas.microsoft.com/office/drawing/2010/main" val="0"/>
                        </a:ext>
                      </a:extLst>
                    </a:blip>
                    <a:srcRect l="73495" t="25045" r="15743" b="48447"/>
                    <a:stretch/>
                  </pic:blipFill>
                  <pic:spPr>
                    <a:xfrm>
                      <a:off x="0" y="0"/>
                      <a:ext cx="1369695" cy="1913255"/>
                    </a:xfrm>
                    <a:prstGeom prst="rect">
                      <a:avLst/>
                    </a:prstGeom>
                  </pic:spPr>
                </pic:pic>
              </a:graphicData>
            </a:graphic>
            <wp14:sizeRelH relativeFrom="page">
              <wp14:pctWidth>0</wp14:pctWidth>
            </wp14:sizeRelH>
            <wp14:sizeRelV relativeFrom="page">
              <wp14:pctHeight>0</wp14:pctHeight>
            </wp14:sizeRelV>
          </wp:anchor>
        </w:drawing>
      </w:r>
      <w:r w:rsidR="00B26301" w:rsidRPr="001F2252">
        <w:rPr>
          <w:noProof/>
        </w:rPr>
        <w:drawing>
          <wp:anchor distT="0" distB="0" distL="114300" distR="114300" simplePos="0" relativeHeight="251672576" behindDoc="0" locked="0" layoutInCell="1" allowOverlap="1" wp14:anchorId="2123D616" wp14:editId="46C09758">
            <wp:simplePos x="0" y="0"/>
            <wp:positionH relativeFrom="margin">
              <wp:posOffset>528320</wp:posOffset>
            </wp:positionH>
            <wp:positionV relativeFrom="paragraph">
              <wp:posOffset>1113790</wp:posOffset>
            </wp:positionV>
            <wp:extent cx="1370330" cy="1913255"/>
            <wp:effectExtent l="0" t="0" r="1270" b="0"/>
            <wp:wrapTopAndBottom/>
            <wp:docPr id="5" name="図 5" descr="スポーツゲーム, ウォーキング, グループ, 建物 が含まれている画像&#10;&#10;自動的に生成された説明">
              <a:extLst xmlns:a="http://schemas.openxmlformats.org/drawingml/2006/main">
                <a:ext uri="{FF2B5EF4-FFF2-40B4-BE49-F238E27FC236}">
                  <a16:creationId xmlns:a16="http://schemas.microsoft.com/office/drawing/2014/main" id="{3B845C1F-E77E-1F09-3FF7-D360A25E24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descr="スポーツゲーム, ウォーキング, グループ, 建物 が含まれている画像&#10;&#10;自動的に生成された説明">
                      <a:extLst>
                        <a:ext uri="{FF2B5EF4-FFF2-40B4-BE49-F238E27FC236}">
                          <a16:creationId xmlns:a16="http://schemas.microsoft.com/office/drawing/2014/main" id="{3B845C1F-E77E-1F09-3FF7-D360A25E24DE}"/>
                        </a:ext>
                      </a:extLst>
                    </pic:cNvPr>
                    <pic:cNvPicPr>
                      <a:picLocks noChangeAspect="1"/>
                    </pic:cNvPicPr>
                  </pic:nvPicPr>
                  <pic:blipFill rotWithShape="1">
                    <a:blip r:embed="rId32">
                      <a:extLst>
                        <a:ext uri="{28A0092B-C50C-407E-A947-70E740481C1C}">
                          <a14:useLocalDpi xmlns:a14="http://schemas.microsoft.com/office/drawing/2010/main" val="0"/>
                        </a:ext>
                      </a:extLst>
                    </a:blip>
                    <a:srcRect l="37809" t="33736" r="50000" b="36014"/>
                    <a:stretch/>
                  </pic:blipFill>
                  <pic:spPr>
                    <a:xfrm>
                      <a:off x="0" y="0"/>
                      <a:ext cx="1370330" cy="1913255"/>
                    </a:xfrm>
                    <a:prstGeom prst="rect">
                      <a:avLst/>
                    </a:prstGeom>
                  </pic:spPr>
                </pic:pic>
              </a:graphicData>
            </a:graphic>
            <wp14:sizeRelH relativeFrom="page">
              <wp14:pctWidth>0</wp14:pctWidth>
            </wp14:sizeRelH>
            <wp14:sizeRelV relativeFrom="page">
              <wp14:pctHeight>0</wp14:pctHeight>
            </wp14:sizeRelV>
          </wp:anchor>
        </w:drawing>
      </w:r>
      <w:del w:id="406" w:author="Sano Yuma" w:date="2023-02-13T19:57:00Z">
        <w:r w:rsidR="006E0CFA" w:rsidDel="00B26301">
          <w:rPr>
            <w:noProof/>
          </w:rPr>
          <mc:AlternateContent>
            <mc:Choice Requires="wps">
              <w:drawing>
                <wp:anchor distT="0" distB="0" distL="114300" distR="114300" simplePos="0" relativeHeight="251675648" behindDoc="0" locked="0" layoutInCell="1" allowOverlap="1" wp14:anchorId="224D4ADC" wp14:editId="19E84F88">
                  <wp:simplePos x="0" y="0"/>
                  <wp:positionH relativeFrom="margin">
                    <wp:posOffset>0</wp:posOffset>
                  </wp:positionH>
                  <wp:positionV relativeFrom="paragraph">
                    <wp:posOffset>2693035</wp:posOffset>
                  </wp:positionV>
                  <wp:extent cx="2413635" cy="635"/>
                  <wp:effectExtent l="0" t="0" r="5715" b="0"/>
                  <wp:wrapTopAndBottom/>
                  <wp:docPr id="11" name="テキスト ボックス 11"/>
                  <wp:cNvGraphicFramePr/>
                  <a:graphic xmlns:a="http://schemas.openxmlformats.org/drawingml/2006/main">
                    <a:graphicData uri="http://schemas.microsoft.com/office/word/2010/wordprocessingShape">
                      <wps:wsp>
                        <wps:cNvSpPr txBox="1"/>
                        <wps:spPr>
                          <a:xfrm>
                            <a:off x="0" y="0"/>
                            <a:ext cx="2413635" cy="635"/>
                          </a:xfrm>
                          <a:prstGeom prst="rect">
                            <a:avLst/>
                          </a:prstGeom>
                          <a:solidFill>
                            <a:prstClr val="white"/>
                          </a:solidFill>
                          <a:ln>
                            <a:noFill/>
                          </a:ln>
                        </wps:spPr>
                        <wps:txbx>
                          <w:txbxContent>
                            <w:p w14:paraId="4DA27AD6" w14:textId="02670E09" w:rsidR="001F2252" w:rsidRDefault="001F2252" w:rsidP="001F2252">
                              <w:pPr>
                                <w:pStyle w:val="a6"/>
                                <w:rPr>
                                  <w:b w:val="0"/>
                                  <w:bCs w:val="0"/>
                                </w:rPr>
                              </w:pPr>
                              <w:r w:rsidRPr="001F2252">
                                <w:rPr>
                                  <w:rFonts w:hint="eastAsia"/>
                                  <w:b w:val="0"/>
                                  <w:bCs w:val="0"/>
                                </w:rPr>
                                <w:t>図4</w:t>
                              </w:r>
                              <w:r w:rsidRPr="001F2252">
                                <w:rPr>
                                  <w:b w:val="0"/>
                                  <w:bCs w:val="0"/>
                                </w:rPr>
                                <w:t>.1</w:t>
                              </w:r>
                              <w:r w:rsidRPr="001F2252">
                                <w:rPr>
                                  <w:rFonts w:hint="eastAsia"/>
                                  <w:b w:val="0"/>
                                  <w:bCs w:val="0"/>
                                </w:rPr>
                                <w:t xml:space="preserve">　カメラ</w:t>
                              </w:r>
                              <w:r w:rsidRPr="001F2252">
                                <w:rPr>
                                  <w:b w:val="0"/>
                                  <w:bCs w:val="0"/>
                                </w:rPr>
                                <w:t>1</w:t>
                              </w:r>
                              <w:r w:rsidRPr="001F2252">
                                <w:rPr>
                                  <w:rFonts w:hint="eastAsia"/>
                                  <w:b w:val="0"/>
                                  <w:bCs w:val="0"/>
                                </w:rPr>
                                <w:t>でのI</w:t>
                              </w:r>
                              <w:r w:rsidRPr="001F2252">
                                <w:rPr>
                                  <w:b w:val="0"/>
                                  <w:bCs w:val="0"/>
                                </w:rPr>
                                <w:t>D</w:t>
                              </w:r>
                              <w:r w:rsidRPr="001F2252">
                                <w:rPr>
                                  <w:rFonts w:hint="eastAsia"/>
                                  <w:b w:val="0"/>
                                  <w:bCs w:val="0"/>
                                </w:rPr>
                                <w:t>振り分けの様子</w:t>
                              </w:r>
                            </w:p>
                            <w:p w14:paraId="4692212C" w14:textId="77777777" w:rsidR="00C625DB" w:rsidRPr="00C625DB" w:rsidRDefault="00C625DB" w:rsidP="00C625DB"/>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4D4ADC" id="テキスト ボックス 11" o:spid="_x0000_s1038" type="#_x0000_t202" style="position:absolute;left:0;text-align:left;margin-left:0;margin-top:212.05pt;width:190.05pt;height:.05pt;z-index:251675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tF2GAIAAD8EAAAOAAAAZHJzL2Uyb0RvYy54bWysU01v2zAMvQ/YfxB0X5ykW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" stroked="f">
                  <v:textbox style="mso-fit-shape-to-text:t" inset="0,0,0,0">
                    <w:txbxContent>
                      <w:p w14:paraId="4DA27AD6" w14:textId="02670E09" w:rsidR="001F2252" w:rsidRDefault="001F2252" w:rsidP="001F2252">
                        <w:pPr>
                          <w:pStyle w:val="a6"/>
                          <w:rPr>
                            <w:b w:val="0"/>
                            <w:bCs w:val="0"/>
                          </w:rPr>
                        </w:pPr>
                        <w:r w:rsidRPr="001F2252">
                          <w:rPr>
                            <w:rFonts w:hint="eastAsia"/>
                            <w:b w:val="0"/>
                            <w:bCs w:val="0"/>
                          </w:rPr>
                          <w:t>図4</w:t>
                        </w:r>
                        <w:r w:rsidRPr="001F2252">
                          <w:rPr>
                            <w:b w:val="0"/>
                            <w:bCs w:val="0"/>
                          </w:rPr>
                          <w:t>.1</w:t>
                        </w:r>
                        <w:r w:rsidRPr="001F2252">
                          <w:rPr>
                            <w:rFonts w:hint="eastAsia"/>
                            <w:b w:val="0"/>
                            <w:bCs w:val="0"/>
                          </w:rPr>
                          <w:t xml:space="preserve">　カメラ</w:t>
                        </w:r>
                        <w:r w:rsidRPr="001F2252">
                          <w:rPr>
                            <w:b w:val="0"/>
                            <w:bCs w:val="0"/>
                          </w:rPr>
                          <w:t>1</w:t>
                        </w:r>
                        <w:r w:rsidRPr="001F2252">
                          <w:rPr>
                            <w:rFonts w:hint="eastAsia"/>
                            <w:b w:val="0"/>
                            <w:bCs w:val="0"/>
                          </w:rPr>
                          <w:t>でのI</w:t>
                        </w:r>
                        <w:r w:rsidRPr="001F2252">
                          <w:rPr>
                            <w:b w:val="0"/>
                            <w:bCs w:val="0"/>
                          </w:rPr>
                          <w:t>D</w:t>
                        </w:r>
                        <w:r w:rsidRPr="001F2252">
                          <w:rPr>
                            <w:rFonts w:hint="eastAsia"/>
                            <w:b w:val="0"/>
                            <w:bCs w:val="0"/>
                          </w:rPr>
                          <w:t>振り分けの様子</w:t>
                        </w:r>
                      </w:p>
                      <w:p w14:paraId="4692212C" w14:textId="77777777" w:rsidR="00C625DB" w:rsidRPr="00C625DB" w:rsidRDefault="00C625DB" w:rsidP="00C625DB"/>
                    </w:txbxContent>
                  </v:textbox>
                  <w10:wrap type="topAndBottom" anchorx="margin"/>
                </v:shape>
              </w:pict>
            </mc:Fallback>
          </mc:AlternateContent>
        </w:r>
        <w:r w:rsidR="006E0CFA" w:rsidDel="00B26301">
          <w:rPr>
            <w:noProof/>
          </w:rPr>
          <mc:AlternateContent>
            <mc:Choice Requires="wps">
              <w:drawing>
                <wp:anchor distT="0" distB="0" distL="114300" distR="114300" simplePos="0" relativeHeight="251677696" behindDoc="0" locked="0" layoutInCell="1" allowOverlap="1" wp14:anchorId="67E7087D" wp14:editId="57B0266E">
                  <wp:simplePos x="0" y="0"/>
                  <wp:positionH relativeFrom="margin">
                    <wp:align>right</wp:align>
                  </wp:positionH>
                  <wp:positionV relativeFrom="paragraph">
                    <wp:posOffset>2694305</wp:posOffset>
                  </wp:positionV>
                  <wp:extent cx="2413635" cy="635"/>
                  <wp:effectExtent l="0" t="0" r="5715" b="0"/>
                  <wp:wrapTopAndBottom/>
                  <wp:docPr id="14" name="テキスト ボックス 14"/>
                  <wp:cNvGraphicFramePr/>
                  <a:graphic xmlns:a="http://schemas.openxmlformats.org/drawingml/2006/main">
                    <a:graphicData uri="http://schemas.microsoft.com/office/word/2010/wordprocessingShape">
                      <wps:wsp>
                        <wps:cNvSpPr txBox="1"/>
                        <wps:spPr>
                          <a:xfrm>
                            <a:off x="0" y="0"/>
                            <a:ext cx="2413635" cy="635"/>
                          </a:xfrm>
                          <a:prstGeom prst="rect">
                            <a:avLst/>
                          </a:prstGeom>
                          <a:solidFill>
                            <a:prstClr val="white"/>
                          </a:solidFill>
                          <a:ln>
                            <a:noFill/>
                          </a:ln>
                        </wps:spPr>
                        <wps:txbx>
                          <w:txbxContent>
                            <w:p w14:paraId="264FBEE1" w14:textId="6F0F6DC6" w:rsidR="001F2252" w:rsidRDefault="001F2252" w:rsidP="001F2252">
                              <w:pPr>
                                <w:pStyle w:val="a6"/>
                                <w:rPr>
                                  <w:b w:val="0"/>
                                  <w:bCs w:val="0"/>
                                </w:rPr>
                              </w:pPr>
                              <w:r w:rsidRPr="00C625DB">
                                <w:rPr>
                                  <w:rFonts w:hint="eastAsia"/>
                                  <w:b w:val="0"/>
                                  <w:bCs w:val="0"/>
                                </w:rPr>
                                <w:t>図4</w:t>
                              </w:r>
                              <w:r w:rsidRPr="00C625DB">
                                <w:rPr>
                                  <w:b w:val="0"/>
                                  <w:bCs w:val="0"/>
                                </w:rPr>
                                <w:t>.2</w:t>
                              </w:r>
                              <w:r w:rsidRPr="00C625DB">
                                <w:rPr>
                                  <w:rFonts w:hint="eastAsia"/>
                                  <w:b w:val="0"/>
                                  <w:bCs w:val="0"/>
                                </w:rPr>
                                <w:t xml:space="preserve">　カメラ2でのI</w:t>
                              </w:r>
                              <w:r w:rsidRPr="00C625DB">
                                <w:rPr>
                                  <w:b w:val="0"/>
                                  <w:bCs w:val="0"/>
                                </w:rPr>
                                <w:t>D</w:t>
                              </w:r>
                              <w:r w:rsidRPr="00C625DB">
                                <w:rPr>
                                  <w:rFonts w:hint="eastAsia"/>
                                  <w:b w:val="0"/>
                                  <w:bCs w:val="0"/>
                                </w:rPr>
                                <w:t>振り分けの様子</w:t>
                              </w:r>
                            </w:p>
                            <w:p w14:paraId="3DF33F23" w14:textId="77777777" w:rsidR="00C625DB" w:rsidRPr="00C625DB" w:rsidRDefault="00C625DB" w:rsidP="00C625DB"/>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E7087D" id="テキスト ボックス 14" o:spid="_x0000_s1039" type="#_x0000_t202" style="position:absolute;left:0;text-align:left;margin-left:138.85pt;margin-top:212.15pt;width:190.05pt;height:.05pt;z-index:2516776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" stroked="f">
                  <v:textbox style="mso-fit-shape-to-text:t" inset="0,0,0,0">
                    <w:txbxContent>
                      <w:p w14:paraId="264FBEE1" w14:textId="6F0F6DC6" w:rsidR="001F2252" w:rsidRDefault="001F2252" w:rsidP="001F2252">
                        <w:pPr>
                          <w:pStyle w:val="a6"/>
                          <w:rPr>
                            <w:b w:val="0"/>
                            <w:bCs w:val="0"/>
                          </w:rPr>
                        </w:pPr>
                        <w:r w:rsidRPr="00C625DB">
                          <w:rPr>
                            <w:rFonts w:hint="eastAsia"/>
                            <w:b w:val="0"/>
                            <w:bCs w:val="0"/>
                          </w:rPr>
                          <w:t>図4</w:t>
                        </w:r>
                        <w:r w:rsidRPr="00C625DB">
                          <w:rPr>
                            <w:b w:val="0"/>
                            <w:bCs w:val="0"/>
                          </w:rPr>
                          <w:t>.2</w:t>
                        </w:r>
                        <w:r w:rsidRPr="00C625DB">
                          <w:rPr>
                            <w:rFonts w:hint="eastAsia"/>
                            <w:b w:val="0"/>
                            <w:bCs w:val="0"/>
                          </w:rPr>
                          <w:t xml:space="preserve">　カメラ2でのI</w:t>
                        </w:r>
                        <w:r w:rsidRPr="00C625DB">
                          <w:rPr>
                            <w:b w:val="0"/>
                            <w:bCs w:val="0"/>
                          </w:rPr>
                          <w:t>D</w:t>
                        </w:r>
                        <w:r w:rsidRPr="00C625DB">
                          <w:rPr>
                            <w:rFonts w:hint="eastAsia"/>
                            <w:b w:val="0"/>
                            <w:bCs w:val="0"/>
                          </w:rPr>
                          <w:t>振り分けの様子</w:t>
                        </w:r>
                      </w:p>
                      <w:p w14:paraId="3DF33F23" w14:textId="77777777" w:rsidR="00C625DB" w:rsidRPr="00C625DB" w:rsidRDefault="00C625DB" w:rsidP="00C625DB"/>
                    </w:txbxContent>
                  </v:textbox>
                  <w10:wrap type="topAndBottom" anchorx="margin"/>
                </v:shape>
              </w:pict>
            </mc:Fallback>
          </mc:AlternateContent>
        </w:r>
      </w:del>
      <w:r w:rsidR="00AF766F">
        <w:rPr>
          <w:rFonts w:hint="eastAsia"/>
        </w:rPr>
        <w:t xml:space="preserve">　</w:t>
      </w:r>
      <w:r w:rsidR="00F4053F">
        <w:rPr>
          <w:rFonts w:hint="eastAsia"/>
        </w:rPr>
        <w:t>A</w:t>
      </w:r>
      <w:r w:rsidR="00F4053F">
        <w:t>lphaPose</w:t>
      </w:r>
      <w:r w:rsidR="00F4053F">
        <w:rPr>
          <w:rFonts w:hint="eastAsia"/>
        </w:rPr>
        <w:t>では、映像に映る人物にIDを振り分けて追跡することができる。しかし、映像を独立に処理するため、</w:t>
      </w:r>
      <w:r w:rsidR="00B757C8">
        <w:rPr>
          <w:rFonts w:hint="eastAsia"/>
        </w:rPr>
        <w:t>同じ選手に対して</w:t>
      </w:r>
      <w:r w:rsidR="001F2252">
        <w:rPr>
          <w:rFonts w:hint="eastAsia"/>
        </w:rPr>
        <w:t>カメラ</w:t>
      </w:r>
      <w:r w:rsidR="009C13FE">
        <w:rPr>
          <w:rFonts w:hint="eastAsia"/>
        </w:rPr>
        <w:t>ごとに異なるIDを振り分けてしまう。</w:t>
      </w:r>
      <w:r w:rsidR="00E83F70">
        <w:rPr>
          <w:rFonts w:hint="eastAsia"/>
        </w:rPr>
        <w:t>図4</w:t>
      </w:r>
      <w:r w:rsidR="00E83F70">
        <w:t>.1</w:t>
      </w:r>
      <w:r w:rsidR="00E83F70">
        <w:rPr>
          <w:rFonts w:hint="eastAsia"/>
        </w:rPr>
        <w:t>、図4</w:t>
      </w:r>
      <w:r w:rsidR="00E83F70">
        <w:t>.2</w:t>
      </w:r>
      <w:r w:rsidR="00E83F70">
        <w:rPr>
          <w:rFonts w:hint="eastAsia"/>
        </w:rPr>
        <w:t>にその様子を示す。</w:t>
      </w:r>
    </w:p>
    <w:p w14:paraId="17279ABA" w14:textId="409ABCB9" w:rsidR="005F0EC8" w:rsidRDefault="000A5E1B" w:rsidP="006B2F21">
      <w:pPr>
        <w:spacing w:line="360" w:lineRule="auto"/>
        <w:ind w:firstLineChars="100" w:firstLine="210"/>
        <w:rPr>
          <w:ins w:id="407" w:author="Sano Yuma" w:date="2023-02-13T20:18:00Z"/>
        </w:rPr>
      </w:pPr>
      <w:r>
        <w:rPr>
          <w:rFonts w:hint="eastAsia"/>
        </w:rPr>
        <w:t>この後、</w:t>
      </w:r>
      <w:r w:rsidR="00F36E6D">
        <w:rPr>
          <w:rFonts w:hint="eastAsia"/>
        </w:rPr>
        <w:t>第5章</w:t>
      </w:r>
      <w:r w:rsidR="00AF422B">
        <w:rPr>
          <w:rFonts w:hint="eastAsia"/>
        </w:rPr>
        <w:t>における「選手の3次元位置</w:t>
      </w:r>
      <w:r w:rsidR="009700E8">
        <w:rPr>
          <w:rFonts w:hint="eastAsia"/>
        </w:rPr>
        <w:t>の</w:t>
      </w:r>
      <w:r w:rsidR="00AF422B">
        <w:rPr>
          <w:rFonts w:hint="eastAsia"/>
        </w:rPr>
        <w:t>推定」の際に、</w:t>
      </w:r>
      <w:r w:rsidR="00AB09A7">
        <w:rPr>
          <w:rFonts w:hint="eastAsia"/>
        </w:rPr>
        <w:t>映像間の選手の対応が必要になる</w:t>
      </w:r>
      <w:r>
        <w:rPr>
          <w:rFonts w:hint="eastAsia"/>
        </w:rPr>
        <w:t>。</w:t>
      </w:r>
      <w:r w:rsidR="00997C57">
        <w:rPr>
          <w:rFonts w:hint="eastAsia"/>
        </w:rPr>
        <w:t>処理された</w:t>
      </w:r>
      <w:r w:rsidR="007D476B">
        <w:rPr>
          <w:rFonts w:hint="eastAsia"/>
        </w:rPr>
        <w:t>映像</w:t>
      </w:r>
      <w:r w:rsidR="00706205">
        <w:rPr>
          <w:rFonts w:hint="eastAsia"/>
        </w:rPr>
        <w:t>を見比べ、</w:t>
      </w:r>
      <w:r w:rsidR="00997C57">
        <w:rPr>
          <w:rFonts w:hint="eastAsia"/>
        </w:rPr>
        <w:t>検出人数が多</w:t>
      </w:r>
      <w:r w:rsidR="00150A01">
        <w:rPr>
          <w:rFonts w:hint="eastAsia"/>
        </w:rPr>
        <w:t>い</w:t>
      </w:r>
      <w:r w:rsidR="00997C57">
        <w:rPr>
          <w:rFonts w:hint="eastAsia"/>
        </w:rPr>
        <w:t>ある</w:t>
      </w:r>
      <w:r w:rsidR="007D476B">
        <w:rPr>
          <w:rFonts w:hint="eastAsia"/>
        </w:rPr>
        <w:t>フレームにおいて、目視によって、同じ選手を対応付ける。これを「手動による対応付け」と呼ぶ。</w:t>
      </w:r>
    </w:p>
    <w:p w14:paraId="0B46D323" w14:textId="77777777" w:rsidR="00F83E17" w:rsidRDefault="00F83E17">
      <w:pPr>
        <w:spacing w:line="360" w:lineRule="auto"/>
        <w:ind w:firstLineChars="100" w:firstLine="210"/>
        <w:pPrChange w:id="408" w:author="Sano Yuma" w:date="2023-02-13T20:05:00Z">
          <w:pPr>
            <w:ind w:firstLineChars="100" w:firstLine="210"/>
          </w:pPr>
        </w:pPrChange>
      </w:pPr>
    </w:p>
    <w:p w14:paraId="601FD173" w14:textId="74935204" w:rsidR="005F0EC8" w:rsidRPr="001E5313" w:rsidRDefault="005F0EC8" w:rsidP="005F0EC8">
      <w:pPr>
        <w:pStyle w:val="2"/>
        <w:rPr>
          <w:rFonts w:asciiTheme="minorHAnsi" w:eastAsiaTheme="minorHAnsi" w:hAnsiTheme="minorHAnsi"/>
          <w:sz w:val="24"/>
          <w:szCs w:val="28"/>
        </w:rPr>
      </w:pPr>
      <w:bookmarkStart w:id="409" w:name="_Toc126831145"/>
      <w:r>
        <w:rPr>
          <w:rFonts w:asciiTheme="minorHAnsi" w:eastAsiaTheme="minorHAnsi" w:hAnsiTheme="minorHAnsi"/>
          <w:sz w:val="24"/>
          <w:szCs w:val="28"/>
        </w:rPr>
        <w:t>4</w:t>
      </w:r>
      <w:r w:rsidRPr="001E5313">
        <w:rPr>
          <w:rFonts w:asciiTheme="minorHAnsi" w:eastAsiaTheme="minorHAnsi" w:hAnsiTheme="minorHAnsi"/>
          <w:sz w:val="24"/>
          <w:szCs w:val="28"/>
        </w:rPr>
        <w:t>.</w:t>
      </w:r>
      <w:r>
        <w:rPr>
          <w:rFonts w:asciiTheme="minorHAnsi" w:eastAsiaTheme="minorHAnsi" w:hAnsiTheme="minorHAnsi"/>
          <w:sz w:val="24"/>
          <w:szCs w:val="28"/>
        </w:rPr>
        <w:t>2</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自動による対応付け</w:t>
      </w:r>
      <w:bookmarkEnd w:id="409"/>
    </w:p>
    <w:p w14:paraId="5906D4E5" w14:textId="3F643BC8" w:rsidR="00716670" w:rsidRDefault="005F0EC8">
      <w:pPr>
        <w:spacing w:line="360" w:lineRule="auto"/>
        <w:ind w:firstLineChars="100" w:firstLine="210"/>
        <w:pPrChange w:id="410" w:author="Sano Yuma" w:date="2023-02-13T20:05:00Z">
          <w:pPr>
            <w:ind w:firstLineChars="100" w:firstLine="210"/>
          </w:pPr>
        </w:pPrChange>
      </w:pPr>
      <w:r>
        <w:rPr>
          <w:rFonts w:hint="eastAsia"/>
        </w:rPr>
        <w:t>「手動による対応付け」</w:t>
      </w:r>
      <w:r w:rsidR="000005ED">
        <w:rPr>
          <w:rFonts w:hint="eastAsia"/>
        </w:rPr>
        <w:t>とは異なる方法で、映像間の選手の対応付けを</w:t>
      </w:r>
      <w:r w:rsidR="00AA68B0">
        <w:rPr>
          <w:rFonts w:hint="eastAsia"/>
        </w:rPr>
        <w:t>行うことを考える。</w:t>
      </w:r>
    </w:p>
    <w:p w14:paraId="47237306" w14:textId="77777777" w:rsidR="00FF5854" w:rsidRDefault="0027455D">
      <w:pPr>
        <w:spacing w:line="360" w:lineRule="auto"/>
        <w:ind w:firstLineChars="100" w:firstLine="210"/>
        <w:pPrChange w:id="411" w:author="Sano Yuma" w:date="2023-02-13T20:05:00Z">
          <w:pPr>
            <w:ind w:firstLineChars="100" w:firstLine="210"/>
          </w:pPr>
        </w:pPrChange>
      </w:pPr>
      <w:r>
        <w:rPr>
          <w:rFonts w:hint="eastAsia"/>
        </w:rPr>
        <w:t>方法として、</w:t>
      </w:r>
      <w:r w:rsidR="005673E0">
        <w:rPr>
          <w:rFonts w:hint="eastAsia"/>
        </w:rPr>
        <w:t>選手</w:t>
      </w:r>
      <w:r w:rsidR="00205531">
        <w:rPr>
          <w:rFonts w:hint="eastAsia"/>
        </w:rPr>
        <w:t>の腰</w:t>
      </w:r>
      <w:r w:rsidR="005673E0">
        <w:rPr>
          <w:rFonts w:hint="eastAsia"/>
        </w:rPr>
        <w:t>を通る直線を各</w:t>
      </w:r>
      <w:r w:rsidR="00205531">
        <w:rPr>
          <w:rFonts w:hint="eastAsia"/>
        </w:rPr>
        <w:t>カメラ</w:t>
      </w:r>
      <w:r w:rsidR="005673E0">
        <w:rPr>
          <w:rFonts w:hint="eastAsia"/>
        </w:rPr>
        <w:t>で考えた際、</w:t>
      </w:r>
      <w:r w:rsidR="00205531">
        <w:rPr>
          <w:rFonts w:hint="eastAsia"/>
        </w:rPr>
        <w:t>カメラごとに</w:t>
      </w:r>
      <w:r w:rsidR="005673E0">
        <w:rPr>
          <w:rFonts w:hint="eastAsia"/>
        </w:rPr>
        <w:t>選べる直線の</w:t>
      </w:r>
      <w:r w:rsidR="00205531">
        <w:rPr>
          <w:rFonts w:hint="eastAsia"/>
        </w:rPr>
        <w:t>組み合わせの中から</w:t>
      </w:r>
      <w:r w:rsidR="005673E0">
        <w:rPr>
          <w:rFonts w:hint="eastAsia"/>
        </w:rPr>
        <w:t>距離が近い</w:t>
      </w:r>
      <w:r w:rsidR="0083050A">
        <w:rPr>
          <w:rFonts w:hint="eastAsia"/>
        </w:rPr>
        <w:t>組</w:t>
      </w:r>
      <w:r w:rsidR="005673E0">
        <w:rPr>
          <w:rFonts w:hint="eastAsia"/>
        </w:rPr>
        <w:t>を</w:t>
      </w:r>
      <w:r w:rsidR="00205531">
        <w:rPr>
          <w:rFonts w:hint="eastAsia"/>
        </w:rPr>
        <w:t>順に</w:t>
      </w:r>
      <w:r w:rsidR="005673E0">
        <w:rPr>
          <w:rFonts w:hint="eastAsia"/>
        </w:rPr>
        <w:t>対応</w:t>
      </w:r>
      <w:r w:rsidR="00205531">
        <w:rPr>
          <w:rFonts w:hint="eastAsia"/>
        </w:rPr>
        <w:t>付ける</w:t>
      </w:r>
      <w:r w:rsidR="005673E0">
        <w:rPr>
          <w:rFonts w:hint="eastAsia"/>
        </w:rPr>
        <w:t>。</w:t>
      </w:r>
      <w:r w:rsidR="00A93F58">
        <w:rPr>
          <w:rFonts w:hint="eastAsia"/>
        </w:rPr>
        <w:t>対応付けは、どちらかの映像で対応付けら</w:t>
      </w:r>
      <w:r w:rsidR="00A93F58">
        <w:rPr>
          <w:rFonts w:hint="eastAsia"/>
        </w:rPr>
        <w:lastRenderedPageBreak/>
        <w:t>れる選手がいなくなるまで続ける。</w:t>
      </w:r>
      <w:r w:rsidR="00FF5854">
        <w:rPr>
          <w:rFonts w:hint="eastAsia"/>
        </w:rPr>
        <w:t>これを「自動による選手の対応付け」と呼ぶ。</w:t>
      </w:r>
    </w:p>
    <w:p w14:paraId="44B947F7" w14:textId="6CD87593" w:rsidR="005A66A3" w:rsidRDefault="0094780A">
      <w:pPr>
        <w:spacing w:line="360" w:lineRule="auto"/>
        <w:ind w:firstLineChars="100" w:firstLine="210"/>
        <w:pPrChange w:id="412" w:author="Sano Yuma" w:date="2023-02-13T20:05:00Z">
          <w:pPr>
            <w:ind w:firstLineChars="100" w:firstLine="210"/>
          </w:pPr>
        </w:pPrChange>
      </w:pPr>
      <w:r>
        <w:rPr>
          <w:rFonts w:hint="eastAsia"/>
        </w:rPr>
        <w:t>既に対応</w:t>
      </w:r>
      <w:r w:rsidR="0040077D">
        <w:rPr>
          <w:rFonts w:hint="eastAsia"/>
        </w:rPr>
        <w:t>を付けた</w:t>
      </w:r>
      <w:r>
        <w:rPr>
          <w:rFonts w:hint="eastAsia"/>
        </w:rPr>
        <w:t>選手に対して</w:t>
      </w:r>
      <w:r w:rsidR="0040077D">
        <w:rPr>
          <w:rFonts w:hint="eastAsia"/>
        </w:rPr>
        <w:t>は、後から距離の近い組として現れた場合においても、その組を対応付けないことにより、選手の対応の重複を防ぐ。</w:t>
      </w:r>
    </w:p>
    <w:p w14:paraId="3E788809" w14:textId="2A908881" w:rsidR="0040077D" w:rsidRDefault="0040077D">
      <w:pPr>
        <w:spacing w:line="360" w:lineRule="auto"/>
        <w:ind w:firstLineChars="100" w:firstLine="210"/>
        <w:pPrChange w:id="413" w:author="Sano Yuma" w:date="2023-02-13T20:05:00Z">
          <w:pPr>
            <w:ind w:firstLineChars="100" w:firstLine="210"/>
          </w:pPr>
        </w:pPrChange>
      </w:pPr>
      <w:r>
        <w:rPr>
          <w:rFonts w:hint="eastAsia"/>
        </w:rPr>
        <w:t>また、</w:t>
      </w:r>
      <w:r w:rsidR="004222E5">
        <w:rPr>
          <w:rFonts w:hint="eastAsia"/>
        </w:rPr>
        <w:t>直線同士が実際の選手位置とは異なる位置で最も近くなるケースも考えられるため、</w:t>
      </w:r>
      <w:r w:rsidR="002443AB">
        <w:rPr>
          <w:rFonts w:hint="eastAsia"/>
        </w:rPr>
        <w:t>高さ方向に</w:t>
      </w:r>
      <w:r w:rsidR="007408DF">
        <w:rPr>
          <w:rFonts w:hint="eastAsia"/>
        </w:rPr>
        <w:t>、選手が到達しないであろう領域を除くことで</w:t>
      </w:r>
      <w:r w:rsidR="002443AB">
        <w:rPr>
          <w:rFonts w:hint="eastAsia"/>
        </w:rPr>
        <w:t>制限をかけている。</w:t>
      </w:r>
    </w:p>
    <w:p w14:paraId="60DBE46A" w14:textId="739ED169" w:rsidR="006C3244" w:rsidRDefault="00205531" w:rsidP="006B2F21">
      <w:pPr>
        <w:spacing w:line="360" w:lineRule="auto"/>
        <w:ind w:firstLineChars="100" w:firstLine="210"/>
        <w:rPr>
          <w:ins w:id="414" w:author="Sano Yuma" w:date="2023-02-13T20:05:00Z"/>
        </w:rPr>
      </w:pPr>
      <w:r>
        <w:rPr>
          <w:rFonts w:hint="eastAsia"/>
        </w:rPr>
        <w:t>選手の腰を通る直線</w:t>
      </w:r>
      <w:r w:rsidR="00FF5854">
        <w:rPr>
          <w:rFonts w:hint="eastAsia"/>
        </w:rPr>
        <w:t>の</w:t>
      </w:r>
      <w:r>
        <w:rPr>
          <w:rFonts w:hint="eastAsia"/>
        </w:rPr>
        <w:t>定義方法と直線の距離</w:t>
      </w:r>
      <w:r w:rsidR="00FF5854">
        <w:rPr>
          <w:rFonts w:hint="eastAsia"/>
        </w:rPr>
        <w:t>の</w:t>
      </w:r>
      <w:r>
        <w:rPr>
          <w:rFonts w:hint="eastAsia"/>
        </w:rPr>
        <w:t>計算方法</w:t>
      </w:r>
      <w:r w:rsidR="00FF5854">
        <w:rPr>
          <w:rFonts w:hint="eastAsia"/>
        </w:rPr>
        <w:t>は</w:t>
      </w:r>
      <w:r w:rsidR="007408DF">
        <w:rPr>
          <w:rFonts w:hint="eastAsia"/>
        </w:rPr>
        <w:t>、</w:t>
      </w:r>
      <w:r>
        <w:rPr>
          <w:rFonts w:hint="eastAsia"/>
        </w:rPr>
        <w:t>第5章で詳しく述べ</w:t>
      </w:r>
      <w:r w:rsidR="007408DF">
        <w:rPr>
          <w:rFonts w:hint="eastAsia"/>
        </w:rPr>
        <w:t>る</w:t>
      </w:r>
      <w:r>
        <w:rPr>
          <w:rFonts w:hint="eastAsia"/>
        </w:rPr>
        <w:t>。</w:t>
      </w:r>
    </w:p>
    <w:p w14:paraId="76FD6F2C" w14:textId="17046F0B" w:rsidR="00205531" w:rsidRDefault="006C3244">
      <w:pPr>
        <w:widowControl/>
        <w:jc w:val="left"/>
        <w:pPrChange w:id="415" w:author="Sano Yuma" w:date="2023-02-13T20:05:00Z">
          <w:pPr>
            <w:ind w:firstLineChars="100" w:firstLine="210"/>
          </w:pPr>
        </w:pPrChange>
      </w:pPr>
      <w:ins w:id="416" w:author="Sano Yuma" w:date="2023-02-13T20:05:00Z">
        <w:r>
          <w:br w:type="page"/>
        </w:r>
      </w:ins>
    </w:p>
    <w:p w14:paraId="098240BE" w14:textId="77777777" w:rsidR="00683683" w:rsidRDefault="00683683" w:rsidP="009700E8">
      <w:pPr>
        <w:pStyle w:val="1"/>
        <w:rPr>
          <w:rFonts w:asciiTheme="minorHAnsi" w:eastAsiaTheme="minorHAnsi" w:hAnsiTheme="minorHAnsi"/>
          <w:sz w:val="32"/>
          <w:szCs w:val="36"/>
        </w:rPr>
        <w:sectPr w:rsidR="00683683" w:rsidSect="000E4B45">
          <w:headerReference w:type="default" r:id="rId33"/>
          <w:type w:val="continuous"/>
          <w:pgSz w:w="11906" w:h="16838"/>
          <w:pgMar w:top="1985" w:right="1701" w:bottom="1701" w:left="1701" w:header="851" w:footer="992" w:gutter="0"/>
          <w:cols w:space="425"/>
          <w:docGrid w:type="lines" w:linePitch="360"/>
        </w:sectPr>
      </w:pPr>
      <w:bookmarkStart w:id="417" w:name="_Toc126831146"/>
    </w:p>
    <w:p w14:paraId="2C3D6357" w14:textId="7C823376" w:rsidR="009700E8" w:rsidRPr="001E5313" w:rsidRDefault="009700E8" w:rsidP="009700E8">
      <w:pPr>
        <w:pStyle w:val="1"/>
        <w:rPr>
          <w:rFonts w:asciiTheme="minorHAnsi" w:eastAsiaTheme="minorHAnsi" w:hAnsiTheme="minorHAnsi"/>
          <w:sz w:val="32"/>
          <w:szCs w:val="36"/>
        </w:rPr>
      </w:pPr>
      <w:r w:rsidRPr="001E5313">
        <w:rPr>
          <w:rFonts w:asciiTheme="minorHAnsi" w:eastAsiaTheme="minorHAnsi" w:hAnsiTheme="minorHAnsi" w:hint="eastAsia"/>
          <w:sz w:val="32"/>
          <w:szCs w:val="36"/>
        </w:rPr>
        <w:lastRenderedPageBreak/>
        <w:t>第</w:t>
      </w:r>
      <w:r>
        <w:rPr>
          <w:rFonts w:asciiTheme="minorHAnsi" w:eastAsiaTheme="minorHAnsi" w:hAnsiTheme="minorHAnsi"/>
          <w:sz w:val="32"/>
          <w:szCs w:val="36"/>
        </w:rPr>
        <w:t>5</w:t>
      </w:r>
      <w:r w:rsidRPr="001E5313">
        <w:rPr>
          <w:rFonts w:asciiTheme="minorHAnsi" w:eastAsiaTheme="minorHAnsi" w:hAnsiTheme="minorHAnsi" w:hint="eastAsia"/>
          <w:sz w:val="32"/>
          <w:szCs w:val="36"/>
        </w:rPr>
        <w:t>章</w:t>
      </w:r>
      <w:bookmarkEnd w:id="417"/>
    </w:p>
    <w:p w14:paraId="7308372A" w14:textId="731FBF33" w:rsidR="00445979" w:rsidRDefault="00965CF4" w:rsidP="00965CF4">
      <w:pPr>
        <w:rPr>
          <w:sz w:val="40"/>
          <w:szCs w:val="44"/>
        </w:rPr>
      </w:pPr>
      <w:r>
        <w:rPr>
          <w:rFonts w:hint="eastAsia"/>
          <w:sz w:val="40"/>
          <w:szCs w:val="44"/>
        </w:rPr>
        <w:t>選手の3次元位置の推定</w:t>
      </w:r>
    </w:p>
    <w:p w14:paraId="23F70B41" w14:textId="57777CAD" w:rsidR="00054562" w:rsidRDefault="00054562" w:rsidP="00965CF4">
      <w:pPr>
        <w:rPr>
          <w:sz w:val="40"/>
          <w:szCs w:val="44"/>
        </w:rPr>
      </w:pPr>
    </w:p>
    <w:p w14:paraId="1DF6DE4E" w14:textId="7C792008" w:rsidR="00054562" w:rsidRDefault="006D3020" w:rsidP="006D3020">
      <w:pPr>
        <w:pStyle w:val="2"/>
        <w:rPr>
          <w:rFonts w:asciiTheme="minorHAnsi" w:eastAsiaTheme="minorHAnsi" w:hAnsiTheme="minorHAnsi"/>
          <w:sz w:val="24"/>
          <w:szCs w:val="28"/>
        </w:rPr>
      </w:pPr>
      <w:bookmarkStart w:id="418" w:name="_Toc126831147"/>
      <w:r>
        <w:rPr>
          <w:rFonts w:asciiTheme="minorHAnsi" w:eastAsiaTheme="minorHAnsi" w:hAnsiTheme="minorHAnsi"/>
          <w:sz w:val="24"/>
          <w:szCs w:val="28"/>
        </w:rPr>
        <w:t>5.1</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理論</w:t>
      </w:r>
      <w:bookmarkEnd w:id="418"/>
    </w:p>
    <w:p w14:paraId="4DCEE04C" w14:textId="68A50309" w:rsidR="006D3020" w:rsidRDefault="006D3020">
      <w:pPr>
        <w:spacing w:line="360" w:lineRule="auto"/>
        <w:pPrChange w:id="419" w:author="Sano Yuma" w:date="2023-02-13T20:06:00Z">
          <w:pPr/>
        </w:pPrChange>
      </w:pPr>
      <w:r>
        <w:rPr>
          <w:rFonts w:hint="eastAsia"/>
        </w:rPr>
        <w:t xml:space="preserve">　まず、選手の</w:t>
      </w:r>
      <w:r>
        <w:t>3</w:t>
      </w:r>
      <w:r>
        <w:rPr>
          <w:rFonts w:hint="eastAsia"/>
        </w:rPr>
        <w:t>次元位置推定の理論について説明する。</w:t>
      </w:r>
      <w:r w:rsidR="002F0EFB">
        <w:rPr>
          <w:rFonts w:hint="eastAsia"/>
        </w:rPr>
        <w:t>ある選手の3次元位置を求める</w:t>
      </w:r>
      <w:r w:rsidR="009A108A">
        <w:rPr>
          <w:rFonts w:hint="eastAsia"/>
        </w:rPr>
        <w:t>には</w:t>
      </w:r>
      <w:r w:rsidR="002F0EFB">
        <w:rPr>
          <w:rFonts w:hint="eastAsia"/>
        </w:rPr>
        <w:t>、</w:t>
      </w:r>
      <w:ins w:id="420" w:author="茂浩" w:date="2023-02-11T23:31:00Z">
        <w:r w:rsidR="008A376C">
          <w:rPr>
            <w:rFonts w:hint="eastAsia"/>
          </w:rPr>
          <w:t>カメラから</w:t>
        </w:r>
      </w:ins>
      <w:r w:rsidR="002F0EFB">
        <w:rPr>
          <w:rFonts w:hint="eastAsia"/>
        </w:rPr>
        <w:t>その選手の腰を通る直線を複数本考え、それらの直線の最近点</w:t>
      </w:r>
      <w:r w:rsidR="009A108A">
        <w:rPr>
          <w:rFonts w:hint="eastAsia"/>
        </w:rPr>
        <w:t>を選手位置とみなして求める。</w:t>
      </w:r>
      <w:r w:rsidR="00951780">
        <w:rPr>
          <w:rFonts w:hint="eastAsia"/>
        </w:rPr>
        <w:t>理論のイメージを図5</w:t>
      </w:r>
      <w:r w:rsidR="00951780">
        <w:t>.1</w:t>
      </w:r>
      <w:r w:rsidR="00951780">
        <w:rPr>
          <w:rFonts w:hint="eastAsia"/>
        </w:rPr>
        <w:t>として示す。</w:t>
      </w:r>
    </w:p>
    <w:p w14:paraId="631AC5F2" w14:textId="77777777" w:rsidR="009159C9" w:rsidRDefault="009159C9" w:rsidP="009159C9">
      <w:pPr>
        <w:keepNext/>
        <w:jc w:val="center"/>
      </w:pPr>
      <w:r>
        <w:rPr>
          <w:noProof/>
        </w:rPr>
        <w:drawing>
          <wp:inline distT="0" distB="0" distL="0" distR="0" wp14:anchorId="5329910F" wp14:editId="41B27FFE">
            <wp:extent cx="3289238" cy="1620982"/>
            <wp:effectExtent l="0" t="0" r="6985" b="0"/>
            <wp:docPr id="31" name="図 31" descr="Excel&#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1" descr="Excel&#10;&#10;中程度の精度で自動的に生成された説明"/>
                    <pic:cNvPicPr/>
                  </pic:nvPicPr>
                  <pic:blipFill rotWithShape="1">
                    <a:blip r:embed="rId34"/>
                    <a:srcRect l="18786" t="34069" r="38264" b="26996"/>
                    <a:stretch/>
                  </pic:blipFill>
                  <pic:spPr bwMode="auto">
                    <a:xfrm>
                      <a:off x="0" y="0"/>
                      <a:ext cx="3367068" cy="1659338"/>
                    </a:xfrm>
                    <a:prstGeom prst="rect">
                      <a:avLst/>
                    </a:prstGeom>
                    <a:ln>
                      <a:noFill/>
                    </a:ln>
                    <a:extLst>
                      <a:ext uri="{53640926-AAD7-44D8-BBD7-CCE9431645EC}">
                        <a14:shadowObscured xmlns:a14="http://schemas.microsoft.com/office/drawing/2010/main"/>
                      </a:ext>
                    </a:extLst>
                  </pic:spPr>
                </pic:pic>
              </a:graphicData>
            </a:graphic>
          </wp:inline>
        </w:drawing>
      </w:r>
    </w:p>
    <w:p w14:paraId="6CB959C4" w14:textId="4E498CFC" w:rsidR="009159C9" w:rsidRDefault="009159C9" w:rsidP="009159C9">
      <w:pPr>
        <w:pStyle w:val="a6"/>
        <w:jc w:val="center"/>
        <w:rPr>
          <w:b w:val="0"/>
          <w:bCs w:val="0"/>
        </w:rPr>
      </w:pPr>
      <w:r w:rsidRPr="009159C9">
        <w:rPr>
          <w:rFonts w:hint="eastAsia"/>
          <w:b w:val="0"/>
          <w:bCs w:val="0"/>
        </w:rPr>
        <w:t>図5</w:t>
      </w:r>
      <w:r w:rsidRPr="009159C9">
        <w:rPr>
          <w:b w:val="0"/>
          <w:bCs w:val="0"/>
        </w:rPr>
        <w:t>.1</w:t>
      </w:r>
      <w:r w:rsidRPr="009159C9">
        <w:rPr>
          <w:rFonts w:hint="eastAsia"/>
          <w:b w:val="0"/>
          <w:bCs w:val="0"/>
        </w:rPr>
        <w:t xml:space="preserve">　選手の3次元位置推定理論のイメージ</w:t>
      </w:r>
    </w:p>
    <w:p w14:paraId="76B28D77" w14:textId="77777777" w:rsidR="009159C9" w:rsidRPr="009159C9" w:rsidRDefault="009159C9" w:rsidP="009159C9"/>
    <w:p w14:paraId="4A63CC23" w14:textId="14ECFA5A" w:rsidR="00907E70" w:rsidRDefault="00907E70" w:rsidP="00907E70">
      <w:pPr>
        <w:pStyle w:val="2"/>
        <w:rPr>
          <w:rFonts w:asciiTheme="minorHAnsi" w:eastAsiaTheme="minorHAnsi" w:hAnsiTheme="minorHAnsi"/>
          <w:sz w:val="24"/>
          <w:szCs w:val="28"/>
        </w:rPr>
      </w:pPr>
      <w:bookmarkStart w:id="421" w:name="_Toc126831148"/>
      <w:r>
        <w:rPr>
          <w:rFonts w:asciiTheme="minorHAnsi" w:eastAsiaTheme="minorHAnsi" w:hAnsiTheme="minorHAnsi"/>
          <w:sz w:val="24"/>
          <w:szCs w:val="28"/>
        </w:rPr>
        <w:t>5.2</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カメラ座標系</w:t>
      </w:r>
      <w:r w:rsidR="00E4095B">
        <w:rPr>
          <w:rFonts w:asciiTheme="minorHAnsi" w:eastAsiaTheme="minorHAnsi" w:hAnsiTheme="minorHAnsi" w:hint="eastAsia"/>
          <w:sz w:val="24"/>
          <w:szCs w:val="28"/>
        </w:rPr>
        <w:t>における直線定義</w:t>
      </w:r>
      <w:bookmarkEnd w:id="421"/>
    </w:p>
    <w:p w14:paraId="59312182" w14:textId="68556A12" w:rsidR="00E84BCB" w:rsidRDefault="005C5D25">
      <w:pPr>
        <w:spacing w:line="360" w:lineRule="auto"/>
        <w:pPrChange w:id="422" w:author="Sano Yuma" w:date="2023-02-13T20:06:00Z">
          <w:pPr/>
        </w:pPrChange>
      </w:pPr>
      <w:r>
        <w:rPr>
          <w:rFonts w:hint="eastAsia"/>
        </w:rPr>
        <w:t xml:space="preserve">　5</w:t>
      </w:r>
      <w:r>
        <w:t>.1</w:t>
      </w:r>
      <w:r>
        <w:rPr>
          <w:rFonts w:hint="eastAsia"/>
        </w:rPr>
        <w:t>節で説明した理論の通り、</w:t>
      </w:r>
      <w:r w:rsidR="006915A3">
        <w:rPr>
          <w:rFonts w:hint="eastAsia"/>
        </w:rPr>
        <w:t>選手の腰を通る直線を定義する必要がある</w:t>
      </w:r>
      <w:r w:rsidR="005D7C6A">
        <w:rPr>
          <w:rFonts w:hint="eastAsia"/>
        </w:rPr>
        <w:t>。</w:t>
      </w:r>
      <w:r w:rsidR="00E84BCB">
        <w:rPr>
          <w:rFonts w:hint="eastAsia"/>
        </w:rPr>
        <w:t>まず、</w:t>
      </w:r>
      <w:r w:rsidR="00E84BCB">
        <w:t>2.2</w:t>
      </w:r>
      <w:r w:rsidR="00E84BCB">
        <w:rPr>
          <w:rFonts w:hint="eastAsia"/>
        </w:rPr>
        <w:t>節で得られるカメラの焦点距離と、</w:t>
      </w:r>
      <w:r w:rsidR="00E84BCB">
        <w:t>3.2</w:t>
      </w:r>
      <w:r w:rsidR="00E84BCB">
        <w:rPr>
          <w:rFonts w:hint="eastAsia"/>
        </w:rPr>
        <w:t>節で得られる選手の腰の画像座標を組み合わせることで、カメラから選手の腰に向かうベクトルをカメラ座標系で定義することができる。</w:t>
      </w:r>
    </w:p>
    <w:p w14:paraId="73558EC9" w14:textId="26070F0D" w:rsidR="007A718E" w:rsidRDefault="00E84BCB">
      <w:pPr>
        <w:spacing w:line="360" w:lineRule="auto"/>
        <w:pPrChange w:id="423" w:author="Sano Yuma" w:date="2023-02-13T20:06:00Z">
          <w:pPr/>
        </w:pPrChange>
      </w:pPr>
      <w:r>
        <w:rPr>
          <w:rFonts w:hint="eastAsia"/>
        </w:rPr>
        <w:t xml:space="preserve">　カメラ座標系とは、</w:t>
      </w:r>
      <w:r w:rsidR="00A35B93">
        <w:rPr>
          <w:rFonts w:hint="eastAsia"/>
        </w:rPr>
        <w:t>実</w:t>
      </w:r>
      <w:r w:rsidR="00A35B93" w:rsidRPr="00A35B93">
        <w:rPr>
          <w:rFonts w:hint="eastAsia"/>
        </w:rPr>
        <w:t>空間に存在するカメラの位置を原点として、注視する方向に</w:t>
      </w:r>
      <w:r w:rsidR="00A35B93" w:rsidRPr="00A35B93">
        <w:t>z軸、z軸に垂直な面における右方向をx軸、下方向をy軸とした座標系</w:t>
      </w:r>
      <w:r w:rsidR="00A35B93">
        <w:rPr>
          <w:rFonts w:hint="eastAsia"/>
        </w:rPr>
        <w:t>である。カメラ座標系のイメージを図5</w:t>
      </w:r>
      <w:r w:rsidR="00A35B93">
        <w:t>.2</w:t>
      </w:r>
      <w:r w:rsidR="00A35B93">
        <w:rPr>
          <w:rFonts w:hint="eastAsia"/>
        </w:rPr>
        <w:t>に示す。</w:t>
      </w:r>
    </w:p>
    <w:p w14:paraId="1388AE83" w14:textId="77777777" w:rsidR="00762DF6" w:rsidRDefault="007A718E">
      <w:pPr>
        <w:spacing w:line="360" w:lineRule="auto"/>
        <w:pPrChange w:id="424" w:author="Sano Yuma" w:date="2023-02-13T20:06:00Z">
          <w:pPr/>
        </w:pPrChange>
      </w:pPr>
      <w:r>
        <w:rPr>
          <w:rFonts w:hint="eastAsia"/>
        </w:rPr>
        <w:t xml:space="preserve">　カメラから選手の腰に向かうベクトルに対して、媒介変数をかけることによって選手を通る直線をカメラ座標系で定義できる。</w:t>
      </w:r>
    </w:p>
    <w:p w14:paraId="67225BE8" w14:textId="77777777" w:rsidR="00762DF6" w:rsidRDefault="00762DF6" w:rsidP="00762DF6">
      <w:pPr>
        <w:keepNext/>
        <w:jc w:val="center"/>
      </w:pPr>
      <w:r>
        <w:rPr>
          <w:noProof/>
        </w:rPr>
        <w:lastRenderedPageBreak/>
        <w:drawing>
          <wp:inline distT="0" distB="0" distL="0" distR="0" wp14:anchorId="0F4E8752" wp14:editId="5DECADE2">
            <wp:extent cx="2422567" cy="1861767"/>
            <wp:effectExtent l="0" t="0" r="0" b="5715"/>
            <wp:docPr id="32" name="図 32" descr="ダイアグラム&#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図 32" descr="ダイアグラム&#10;&#10;中程度の精度で自動的に生成された説明"/>
                    <pic:cNvPicPr/>
                  </pic:nvPicPr>
                  <pic:blipFill rotWithShape="1">
                    <a:blip r:embed="rId35"/>
                    <a:srcRect l="27379" t="24454" r="35891" b="23622"/>
                    <a:stretch/>
                  </pic:blipFill>
                  <pic:spPr bwMode="auto">
                    <a:xfrm>
                      <a:off x="0" y="0"/>
                      <a:ext cx="2507364" cy="1926934"/>
                    </a:xfrm>
                    <a:prstGeom prst="rect">
                      <a:avLst/>
                    </a:prstGeom>
                    <a:ln>
                      <a:noFill/>
                    </a:ln>
                    <a:extLst>
                      <a:ext uri="{53640926-AAD7-44D8-BBD7-CCE9431645EC}">
                        <a14:shadowObscured xmlns:a14="http://schemas.microsoft.com/office/drawing/2010/main"/>
                      </a:ext>
                    </a:extLst>
                  </pic:spPr>
                </pic:pic>
              </a:graphicData>
            </a:graphic>
          </wp:inline>
        </w:drawing>
      </w:r>
    </w:p>
    <w:p w14:paraId="77D93FA2" w14:textId="1FCE637E" w:rsidR="007A718E" w:rsidRDefault="00762DF6" w:rsidP="00762DF6">
      <w:pPr>
        <w:pStyle w:val="a6"/>
        <w:jc w:val="center"/>
        <w:rPr>
          <w:b w:val="0"/>
          <w:bCs w:val="0"/>
        </w:rPr>
      </w:pPr>
      <w:r w:rsidRPr="00762DF6">
        <w:rPr>
          <w:rFonts w:hint="eastAsia"/>
          <w:b w:val="0"/>
          <w:bCs w:val="0"/>
        </w:rPr>
        <w:t>図5</w:t>
      </w:r>
      <w:r w:rsidRPr="00762DF6">
        <w:rPr>
          <w:b w:val="0"/>
          <w:bCs w:val="0"/>
        </w:rPr>
        <w:t xml:space="preserve">.2 </w:t>
      </w:r>
      <w:r w:rsidRPr="00762DF6">
        <w:rPr>
          <w:rFonts w:hint="eastAsia"/>
          <w:b w:val="0"/>
          <w:bCs w:val="0"/>
        </w:rPr>
        <w:t>カメラ座標系</w:t>
      </w:r>
    </w:p>
    <w:p w14:paraId="08B7F30D" w14:textId="77777777" w:rsidR="00762DF6" w:rsidRPr="00762DF6" w:rsidRDefault="00762DF6" w:rsidP="00762DF6"/>
    <w:p w14:paraId="767C8BC9" w14:textId="205D5FED" w:rsidR="00E4095B" w:rsidRDefault="00E4095B" w:rsidP="00E4095B">
      <w:pPr>
        <w:pStyle w:val="2"/>
        <w:rPr>
          <w:rFonts w:asciiTheme="minorHAnsi" w:eastAsiaTheme="minorHAnsi" w:hAnsiTheme="minorHAnsi"/>
          <w:sz w:val="24"/>
          <w:szCs w:val="28"/>
        </w:rPr>
      </w:pPr>
      <w:bookmarkStart w:id="425" w:name="_Toc126831149"/>
      <w:r>
        <w:rPr>
          <w:rFonts w:asciiTheme="minorHAnsi" w:eastAsiaTheme="minorHAnsi" w:hAnsiTheme="minorHAnsi"/>
          <w:sz w:val="24"/>
          <w:szCs w:val="28"/>
        </w:rPr>
        <w:t>5.3</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カメラ座標系から実空間座標系への変換</w:t>
      </w:r>
      <w:bookmarkEnd w:id="425"/>
    </w:p>
    <w:p w14:paraId="3935C344" w14:textId="24E67E91" w:rsidR="007A718E" w:rsidRDefault="007A718E">
      <w:pPr>
        <w:spacing w:line="360" w:lineRule="auto"/>
        <w:pPrChange w:id="426" w:author="Sano Yuma" w:date="2023-02-13T20:06:00Z">
          <w:pPr/>
        </w:pPrChange>
      </w:pPr>
      <w:r>
        <w:rPr>
          <w:rFonts w:hint="eastAsia"/>
        </w:rPr>
        <w:t xml:space="preserve">　</w:t>
      </w:r>
      <w:r w:rsidR="007D210F">
        <w:rPr>
          <w:rFonts w:hint="eastAsia"/>
        </w:rPr>
        <w:t>5</w:t>
      </w:r>
      <w:r w:rsidR="007D210F">
        <w:t>.2</w:t>
      </w:r>
      <w:r w:rsidR="007D210F">
        <w:rPr>
          <w:rFonts w:hint="eastAsia"/>
        </w:rPr>
        <w:t>節において選手の腰を</w:t>
      </w:r>
      <w:ins w:id="427" w:author="茂浩" w:date="2023-02-11T23:32:00Z">
        <w:r w:rsidR="008A376C">
          <w:rPr>
            <w:rFonts w:hint="eastAsia"/>
          </w:rPr>
          <w:t>通る</w:t>
        </w:r>
      </w:ins>
      <w:r w:rsidR="007D210F">
        <w:rPr>
          <w:rFonts w:hint="eastAsia"/>
        </w:rPr>
        <w:t>直線を定義できたが</w:t>
      </w:r>
      <w:r w:rsidR="002E70F2">
        <w:rPr>
          <w:rFonts w:hint="eastAsia"/>
        </w:rPr>
        <w:t>、</w:t>
      </w:r>
      <w:r w:rsidR="00F747B0">
        <w:rPr>
          <w:rFonts w:hint="eastAsia"/>
        </w:rPr>
        <w:t>カメラ座標系はカメラごとに存在する。そのため、</w:t>
      </w:r>
      <w:r w:rsidR="00AB5A22">
        <w:rPr>
          <w:rFonts w:hint="eastAsia"/>
        </w:rPr>
        <w:t>映像ごとに直線の座標系が異なってしまい、同じ座標系で考えなければ直線</w:t>
      </w:r>
      <w:r w:rsidR="000F3B31">
        <w:rPr>
          <w:rFonts w:hint="eastAsia"/>
        </w:rPr>
        <w:t>の最近点を求める</w:t>
      </w:r>
      <w:r w:rsidR="00AB5A22">
        <w:rPr>
          <w:rFonts w:hint="eastAsia"/>
        </w:rPr>
        <w:t>ことができない。</w:t>
      </w:r>
    </w:p>
    <w:p w14:paraId="33F28D4F" w14:textId="5E79C5B3" w:rsidR="00E63983" w:rsidRDefault="00AB5A22" w:rsidP="0021103D">
      <w:pPr>
        <w:spacing w:line="360" w:lineRule="auto"/>
        <w:rPr>
          <w:ins w:id="428" w:author="Sano Yuma" w:date="2023-02-13T20:18:00Z"/>
        </w:rPr>
      </w:pPr>
      <w:r>
        <w:rPr>
          <w:rFonts w:hint="eastAsia"/>
        </w:rPr>
        <w:t xml:space="preserve">　</w:t>
      </w:r>
      <w:r w:rsidR="007670D2">
        <w:rPr>
          <w:rFonts w:hint="eastAsia"/>
        </w:rPr>
        <w:t>そこで、2</w:t>
      </w:r>
      <w:r w:rsidR="007670D2">
        <w:t>.3</w:t>
      </w:r>
      <w:r w:rsidR="007670D2">
        <w:rPr>
          <w:rFonts w:hint="eastAsia"/>
        </w:rPr>
        <w:t>節で得られたカメラ外部パラメータを用いて、</w:t>
      </w:r>
      <w:r w:rsidR="00EB7040">
        <w:rPr>
          <w:rFonts w:hint="eastAsia"/>
        </w:rPr>
        <w:t>カメラ座標系から実空間座標系へ</w:t>
      </w:r>
      <w:r w:rsidR="00352979">
        <w:rPr>
          <w:rFonts w:hint="eastAsia"/>
        </w:rPr>
        <w:t>と</w:t>
      </w:r>
      <w:r w:rsidR="00EB7040">
        <w:rPr>
          <w:rFonts w:hint="eastAsia"/>
        </w:rPr>
        <w:t>変換する。</w:t>
      </w:r>
      <w:r w:rsidR="00612B19">
        <w:rPr>
          <w:rFonts w:hint="eastAsia"/>
        </w:rPr>
        <w:t>カメラ外部パラメータより、カメラ座標系から実空間座標系へ回転させる行列を得ることができる。</w:t>
      </w:r>
      <w:r w:rsidR="004A3EEB">
        <w:rPr>
          <w:rFonts w:hint="eastAsia"/>
        </w:rPr>
        <w:t>この行列とカメラ座標系のベクトルで積を取ることで、そのベクトルの向きを</w:t>
      </w:r>
      <w:r w:rsidR="00CC2FF2">
        <w:rPr>
          <w:rFonts w:hint="eastAsia"/>
        </w:rPr>
        <w:t>実空間</w:t>
      </w:r>
      <w:r w:rsidR="003333E0">
        <w:rPr>
          <w:rFonts w:hint="eastAsia"/>
        </w:rPr>
        <w:t>座標系で表せるようになる。</w:t>
      </w:r>
      <w:r w:rsidR="003E66B9">
        <w:rPr>
          <w:rFonts w:hint="eastAsia"/>
        </w:rPr>
        <w:t>また、</w:t>
      </w:r>
      <w:r w:rsidR="005044E9">
        <w:rPr>
          <w:rFonts w:hint="eastAsia"/>
        </w:rPr>
        <w:t>実空間座標系のカメラ位置も考慮して、その並進ベクトルを、先ほど変換したベクトルに足し合わせることで</w:t>
      </w:r>
      <w:r w:rsidR="0084606D">
        <w:rPr>
          <w:rFonts w:hint="eastAsia"/>
        </w:rPr>
        <w:t>、カメラ座標系から実空間座標系への変換を行う</w:t>
      </w:r>
      <w:r w:rsidR="00BE2D5E">
        <w:rPr>
          <w:rFonts w:hint="eastAsia"/>
        </w:rPr>
        <w:t>。</w:t>
      </w:r>
    </w:p>
    <w:p w14:paraId="00A25B51" w14:textId="77777777" w:rsidR="00022374" w:rsidRPr="007A718E" w:rsidRDefault="00022374">
      <w:pPr>
        <w:spacing w:line="360" w:lineRule="auto"/>
        <w:pPrChange w:id="429" w:author="Sano Yuma" w:date="2023-02-13T20:06:00Z">
          <w:pPr/>
        </w:pPrChange>
      </w:pPr>
    </w:p>
    <w:p w14:paraId="230BA74A" w14:textId="5F15FDD9" w:rsidR="00E4095B" w:rsidRDefault="00E4095B" w:rsidP="00E4095B">
      <w:pPr>
        <w:pStyle w:val="2"/>
        <w:rPr>
          <w:rFonts w:asciiTheme="minorHAnsi" w:eastAsiaTheme="minorHAnsi" w:hAnsiTheme="minorHAnsi"/>
          <w:sz w:val="24"/>
          <w:szCs w:val="28"/>
        </w:rPr>
      </w:pPr>
      <w:bookmarkStart w:id="430" w:name="_Toc126831150"/>
      <w:r>
        <w:rPr>
          <w:rFonts w:asciiTheme="minorHAnsi" w:eastAsiaTheme="minorHAnsi" w:hAnsiTheme="minorHAnsi"/>
          <w:sz w:val="24"/>
          <w:szCs w:val="28"/>
        </w:rPr>
        <w:t>5.4</w:t>
      </w:r>
      <w:r w:rsidRPr="001E5313">
        <w:rPr>
          <w:rFonts w:asciiTheme="minorHAnsi" w:eastAsiaTheme="minorHAnsi" w:hAnsiTheme="minorHAnsi" w:hint="eastAsia"/>
          <w:sz w:val="24"/>
          <w:szCs w:val="28"/>
        </w:rPr>
        <w:t xml:space="preserve">　</w:t>
      </w:r>
      <w:r w:rsidR="007041AA">
        <w:rPr>
          <w:rFonts w:asciiTheme="minorHAnsi" w:eastAsiaTheme="minorHAnsi" w:hAnsiTheme="minorHAnsi" w:hint="eastAsia"/>
          <w:sz w:val="24"/>
          <w:szCs w:val="28"/>
        </w:rPr>
        <w:t>反復による選手位置の算出</w:t>
      </w:r>
      <w:bookmarkEnd w:id="430"/>
    </w:p>
    <w:p w14:paraId="69B8457F" w14:textId="61386AA5" w:rsidR="000849B1" w:rsidRDefault="000849B1" w:rsidP="0021103D">
      <w:pPr>
        <w:spacing w:line="360" w:lineRule="auto"/>
        <w:rPr>
          <w:ins w:id="431" w:author="Sano Yuma" w:date="2023-02-13T20:07:00Z"/>
        </w:rPr>
      </w:pPr>
      <w:r>
        <w:rPr>
          <w:rFonts w:hint="eastAsia"/>
        </w:rPr>
        <w:t xml:space="preserve">　</w:t>
      </w:r>
      <w:r w:rsidR="00382A4E">
        <w:rPr>
          <w:rFonts w:hint="eastAsia"/>
        </w:rPr>
        <w:t>直線の最近点を求める方法として、反復による算出方法を説明する。</w:t>
      </w:r>
      <w:r w:rsidR="000B0A0C">
        <w:rPr>
          <w:rFonts w:hint="eastAsia"/>
        </w:rPr>
        <w:t>直線はベクトルに媒介変数をかけて表現することができるため、媒介変数を任意の値に設定すれば、</w:t>
      </w:r>
      <w:r w:rsidR="0042310C">
        <w:rPr>
          <w:rFonts w:hint="eastAsia"/>
        </w:rPr>
        <w:t>直線</w:t>
      </w:r>
      <w:r w:rsidR="00836453">
        <w:rPr>
          <w:rFonts w:hint="eastAsia"/>
        </w:rPr>
        <w:t>上</w:t>
      </w:r>
      <w:r w:rsidR="0042310C">
        <w:rPr>
          <w:rFonts w:hint="eastAsia"/>
        </w:rPr>
        <w:t>のある一点の位置を表すことができる。</w:t>
      </w:r>
      <w:r w:rsidR="002778D0">
        <w:br/>
      </w:r>
      <w:r w:rsidR="002778D0">
        <w:rPr>
          <w:rFonts w:hint="eastAsia"/>
        </w:rPr>
        <w:t xml:space="preserve">　</w:t>
      </w:r>
      <w:r w:rsidR="007E7C3C">
        <w:rPr>
          <w:rFonts w:hint="eastAsia"/>
        </w:rPr>
        <w:t>これを2直線</w:t>
      </w:r>
      <w:r w:rsidR="003D0B31">
        <w:rPr>
          <w:rFonts w:hint="eastAsia"/>
        </w:rPr>
        <w:t>L</w:t>
      </w:r>
      <w:r w:rsidR="003D0B31">
        <w:t>1</w:t>
      </w:r>
      <w:r w:rsidR="003D0B31">
        <w:rPr>
          <w:rFonts w:hint="eastAsia"/>
        </w:rPr>
        <w:t>、L</w:t>
      </w:r>
      <w:r w:rsidR="003D0B31">
        <w:t>2</w:t>
      </w:r>
      <w:r w:rsidR="00095AD1">
        <w:rPr>
          <w:rFonts w:hint="eastAsia"/>
        </w:rPr>
        <w:t>について考えて、得られる2点の距離を計算する。この距離は2つ</w:t>
      </w:r>
      <w:r w:rsidR="00095AD1">
        <w:rPr>
          <w:rFonts w:hint="eastAsia"/>
        </w:rPr>
        <w:lastRenderedPageBreak/>
        <w:t>の媒介変数によって</w:t>
      </w:r>
      <w:r w:rsidR="00A32421">
        <w:rPr>
          <w:rFonts w:hint="eastAsia"/>
        </w:rPr>
        <w:t>決まる。</w:t>
      </w:r>
      <w:r w:rsidR="00695932">
        <w:rPr>
          <w:rFonts w:hint="eastAsia"/>
        </w:rPr>
        <w:t>そこで、その距離を</w:t>
      </w:r>
      <w:r w:rsidR="001437B0">
        <w:rPr>
          <w:rFonts w:hint="eastAsia"/>
        </w:rPr>
        <w:t>最小にする媒介変数の値を</w:t>
      </w:r>
      <w:r w:rsidR="00EF1F24">
        <w:rPr>
          <w:rFonts w:hint="eastAsia"/>
        </w:rPr>
        <w:t>得</w:t>
      </w:r>
      <w:r w:rsidR="00E90264">
        <w:rPr>
          <w:rFonts w:hint="eastAsia"/>
        </w:rPr>
        <w:t>ること</w:t>
      </w:r>
      <w:r w:rsidR="00023F07">
        <w:rPr>
          <w:rFonts w:hint="eastAsia"/>
        </w:rPr>
        <w:t>で</w:t>
      </w:r>
      <w:r w:rsidR="00C744FA">
        <w:rPr>
          <w:rFonts w:hint="eastAsia"/>
        </w:rPr>
        <w:t>、</w:t>
      </w:r>
      <w:r w:rsidR="003D0B31">
        <w:rPr>
          <w:rFonts w:hint="eastAsia"/>
        </w:rPr>
        <w:t>例として、</w:t>
      </w:r>
      <w:r w:rsidR="00C744FA">
        <w:rPr>
          <w:rFonts w:hint="eastAsia"/>
        </w:rPr>
        <w:t>直線</w:t>
      </w:r>
      <w:r w:rsidR="003D0B31">
        <w:rPr>
          <w:rFonts w:hint="eastAsia"/>
        </w:rPr>
        <w:t>L</w:t>
      </w:r>
      <w:r w:rsidR="003D0B31">
        <w:t>2</w:t>
      </w:r>
      <w:r w:rsidR="00C744FA">
        <w:rPr>
          <w:rFonts w:hint="eastAsia"/>
        </w:rPr>
        <w:t>に最も近づく、直線</w:t>
      </w:r>
      <w:r w:rsidR="003D0B31">
        <w:rPr>
          <w:rFonts w:hint="eastAsia"/>
        </w:rPr>
        <w:t>L</w:t>
      </w:r>
      <w:r w:rsidR="003D0B31">
        <w:t>1</w:t>
      </w:r>
      <w:r w:rsidR="00C744FA">
        <w:rPr>
          <w:rFonts w:hint="eastAsia"/>
        </w:rPr>
        <w:t>上の点</w:t>
      </w:r>
      <w:r w:rsidR="003D0B31">
        <w:rPr>
          <w:rFonts w:hint="eastAsia"/>
        </w:rPr>
        <w:t>k</w:t>
      </w:r>
      <w:r w:rsidR="003D0B31">
        <w:t>1</w:t>
      </w:r>
      <w:r w:rsidR="00C744FA">
        <w:rPr>
          <w:rFonts w:hint="eastAsia"/>
        </w:rPr>
        <w:t>が求まる。</w:t>
      </w:r>
      <w:r w:rsidR="00F017C1">
        <w:rPr>
          <w:rFonts w:hint="eastAsia"/>
        </w:rPr>
        <w:t>同様に逆の場合も考えて、</w:t>
      </w:r>
      <w:r w:rsidR="003D0B31">
        <w:rPr>
          <w:rFonts w:hint="eastAsia"/>
        </w:rPr>
        <w:t>点k</w:t>
      </w:r>
      <w:r w:rsidR="003D0B31">
        <w:t>2</w:t>
      </w:r>
      <w:r w:rsidR="003D0B31">
        <w:rPr>
          <w:rFonts w:hint="eastAsia"/>
        </w:rPr>
        <w:t>を得る。そしてk</w:t>
      </w:r>
      <w:r w:rsidR="003D0B31">
        <w:t>1</w:t>
      </w:r>
      <w:r w:rsidR="003D0B31">
        <w:rPr>
          <w:rFonts w:hint="eastAsia"/>
        </w:rPr>
        <w:t>とk</w:t>
      </w:r>
      <w:r w:rsidR="003D0B31">
        <w:t>2</w:t>
      </w:r>
      <w:r w:rsidR="00F017C1">
        <w:rPr>
          <w:rFonts w:hint="eastAsia"/>
        </w:rPr>
        <w:t>の中点を最近点</w:t>
      </w:r>
      <w:r w:rsidR="003D0B31">
        <w:rPr>
          <w:rFonts w:hint="eastAsia"/>
        </w:rPr>
        <w:t>k</w:t>
      </w:r>
      <w:r w:rsidR="00F017C1">
        <w:rPr>
          <w:rFonts w:hint="eastAsia"/>
        </w:rPr>
        <w:t>として考えられる。</w:t>
      </w:r>
      <w:r w:rsidR="003D0B31">
        <w:rPr>
          <w:rFonts w:hint="eastAsia"/>
        </w:rPr>
        <w:t>直線の最近点の導出イメージを図5</w:t>
      </w:r>
      <w:r w:rsidR="003D0B31">
        <w:t>.</w:t>
      </w:r>
      <w:r w:rsidR="003D0B31">
        <w:rPr>
          <w:rFonts w:hint="eastAsia"/>
        </w:rPr>
        <w:t>3として示す。</w:t>
      </w:r>
    </w:p>
    <w:p w14:paraId="4C60248A" w14:textId="2C8D95F7" w:rsidR="00A11D2F" w:rsidRDefault="00A11D2F">
      <w:pPr>
        <w:spacing w:line="360" w:lineRule="auto"/>
        <w:jc w:val="center"/>
        <w:rPr>
          <w:ins w:id="432" w:author="Sano Yuma" w:date="2023-02-13T20:07:00Z"/>
        </w:rPr>
        <w:pPrChange w:id="433" w:author="Sano Yuma" w:date="2023-02-13T20:07:00Z">
          <w:pPr>
            <w:spacing w:line="360" w:lineRule="auto"/>
          </w:pPr>
        </w:pPrChange>
      </w:pPr>
      <w:moveToRangeStart w:id="434" w:author="Sano Yuma" w:date="2023-02-13T20:07:00Z" w:name="move127211263"/>
      <w:moveTo w:id="435" w:author="Sano Yuma" w:date="2023-02-13T20:07:00Z">
        <w:r w:rsidRPr="00DB0D37">
          <w:rPr>
            <w:noProof/>
          </w:rPr>
          <w:drawing>
            <wp:inline distT="0" distB="0" distL="0" distR="0" wp14:anchorId="72321725" wp14:editId="06AED830">
              <wp:extent cx="3531475" cy="2457907"/>
              <wp:effectExtent l="0" t="0" r="0" b="0"/>
              <wp:docPr id="28" name="図 7" descr="グラフ, 折れ線グラフ&#10;&#10;自動的に生成された説明">
                <a:extLst xmlns:a="http://schemas.openxmlformats.org/drawingml/2006/main">
                  <a:ext uri="{FF2B5EF4-FFF2-40B4-BE49-F238E27FC236}">
                    <a16:creationId xmlns:a16="http://schemas.microsoft.com/office/drawing/2014/main" id="{056D46BE-87C8-92EF-8384-D023D4C223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descr="グラフ, 折れ線グラフ&#10;&#10;自動的に生成された説明">
                        <a:extLst>
                          <a:ext uri="{FF2B5EF4-FFF2-40B4-BE49-F238E27FC236}">
                            <a16:creationId xmlns:a16="http://schemas.microsoft.com/office/drawing/2014/main" id="{056D46BE-87C8-92EF-8384-D023D4C223ED}"/>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539941" cy="2463799"/>
                      </a:xfrm>
                      <a:prstGeom prst="rect">
                        <a:avLst/>
                      </a:prstGeom>
                    </pic:spPr>
                  </pic:pic>
                </a:graphicData>
              </a:graphic>
            </wp:inline>
          </w:drawing>
        </w:r>
      </w:moveTo>
      <w:moveToRangeEnd w:id="434"/>
    </w:p>
    <w:p w14:paraId="4EBEE372" w14:textId="65CA5B20" w:rsidR="00A11D2F" w:rsidRDefault="00A11D2F" w:rsidP="00A11D2F">
      <w:pPr>
        <w:spacing w:line="360" w:lineRule="auto"/>
        <w:jc w:val="center"/>
        <w:rPr>
          <w:ins w:id="436" w:author="Sano Yuma" w:date="2023-02-13T20:07:00Z"/>
        </w:rPr>
      </w:pPr>
      <w:ins w:id="437" w:author="Sano Yuma" w:date="2023-02-13T20:07:00Z">
        <w:r>
          <w:rPr>
            <w:rFonts w:hint="eastAsia"/>
          </w:rPr>
          <w:t>図5</w:t>
        </w:r>
        <w:r>
          <w:t>.3</w:t>
        </w:r>
        <w:r>
          <w:rPr>
            <w:rFonts w:hint="eastAsia"/>
          </w:rPr>
          <w:t xml:space="preserve">　直線の最近点の導出イメージ</w:t>
        </w:r>
      </w:ins>
    </w:p>
    <w:p w14:paraId="1F16C58D" w14:textId="77777777" w:rsidR="00A11D2F" w:rsidRDefault="00A11D2F">
      <w:pPr>
        <w:spacing w:line="360" w:lineRule="auto"/>
        <w:jc w:val="center"/>
        <w:pPrChange w:id="438" w:author="Sano Yuma" w:date="2023-02-13T20:07:00Z">
          <w:pPr/>
        </w:pPrChange>
      </w:pPr>
    </w:p>
    <w:p w14:paraId="0DA257BD" w14:textId="158AEF89" w:rsidR="005D2FE6" w:rsidDel="002726DD" w:rsidRDefault="005D2FE6" w:rsidP="00A11D2F">
      <w:pPr>
        <w:spacing w:line="360" w:lineRule="auto"/>
        <w:rPr>
          <w:del w:id="439" w:author="Sano Yuma" w:date="2023-02-13T20:06:00Z"/>
        </w:rPr>
      </w:pPr>
      <w:r>
        <w:rPr>
          <w:rFonts w:hint="eastAsia"/>
        </w:rPr>
        <w:t xml:space="preserve">　その媒介変数の値を得るために、</w:t>
      </w:r>
      <w:proofErr w:type="spellStart"/>
      <w:ins w:id="440" w:author="Sano Yuma" w:date="2023-02-13T18:19:00Z">
        <w:r w:rsidR="00303417">
          <w:t>S</w:t>
        </w:r>
      </w:ins>
      <w:commentRangeStart w:id="441"/>
      <w:del w:id="442" w:author="Sano Yuma" w:date="2023-02-13T18:19:00Z">
        <w:r w:rsidDel="00303417">
          <w:delText>s</w:delText>
        </w:r>
      </w:del>
      <w:r>
        <w:t>ym</w:t>
      </w:r>
      <w:ins w:id="443" w:author="Sano Yuma" w:date="2023-02-13T18:19:00Z">
        <w:r w:rsidR="00303417">
          <w:t>P</w:t>
        </w:r>
      </w:ins>
      <w:del w:id="444" w:author="Sano Yuma" w:date="2023-02-13T18:19:00Z">
        <w:r w:rsidDel="00303417">
          <w:delText>p</w:delText>
        </w:r>
      </w:del>
      <w:r>
        <w:t>y</w:t>
      </w:r>
      <w:proofErr w:type="spellEnd"/>
      <w:ins w:id="445" w:author="Sano Yuma" w:date="2023-02-13T18:19:00Z">
        <w:r w:rsidR="00303417" w:rsidRPr="00303417">
          <w:rPr>
            <w:vertAlign w:val="superscript"/>
            <w:rPrChange w:id="446" w:author="Sano Yuma" w:date="2023-02-13T18:19:00Z">
              <w:rPr/>
            </w:rPrChange>
          </w:rPr>
          <w:t>[1</w:t>
        </w:r>
        <w:r w:rsidR="00D62F53">
          <w:rPr>
            <w:vertAlign w:val="superscript"/>
          </w:rPr>
          <w:t>2</w:t>
        </w:r>
        <w:r w:rsidR="00303417" w:rsidRPr="00303417">
          <w:rPr>
            <w:vertAlign w:val="superscript"/>
            <w:rPrChange w:id="447" w:author="Sano Yuma" w:date="2023-02-13T18:19:00Z">
              <w:rPr/>
            </w:rPrChange>
          </w:rPr>
          <w:t>]</w:t>
        </w:r>
      </w:ins>
      <w:r>
        <w:rPr>
          <w:rFonts w:hint="eastAsia"/>
        </w:rPr>
        <w:t>という数式処理を行うライブラリを用いた。</w:t>
      </w:r>
      <w:commentRangeEnd w:id="441"/>
      <w:r w:rsidR="00B751BD">
        <w:rPr>
          <w:rStyle w:val="af"/>
        </w:rPr>
        <w:commentReference w:id="441"/>
      </w:r>
      <w:proofErr w:type="spellStart"/>
      <w:ins w:id="448" w:author="Sano Yuma" w:date="2023-02-13T18:19:00Z">
        <w:r w:rsidR="00AA7D3F">
          <w:t>S</w:t>
        </w:r>
      </w:ins>
      <w:del w:id="449" w:author="Sano Yuma" w:date="2023-02-13T18:19:00Z">
        <w:r w:rsidR="006B4E7B" w:rsidDel="00AA7D3F">
          <w:delText>s</w:delText>
        </w:r>
      </w:del>
      <w:r w:rsidR="006B4E7B">
        <w:t>ym</w:t>
      </w:r>
      <w:ins w:id="450" w:author="Sano Yuma" w:date="2023-02-13T18:19:00Z">
        <w:r w:rsidR="00AA7D3F">
          <w:t>P</w:t>
        </w:r>
      </w:ins>
      <w:del w:id="451" w:author="Sano Yuma" w:date="2023-02-13T18:19:00Z">
        <w:r w:rsidR="006B4E7B" w:rsidDel="00AA7D3F">
          <w:delText>p</w:delText>
        </w:r>
      </w:del>
      <w:r w:rsidR="006B4E7B">
        <w:t>y</w:t>
      </w:r>
      <w:proofErr w:type="spellEnd"/>
      <w:r w:rsidR="006B4E7B">
        <w:rPr>
          <w:rFonts w:hint="eastAsia"/>
        </w:rPr>
        <w:t>を用いることで、距離を最小にする媒介変数を反復処理によって求めることができ</w:t>
      </w:r>
      <w:ins w:id="452" w:author="Sano Yuma" w:date="2023-02-13T20:06:00Z">
        <w:r w:rsidR="0021103D">
          <w:rPr>
            <w:rFonts w:hint="eastAsia"/>
          </w:rPr>
          <w:t>る。</w:t>
        </w:r>
      </w:ins>
      <w:del w:id="453" w:author="Sano Yuma" w:date="2023-02-13T18:19:00Z">
        <w:r w:rsidR="006B4E7B" w:rsidDel="00D62F53">
          <w:rPr>
            <w:rFonts w:hint="eastAsia"/>
          </w:rPr>
          <w:delText>る。</w:delText>
        </w:r>
      </w:del>
    </w:p>
    <w:p w14:paraId="0E14276D" w14:textId="77777777" w:rsidR="002726DD" w:rsidRDefault="002726DD" w:rsidP="0021103D">
      <w:pPr>
        <w:spacing w:line="360" w:lineRule="auto"/>
        <w:rPr>
          <w:ins w:id="454" w:author="Sano Yuma" w:date="2023-02-13T20:18:00Z"/>
        </w:rPr>
      </w:pPr>
    </w:p>
    <w:p w14:paraId="297E4F15" w14:textId="77544AC0" w:rsidR="00DB0D37" w:rsidDel="00A11D2F" w:rsidRDefault="00DB0D37">
      <w:pPr>
        <w:spacing w:line="360" w:lineRule="auto"/>
        <w:rPr>
          <w:del w:id="455" w:author="Sano Yuma" w:date="2023-02-13T20:07:00Z"/>
        </w:rPr>
        <w:pPrChange w:id="456" w:author="Sano Yuma" w:date="2023-02-13T20:08:00Z">
          <w:pPr>
            <w:keepNext/>
            <w:jc w:val="center"/>
          </w:pPr>
        </w:pPrChange>
      </w:pPr>
      <w:moveFromRangeStart w:id="457" w:author="Sano Yuma" w:date="2023-02-13T20:07:00Z" w:name="move127211263"/>
      <w:moveFrom w:id="458" w:author="Sano Yuma" w:date="2023-02-13T20:07:00Z">
        <w:r w:rsidRPr="00DB0D37" w:rsidDel="00A11D2F">
          <w:rPr>
            <w:noProof/>
          </w:rPr>
          <w:drawing>
            <wp:inline distT="0" distB="0" distL="0" distR="0" wp14:anchorId="32F08CCE" wp14:editId="12F5D8F6">
              <wp:extent cx="3531475" cy="2457907"/>
              <wp:effectExtent l="0" t="0" r="0" b="0"/>
              <wp:docPr id="36" name="図 7" descr="グラフ, 折れ線グラフ&#10;&#10;自動的に生成された説明">
                <a:extLst xmlns:a="http://schemas.openxmlformats.org/drawingml/2006/main">
                  <a:ext uri="{FF2B5EF4-FFF2-40B4-BE49-F238E27FC236}">
                    <a16:creationId xmlns:a16="http://schemas.microsoft.com/office/drawing/2014/main" id="{056D46BE-87C8-92EF-8384-D023D4C223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descr="グラフ, 折れ線グラフ&#10;&#10;自動的に生成された説明">
                        <a:extLst>
                          <a:ext uri="{FF2B5EF4-FFF2-40B4-BE49-F238E27FC236}">
                            <a16:creationId xmlns:a16="http://schemas.microsoft.com/office/drawing/2014/main" id="{056D46BE-87C8-92EF-8384-D023D4C223ED}"/>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539941" cy="2463799"/>
                      </a:xfrm>
                      <a:prstGeom prst="rect">
                        <a:avLst/>
                      </a:prstGeom>
                    </pic:spPr>
                  </pic:pic>
                </a:graphicData>
              </a:graphic>
            </wp:inline>
          </w:drawing>
        </w:r>
      </w:moveFrom>
      <w:moveFromRangeEnd w:id="457"/>
    </w:p>
    <w:p w14:paraId="2D863535" w14:textId="4B2B01D3" w:rsidR="00DB0D37" w:rsidRPr="002A698F" w:rsidDel="00A11D2F" w:rsidRDefault="00DB0D37">
      <w:pPr>
        <w:pStyle w:val="a6"/>
        <w:rPr>
          <w:del w:id="459" w:author="Sano Yuma" w:date="2023-02-13T20:07:00Z"/>
          <w:b w:val="0"/>
          <w:bCs w:val="0"/>
        </w:rPr>
        <w:pPrChange w:id="460" w:author="Sano Yuma" w:date="2023-02-13T20:08:00Z">
          <w:pPr>
            <w:pStyle w:val="a6"/>
            <w:jc w:val="center"/>
          </w:pPr>
        </w:pPrChange>
      </w:pPr>
      <w:del w:id="461" w:author="Sano Yuma" w:date="2023-02-13T20:07:00Z">
        <w:r w:rsidRPr="002A698F" w:rsidDel="00A11D2F">
          <w:rPr>
            <w:rFonts w:hint="eastAsia"/>
            <w:b w:val="0"/>
            <w:bCs w:val="0"/>
          </w:rPr>
          <w:delText>図5</w:delText>
        </w:r>
        <w:r w:rsidRPr="002A698F" w:rsidDel="00A11D2F">
          <w:rPr>
            <w:b w:val="0"/>
            <w:bCs w:val="0"/>
          </w:rPr>
          <w:delText>.3</w:delText>
        </w:r>
        <w:r w:rsidRPr="002A698F" w:rsidDel="00A11D2F">
          <w:rPr>
            <w:rFonts w:hint="eastAsia"/>
            <w:b w:val="0"/>
            <w:bCs w:val="0"/>
          </w:rPr>
          <w:delText xml:space="preserve">　直線の最近点の導出</w:delText>
        </w:r>
      </w:del>
    </w:p>
    <w:p w14:paraId="710AE8A3" w14:textId="77777777" w:rsidR="00DB0D37" w:rsidRPr="00DB0D37" w:rsidRDefault="00DB0D37">
      <w:pPr>
        <w:spacing w:line="360" w:lineRule="auto"/>
        <w:pPrChange w:id="462" w:author="Sano Yuma" w:date="2023-02-13T20:08:00Z">
          <w:pPr/>
        </w:pPrChange>
      </w:pPr>
    </w:p>
    <w:p w14:paraId="69BCE99C" w14:textId="038CB06D" w:rsidR="004006E2" w:rsidRDefault="00E4095B" w:rsidP="004006E2">
      <w:pPr>
        <w:pStyle w:val="2"/>
        <w:rPr>
          <w:rFonts w:asciiTheme="minorHAnsi" w:eastAsiaTheme="minorHAnsi" w:hAnsiTheme="minorHAnsi"/>
          <w:sz w:val="24"/>
          <w:szCs w:val="28"/>
        </w:rPr>
      </w:pPr>
      <w:bookmarkStart w:id="463" w:name="_Toc126831151"/>
      <w:r>
        <w:rPr>
          <w:rFonts w:asciiTheme="minorHAnsi" w:eastAsiaTheme="minorHAnsi" w:hAnsiTheme="minorHAnsi"/>
          <w:sz w:val="24"/>
          <w:szCs w:val="28"/>
        </w:rPr>
        <w:t>5.5</w:t>
      </w:r>
      <w:r w:rsidR="007041AA">
        <w:rPr>
          <w:rFonts w:asciiTheme="minorHAnsi" w:eastAsiaTheme="minorHAnsi" w:hAnsiTheme="minorHAnsi" w:hint="eastAsia"/>
          <w:sz w:val="24"/>
          <w:szCs w:val="28"/>
        </w:rPr>
        <w:t xml:space="preserve">　解析的な選手位置の算出</w:t>
      </w:r>
      <w:bookmarkEnd w:id="463"/>
    </w:p>
    <w:p w14:paraId="4D2AA374" w14:textId="000082EF" w:rsidR="009E1EDA" w:rsidRDefault="004006E2">
      <w:pPr>
        <w:spacing w:line="360" w:lineRule="auto"/>
        <w:pPrChange w:id="464" w:author="Sano Yuma" w:date="2023-02-13T20:08:00Z">
          <w:pPr/>
        </w:pPrChange>
      </w:pPr>
      <w:r>
        <w:rPr>
          <w:rFonts w:hint="eastAsia"/>
        </w:rPr>
        <w:t xml:space="preserve">　</w:t>
      </w:r>
      <w:r w:rsidR="00DD2E61">
        <w:rPr>
          <w:rFonts w:hint="eastAsia"/>
        </w:rPr>
        <w:t>5</w:t>
      </w:r>
      <w:r w:rsidR="00DD2E61">
        <w:t>.4</w:t>
      </w:r>
      <w:r w:rsidR="00DD2E61">
        <w:rPr>
          <w:rFonts w:hint="eastAsia"/>
        </w:rPr>
        <w:t>節で、反復による選手位置の算出について説明したが、別の方法として、式を用いることで解析的に</w:t>
      </w:r>
      <w:r w:rsidR="00363295">
        <w:rPr>
          <w:rFonts w:hint="eastAsia"/>
        </w:rPr>
        <w:t>直線の最近点</w:t>
      </w:r>
      <w:r w:rsidR="00DD2E61">
        <w:rPr>
          <w:rFonts w:hint="eastAsia"/>
        </w:rPr>
        <w:t>を算出することができる。</w:t>
      </w:r>
    </w:p>
    <w:p w14:paraId="46288DE5" w14:textId="77777777" w:rsidR="009E1EDA" w:rsidRDefault="009E1EDA">
      <w:pPr>
        <w:widowControl/>
        <w:jc w:val="left"/>
      </w:pPr>
      <w:r>
        <w:br w:type="page"/>
      </w:r>
    </w:p>
    <w:p w14:paraId="744797DE" w14:textId="77777777" w:rsidR="00681933" w:rsidRDefault="00681933" w:rsidP="00FB26B0">
      <w:pPr>
        <w:pStyle w:val="1"/>
        <w:rPr>
          <w:rFonts w:asciiTheme="minorHAnsi" w:eastAsiaTheme="minorHAnsi" w:hAnsiTheme="minorHAnsi"/>
          <w:sz w:val="32"/>
          <w:szCs w:val="36"/>
        </w:rPr>
        <w:sectPr w:rsidR="00681933" w:rsidSect="000E4B45">
          <w:headerReference w:type="default" r:id="rId37"/>
          <w:type w:val="continuous"/>
          <w:pgSz w:w="11906" w:h="16838"/>
          <w:pgMar w:top="1985" w:right="1701" w:bottom="1701" w:left="1701" w:header="851" w:footer="992" w:gutter="0"/>
          <w:cols w:space="425"/>
          <w:docGrid w:type="lines" w:linePitch="360"/>
        </w:sectPr>
      </w:pPr>
      <w:bookmarkStart w:id="465" w:name="_Toc126831152"/>
    </w:p>
    <w:p w14:paraId="25D8CF1D" w14:textId="5093B879" w:rsidR="00FB26B0" w:rsidRPr="001E5313" w:rsidRDefault="00FB26B0" w:rsidP="00FB26B0">
      <w:pPr>
        <w:pStyle w:val="1"/>
        <w:rPr>
          <w:rFonts w:asciiTheme="minorHAnsi" w:eastAsiaTheme="minorHAnsi" w:hAnsiTheme="minorHAnsi"/>
          <w:sz w:val="32"/>
          <w:szCs w:val="36"/>
        </w:rPr>
      </w:pPr>
      <w:r w:rsidRPr="001E5313">
        <w:rPr>
          <w:rFonts w:asciiTheme="minorHAnsi" w:eastAsiaTheme="minorHAnsi" w:hAnsiTheme="minorHAnsi" w:hint="eastAsia"/>
          <w:sz w:val="32"/>
          <w:szCs w:val="36"/>
        </w:rPr>
        <w:lastRenderedPageBreak/>
        <w:t>第</w:t>
      </w:r>
      <w:r w:rsidR="009975C3">
        <w:rPr>
          <w:rFonts w:asciiTheme="minorHAnsi" w:eastAsiaTheme="minorHAnsi" w:hAnsiTheme="minorHAnsi"/>
          <w:sz w:val="32"/>
          <w:szCs w:val="36"/>
        </w:rPr>
        <w:t>6</w:t>
      </w:r>
      <w:r w:rsidRPr="001E5313">
        <w:rPr>
          <w:rFonts w:asciiTheme="minorHAnsi" w:eastAsiaTheme="minorHAnsi" w:hAnsiTheme="minorHAnsi" w:hint="eastAsia"/>
          <w:sz w:val="32"/>
          <w:szCs w:val="36"/>
        </w:rPr>
        <w:t>章</w:t>
      </w:r>
      <w:bookmarkEnd w:id="465"/>
    </w:p>
    <w:p w14:paraId="4FA6F525" w14:textId="14B77F6E" w:rsidR="00FF6179" w:rsidRDefault="00213893" w:rsidP="004006E2">
      <w:pPr>
        <w:rPr>
          <w:sz w:val="40"/>
          <w:szCs w:val="44"/>
        </w:rPr>
      </w:pPr>
      <w:r>
        <w:rPr>
          <w:rFonts w:hint="eastAsia"/>
          <w:sz w:val="40"/>
          <w:szCs w:val="44"/>
        </w:rPr>
        <w:t>研究結果</w:t>
      </w:r>
    </w:p>
    <w:p w14:paraId="5EA0580E" w14:textId="485EFAA9" w:rsidR="00213893" w:rsidRDefault="00213893" w:rsidP="004006E2">
      <w:pPr>
        <w:rPr>
          <w:sz w:val="40"/>
          <w:szCs w:val="44"/>
        </w:rPr>
      </w:pPr>
    </w:p>
    <w:p w14:paraId="7222B50E" w14:textId="4A8EAF72" w:rsidR="00ED746B" w:rsidRDefault="00ED746B" w:rsidP="00ED746B">
      <w:pPr>
        <w:pStyle w:val="2"/>
        <w:rPr>
          <w:rFonts w:asciiTheme="minorHAnsi" w:eastAsiaTheme="minorHAnsi" w:hAnsiTheme="minorHAnsi"/>
          <w:sz w:val="24"/>
          <w:szCs w:val="28"/>
        </w:rPr>
      </w:pPr>
      <w:bookmarkStart w:id="466" w:name="_Toc126831153"/>
      <w:r>
        <w:rPr>
          <w:rFonts w:asciiTheme="minorHAnsi" w:eastAsiaTheme="minorHAnsi" w:hAnsiTheme="minorHAnsi"/>
          <w:sz w:val="24"/>
          <w:szCs w:val="28"/>
        </w:rPr>
        <w:t>6.1</w:t>
      </w:r>
      <w:r>
        <w:rPr>
          <w:rFonts w:asciiTheme="minorHAnsi" w:eastAsiaTheme="minorHAnsi" w:hAnsiTheme="minorHAnsi" w:hint="eastAsia"/>
          <w:sz w:val="24"/>
          <w:szCs w:val="28"/>
        </w:rPr>
        <w:t xml:space="preserve">　カメラキャリブレーション</w:t>
      </w:r>
      <w:bookmarkEnd w:id="466"/>
    </w:p>
    <w:p w14:paraId="7EC2FC9C" w14:textId="526C1D48" w:rsidR="00213893" w:rsidRDefault="00192C46">
      <w:pPr>
        <w:spacing w:line="360" w:lineRule="auto"/>
        <w:pPrChange w:id="467" w:author="Sano Yuma" w:date="2023-02-13T20:08:00Z">
          <w:pPr/>
        </w:pPrChange>
      </w:pPr>
      <w:r>
        <w:rPr>
          <w:rFonts w:hint="eastAsia"/>
        </w:rPr>
        <w:t xml:space="preserve">　本研究では、試合の撮影に</w:t>
      </w:r>
      <w:commentRangeStart w:id="468"/>
      <w:r>
        <w:rPr>
          <w:rFonts w:hint="eastAsia"/>
        </w:rPr>
        <w:t>A</w:t>
      </w:r>
      <w:r>
        <w:t>pple</w:t>
      </w:r>
      <w:r>
        <w:rPr>
          <w:rFonts w:hint="eastAsia"/>
        </w:rPr>
        <w:t>社の</w:t>
      </w:r>
      <w:r>
        <w:t>iPhone</w:t>
      </w:r>
      <w:r w:rsidR="00B724F8">
        <w:rPr>
          <w:rFonts w:hint="eastAsia"/>
        </w:rPr>
        <w:t xml:space="preserve"> </w:t>
      </w:r>
      <w:r>
        <w:t>SE</w:t>
      </w:r>
      <w:commentRangeEnd w:id="468"/>
      <w:r w:rsidR="001B6E40">
        <w:rPr>
          <w:rStyle w:val="af"/>
        </w:rPr>
        <w:commentReference w:id="468"/>
      </w:r>
      <w:r>
        <w:rPr>
          <w:rFonts w:hint="eastAsia"/>
        </w:rPr>
        <w:t>を</w:t>
      </w:r>
      <w:r w:rsidR="00A74FFA">
        <w:rPr>
          <w:rFonts w:hint="eastAsia"/>
        </w:rPr>
        <w:t>2台</w:t>
      </w:r>
      <w:r>
        <w:rPr>
          <w:rFonts w:hint="eastAsia"/>
        </w:rPr>
        <w:t>用いた。</w:t>
      </w:r>
      <w:r w:rsidR="00714476">
        <w:rPr>
          <w:rFonts w:hint="eastAsia"/>
        </w:rPr>
        <w:t>初めにカメラ内部パラメータの推定結果を示す。</w:t>
      </w:r>
      <w:r w:rsidR="009258F1">
        <w:rPr>
          <w:rFonts w:hint="eastAsia"/>
        </w:rPr>
        <w:t>得られたカメラ行列</w:t>
      </w:r>
      <w:r w:rsidR="00250FD3">
        <w:rPr>
          <w:rFonts w:hint="eastAsia"/>
        </w:rPr>
        <w:t>の整数部は</w:t>
      </w:r>
      <w:r w:rsidR="00FC478E">
        <w:rPr>
          <w:rFonts w:hint="eastAsia"/>
        </w:rPr>
        <w:t>以下のようになった。</w:t>
      </w:r>
    </w:p>
    <w:p w14:paraId="66CE080A" w14:textId="7F603C13" w:rsidR="00C22D63" w:rsidRPr="00B47E3F" w:rsidRDefault="00000000">
      <w:pPr>
        <w:spacing w:line="360" w:lineRule="auto"/>
        <w:pPrChange w:id="469" w:author="Sano Yuma" w:date="2023-02-13T20:08:00Z">
          <w:pPr/>
        </w:pPrChange>
      </w:pPr>
      <m:oMathPara>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1794</m:t>
                    </m:r>
                  </m:e>
                  <m:e>
                    <m:r>
                      <w:rPr>
                        <w:rFonts w:ascii="Cambria Math" w:hAnsi="Cambria Math"/>
                      </w:rPr>
                      <m:t>0</m:t>
                    </m:r>
                  </m:e>
                  <m:e>
                    <m:r>
                      <w:rPr>
                        <w:rFonts w:ascii="Cambria Math" w:hAnsi="Cambria Math"/>
                      </w:rPr>
                      <m:t>933</m:t>
                    </m:r>
                  </m:e>
                </m:mr>
                <m:mr>
                  <m:e>
                    <m:r>
                      <w:rPr>
                        <w:rFonts w:ascii="Cambria Math" w:hAnsi="Cambria Math"/>
                      </w:rPr>
                      <m:t>0</m:t>
                    </m:r>
                  </m:e>
                  <m:e>
                    <m:r>
                      <w:rPr>
                        <w:rFonts w:ascii="Cambria Math" w:hAnsi="Cambria Math"/>
                      </w:rPr>
                      <m:t>1800</m:t>
                    </m:r>
                  </m:e>
                  <m:e>
                    <m:r>
                      <w:rPr>
                        <w:rFonts w:ascii="Cambria Math" w:hAnsi="Cambria Math"/>
                      </w:rPr>
                      <m:t>551</m:t>
                    </m:r>
                  </m:e>
                </m:mr>
                <m:mr>
                  <m:e>
                    <m:r>
                      <w:rPr>
                        <w:rFonts w:ascii="Cambria Math" w:hAnsi="Cambria Math"/>
                      </w:rPr>
                      <m:t>0</m:t>
                    </m:r>
                  </m:e>
                  <m:e>
                    <m:r>
                      <w:rPr>
                        <w:rFonts w:ascii="Cambria Math" w:hAnsi="Cambria Math"/>
                      </w:rPr>
                      <m:t>0</m:t>
                    </m:r>
                  </m:e>
                  <m:e>
                    <m:r>
                      <w:rPr>
                        <w:rFonts w:ascii="Cambria Math" w:hAnsi="Cambria Math"/>
                      </w:rPr>
                      <m:t>1</m:t>
                    </m:r>
                  </m:e>
                </m:mr>
              </m:m>
            </m:e>
          </m:d>
        </m:oMath>
      </m:oMathPara>
    </w:p>
    <w:p w14:paraId="4087920B" w14:textId="12729B47" w:rsidR="00043D63" w:rsidRDefault="00B47E3F">
      <w:pPr>
        <w:spacing w:line="360" w:lineRule="auto"/>
        <w:pPrChange w:id="470" w:author="Sano Yuma" w:date="2023-02-13T20:08:00Z">
          <w:pPr/>
        </w:pPrChange>
      </w:pPr>
      <w:r>
        <w:rPr>
          <w:rFonts w:hint="eastAsia"/>
        </w:rPr>
        <w:t xml:space="preserve">　</w:t>
      </w:r>
      <w:r w:rsidR="00043D63">
        <w:rPr>
          <w:rFonts w:hint="eastAsia"/>
        </w:rPr>
        <w:t>続いて</w:t>
      </w:r>
      <w:r>
        <w:rPr>
          <w:rFonts w:hint="eastAsia"/>
        </w:rPr>
        <w:t>、</w:t>
      </w:r>
      <w:r w:rsidR="00043D63">
        <w:rPr>
          <w:rFonts w:hint="eastAsia"/>
        </w:rPr>
        <w:t>カメラ外部パラメータの推定結果を示す。</w:t>
      </w:r>
      <w:r w:rsidR="00393E85">
        <w:rPr>
          <w:rFonts w:hint="eastAsia"/>
        </w:rPr>
        <w:t>得られた</w:t>
      </w:r>
      <w:r w:rsidR="003D4448">
        <w:rPr>
          <w:rFonts w:hint="eastAsia"/>
        </w:rPr>
        <w:t>実空間</w:t>
      </w:r>
      <w:r w:rsidR="00957844">
        <w:rPr>
          <w:rFonts w:hint="eastAsia"/>
        </w:rPr>
        <w:t>で</w:t>
      </w:r>
      <w:r w:rsidR="003D4448">
        <w:rPr>
          <w:rFonts w:hint="eastAsia"/>
        </w:rPr>
        <w:t>の</w:t>
      </w:r>
      <w:r w:rsidR="00CE2700">
        <w:rPr>
          <w:rFonts w:hint="eastAsia"/>
        </w:rPr>
        <w:t>カメラ位置</w:t>
      </w:r>
      <w:r w:rsidR="00180141">
        <w:rPr>
          <w:rFonts w:hint="eastAsia"/>
        </w:rPr>
        <w:t>の各座標値を</w:t>
      </w:r>
      <w:commentRangeStart w:id="471"/>
      <w:r w:rsidR="00180141" w:rsidRPr="00AD03CB">
        <w:rPr>
          <w:rFonts w:asciiTheme="minorEastAsia" w:hAnsiTheme="minorEastAsia" w:cs="Times New Roman"/>
          <w:i/>
          <w:iCs/>
          <w:rPrChange w:id="472" w:author="Sano Yuma" w:date="2023-02-13T18:21:00Z">
            <w:rPr>
              <w:i/>
              <w:iCs/>
            </w:rPr>
          </w:rPrChange>
        </w:rPr>
        <w:t>X</w:t>
      </w:r>
      <w:r w:rsidR="00180141" w:rsidRPr="00AD03CB">
        <w:rPr>
          <w:rFonts w:asciiTheme="minorEastAsia" w:hAnsiTheme="minorEastAsia" w:cs="Times New Roman"/>
          <w:vertAlign w:val="subscript"/>
          <w:rPrChange w:id="473" w:author="Sano Yuma" w:date="2023-02-13T18:21:00Z">
            <w:rPr>
              <w:i/>
              <w:iCs/>
              <w:vertAlign w:val="subscript"/>
            </w:rPr>
          </w:rPrChange>
        </w:rPr>
        <w:t>e</w:t>
      </w:r>
      <w:r w:rsidR="00180141">
        <w:rPr>
          <w:rFonts w:hint="eastAsia"/>
        </w:rPr>
        <w:t>、</w:t>
      </w:r>
      <w:r w:rsidR="00180141" w:rsidRPr="00AD03CB">
        <w:rPr>
          <w:rFonts w:asciiTheme="minorEastAsia" w:hAnsiTheme="minorEastAsia" w:cs="Times New Roman"/>
          <w:i/>
          <w:iCs/>
          <w:rPrChange w:id="474" w:author="Sano Yuma" w:date="2023-02-13T18:21:00Z">
            <w:rPr>
              <w:i/>
              <w:iCs/>
            </w:rPr>
          </w:rPrChange>
        </w:rPr>
        <w:t>Y</w:t>
      </w:r>
      <w:r w:rsidR="00180141" w:rsidRPr="00AD03CB">
        <w:rPr>
          <w:rFonts w:asciiTheme="minorEastAsia" w:hAnsiTheme="minorEastAsia" w:cs="Times New Roman"/>
          <w:vertAlign w:val="subscript"/>
          <w:rPrChange w:id="475" w:author="Sano Yuma" w:date="2023-02-13T18:21:00Z">
            <w:rPr>
              <w:i/>
              <w:iCs/>
              <w:vertAlign w:val="subscript"/>
            </w:rPr>
          </w:rPrChange>
        </w:rPr>
        <w:t>e</w:t>
      </w:r>
      <w:r w:rsidR="00180141">
        <w:rPr>
          <w:rFonts w:hint="eastAsia"/>
        </w:rPr>
        <w:t>、</w:t>
      </w:r>
      <w:r w:rsidR="00180141" w:rsidRPr="00AD03CB">
        <w:rPr>
          <w:rFonts w:asciiTheme="minorEastAsia" w:hAnsiTheme="minorEastAsia" w:cs="Times New Roman"/>
          <w:i/>
          <w:iCs/>
          <w:rPrChange w:id="476" w:author="Sano Yuma" w:date="2023-02-13T18:21:00Z">
            <w:rPr>
              <w:i/>
              <w:iCs/>
            </w:rPr>
          </w:rPrChange>
        </w:rPr>
        <w:t>Z</w:t>
      </w:r>
      <w:r w:rsidR="00180141" w:rsidRPr="00AD03CB">
        <w:rPr>
          <w:rFonts w:asciiTheme="minorEastAsia" w:hAnsiTheme="minorEastAsia" w:cs="Times New Roman"/>
          <w:vertAlign w:val="subscript"/>
          <w:rPrChange w:id="477" w:author="Sano Yuma" w:date="2023-02-13T18:21:00Z">
            <w:rPr>
              <w:i/>
              <w:iCs/>
              <w:vertAlign w:val="subscript"/>
            </w:rPr>
          </w:rPrChange>
        </w:rPr>
        <w:t>e</w:t>
      </w:r>
      <w:commentRangeEnd w:id="471"/>
      <w:r w:rsidR="001B6E40" w:rsidRPr="00AD03CB">
        <w:rPr>
          <w:rStyle w:val="af"/>
          <w:rFonts w:asciiTheme="minorEastAsia" w:hAnsiTheme="minorEastAsia" w:cs="Times New Roman"/>
          <w:rPrChange w:id="478" w:author="Sano Yuma" w:date="2023-02-13T18:21:00Z">
            <w:rPr>
              <w:rStyle w:val="af"/>
            </w:rPr>
          </w:rPrChange>
        </w:rPr>
        <w:commentReference w:id="471"/>
      </w:r>
      <w:r w:rsidR="00180141">
        <w:rPr>
          <w:rFonts w:hint="eastAsia"/>
        </w:rPr>
        <w:t>、</w:t>
      </w:r>
      <w:r w:rsidR="00A74FFA">
        <w:rPr>
          <w:rFonts w:hint="eastAsia"/>
        </w:rPr>
        <w:t>単位をm</w:t>
      </w:r>
      <w:r w:rsidR="00A74FFA">
        <w:t>m</w:t>
      </w:r>
      <w:r w:rsidR="00A74FFA">
        <w:rPr>
          <w:rFonts w:hint="eastAsia"/>
        </w:rPr>
        <w:t>とすると</w:t>
      </w:r>
      <w:r w:rsidR="00393E85">
        <w:rPr>
          <w:rFonts w:hint="eastAsia"/>
        </w:rPr>
        <w:t>以下のようになった。</w:t>
      </w:r>
    </w:p>
    <w:p w14:paraId="585D3C3A" w14:textId="37B001D6" w:rsidR="00393E85" w:rsidRDefault="001B6E40">
      <w:pPr>
        <w:spacing w:line="360" w:lineRule="auto"/>
        <w:ind w:firstLineChars="200" w:firstLine="420"/>
        <w:pPrChange w:id="479" w:author="Sano Yuma" w:date="2023-02-13T20:08:00Z">
          <w:pPr/>
        </w:pPrChange>
      </w:pPr>
      <w:commentRangeStart w:id="480"/>
      <w:ins w:id="481" w:author="茂浩" w:date="2023-02-12T08:34:00Z">
        <w:r>
          <w:rPr>
            <w:rFonts w:hint="eastAsia"/>
          </w:rPr>
          <w:t>1台目のカメラ</w:t>
        </w:r>
      </w:ins>
      <w:ins w:id="482" w:author="茂浩" w:date="2023-02-12T08:35:00Z">
        <w:r>
          <w:rPr>
            <w:rFonts w:hint="eastAsia"/>
          </w:rPr>
          <w:t xml:space="preserve">　</w:t>
        </w:r>
      </w:ins>
      <w:r w:rsidR="00393E85">
        <w:rPr>
          <w:rFonts w:hint="eastAsia"/>
        </w:rPr>
        <w:t xml:space="preserve">　</w:t>
      </w:r>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e</m:t>
                      </m:r>
                    </m:sub>
                  </m:sSub>
                </m:e>
              </m:mr>
              <m:mr>
                <m:e>
                  <m:sSub>
                    <m:sSubPr>
                      <m:ctrlPr>
                        <w:rPr>
                          <w:rFonts w:ascii="Cambria Math" w:hAnsi="Cambria Math"/>
                          <w:i/>
                        </w:rPr>
                      </m:ctrlPr>
                    </m:sSubPr>
                    <m:e>
                      <m:r>
                        <w:rPr>
                          <w:rFonts w:ascii="Cambria Math" w:hAnsi="Cambria Math"/>
                        </w:rPr>
                        <m:t>Y</m:t>
                      </m:r>
                    </m:e>
                    <m:sub>
                      <m:r>
                        <w:rPr>
                          <w:rFonts w:ascii="Cambria Math" w:hAnsi="Cambria Math"/>
                        </w:rPr>
                        <m:t>e</m:t>
                      </m:r>
                    </m:sub>
                  </m:sSub>
                </m:e>
              </m:mr>
              <m:mr>
                <m:e>
                  <m:sSub>
                    <m:sSubPr>
                      <m:ctrlPr>
                        <w:rPr>
                          <w:rFonts w:ascii="Cambria Math" w:hAnsi="Cambria Math"/>
                          <w:i/>
                        </w:rPr>
                      </m:ctrlPr>
                    </m:sSubPr>
                    <m:e>
                      <m:r>
                        <w:rPr>
                          <w:rFonts w:ascii="Cambria Math" w:hAnsi="Cambria Math"/>
                        </w:rPr>
                        <m:t>Z</m:t>
                      </m:r>
                    </m:e>
                    <m:sub>
                      <m:r>
                        <w:rPr>
                          <w:rFonts w:ascii="Cambria Math" w:hAnsi="Cambria Math"/>
                        </w:rPr>
                        <m:t>e</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22594</m:t>
                  </m:r>
                </m:e>
              </m:mr>
              <m:mr>
                <m:e>
                  <m:r>
                    <w:rPr>
                      <w:rFonts w:ascii="Cambria Math" w:hAnsi="Cambria Math"/>
                    </w:rPr>
                    <m:t>12690</m:t>
                  </m:r>
                </m:e>
              </m:mr>
              <m:mr>
                <m:e>
                  <m:r>
                    <w:rPr>
                      <w:rFonts w:ascii="Cambria Math" w:hAnsi="Cambria Math"/>
                    </w:rPr>
                    <m:t>4000</m:t>
                  </m:r>
                </m:e>
              </m:mr>
            </m:m>
          </m:e>
        </m:d>
      </m:oMath>
      <w:r w:rsidR="00A74FFA">
        <w:rPr>
          <w:rFonts w:hint="eastAsia"/>
        </w:rPr>
        <w:t xml:space="preserve">　</w:t>
      </w:r>
      <w:del w:id="483" w:author="茂浩" w:date="2023-02-12T08:34:00Z">
        <w:r w:rsidR="00A74FFA" w:rsidDel="001B6E40">
          <w:rPr>
            <w:rFonts w:hint="eastAsia"/>
          </w:rPr>
          <w:delText>1台目のカメラ</w:delText>
        </w:r>
      </w:del>
    </w:p>
    <w:p w14:paraId="7AD9E14A" w14:textId="10D24F04" w:rsidR="00A74FFA" w:rsidRDefault="001B6E40">
      <w:pPr>
        <w:spacing w:line="360" w:lineRule="auto"/>
        <w:ind w:firstLineChars="200" w:firstLine="420"/>
        <w:pPrChange w:id="484" w:author="Sano Yuma" w:date="2023-02-13T20:08:00Z">
          <w:pPr>
            <w:ind w:firstLineChars="100" w:firstLine="210"/>
          </w:pPr>
        </w:pPrChange>
      </w:pPr>
      <w:ins w:id="485" w:author="茂浩" w:date="2023-02-12T08:34:00Z">
        <w:r>
          <w:rPr>
            <w:rFonts w:hint="eastAsia"/>
          </w:rPr>
          <w:t xml:space="preserve">2台目のカメラ　　</w:t>
        </w:r>
      </w:ins>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e</m:t>
                      </m:r>
                    </m:sub>
                  </m:sSub>
                </m:e>
              </m:mr>
              <m:mr>
                <m:e>
                  <m:sSub>
                    <m:sSubPr>
                      <m:ctrlPr>
                        <w:rPr>
                          <w:rFonts w:ascii="Cambria Math" w:hAnsi="Cambria Math"/>
                          <w:i/>
                        </w:rPr>
                      </m:ctrlPr>
                    </m:sSubPr>
                    <m:e>
                      <m:r>
                        <w:rPr>
                          <w:rFonts w:ascii="Cambria Math" w:hAnsi="Cambria Math"/>
                        </w:rPr>
                        <m:t>Y</m:t>
                      </m:r>
                    </m:e>
                    <m:sub>
                      <m:r>
                        <w:rPr>
                          <w:rFonts w:ascii="Cambria Math" w:hAnsi="Cambria Math"/>
                        </w:rPr>
                        <m:t>e</m:t>
                      </m:r>
                    </m:sub>
                  </m:sSub>
                </m:e>
              </m:mr>
              <m:mr>
                <m:e>
                  <m:sSub>
                    <m:sSubPr>
                      <m:ctrlPr>
                        <w:rPr>
                          <w:rFonts w:ascii="Cambria Math" w:hAnsi="Cambria Math"/>
                          <w:i/>
                        </w:rPr>
                      </m:ctrlPr>
                    </m:sSubPr>
                    <m:e>
                      <m:r>
                        <w:rPr>
                          <w:rFonts w:ascii="Cambria Math" w:hAnsi="Cambria Math"/>
                        </w:rPr>
                        <m:t>Z</m:t>
                      </m:r>
                    </m:e>
                    <m:sub>
                      <m:r>
                        <w:rPr>
                          <w:rFonts w:ascii="Cambria Math" w:hAnsi="Cambria Math"/>
                        </w:rPr>
                        <m:t>e</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22425</m:t>
                  </m:r>
                </m:e>
              </m:mr>
              <m:mr>
                <m:e>
                  <m:r>
                    <w:rPr>
                      <w:rFonts w:ascii="Cambria Math" w:hAnsi="Cambria Math"/>
                    </w:rPr>
                    <m:t>-3659</m:t>
                  </m:r>
                </m:e>
              </m:mr>
              <m:mr>
                <m:e>
                  <m:r>
                    <w:rPr>
                      <w:rFonts w:ascii="Cambria Math" w:hAnsi="Cambria Math"/>
                    </w:rPr>
                    <m:t>3958</m:t>
                  </m:r>
                </m:e>
              </m:mr>
            </m:m>
          </m:e>
        </m:d>
      </m:oMath>
      <w:r w:rsidR="00A74FFA">
        <w:rPr>
          <w:rFonts w:hint="eastAsia"/>
        </w:rPr>
        <w:t xml:space="preserve">　</w:t>
      </w:r>
      <w:del w:id="486" w:author="茂浩" w:date="2023-02-12T08:34:00Z">
        <w:r w:rsidR="00A74FFA" w:rsidDel="001B6E40">
          <w:rPr>
            <w:rFonts w:hint="eastAsia"/>
          </w:rPr>
          <w:delText>2台目のカメラ</w:delText>
        </w:r>
      </w:del>
      <w:commentRangeEnd w:id="480"/>
      <w:r>
        <w:rPr>
          <w:rStyle w:val="af"/>
        </w:rPr>
        <w:commentReference w:id="480"/>
      </w:r>
    </w:p>
    <w:p w14:paraId="29ED95E5" w14:textId="01B11181" w:rsidR="00B47E3F" w:rsidRDefault="000D1935">
      <w:pPr>
        <w:spacing w:line="360" w:lineRule="auto"/>
        <w:ind w:firstLineChars="100" w:firstLine="210"/>
        <w:pPrChange w:id="487" w:author="Sano Yuma" w:date="2023-02-13T20:08:00Z">
          <w:pPr>
            <w:ind w:firstLineChars="100" w:firstLine="210"/>
          </w:pPr>
        </w:pPrChange>
      </w:pPr>
      <w:r>
        <w:rPr>
          <w:rFonts w:hint="eastAsia"/>
        </w:rPr>
        <w:t>本研究ではカメラキャリブレーションの評価を行うためにカメラ位置をあらかじめ測ったうえで撮影を行った。</w:t>
      </w:r>
      <w:r w:rsidR="00043D63">
        <w:rPr>
          <w:rFonts w:hint="eastAsia"/>
        </w:rPr>
        <w:t>その測定</w:t>
      </w:r>
      <w:r w:rsidR="00554A7C">
        <w:rPr>
          <w:rFonts w:hint="eastAsia"/>
        </w:rPr>
        <w:t>した座標値を</w:t>
      </w:r>
      <w:proofErr w:type="spellStart"/>
      <w:r w:rsidR="00554A7C" w:rsidRPr="00AD03CB">
        <w:rPr>
          <w:rFonts w:asciiTheme="minorEastAsia" w:hAnsiTheme="minorEastAsia" w:cs="Times New Roman"/>
          <w:i/>
          <w:iCs/>
          <w:rPrChange w:id="488" w:author="Sano Yuma" w:date="2023-02-13T18:21:00Z">
            <w:rPr>
              <w:i/>
              <w:iCs/>
            </w:rPr>
          </w:rPrChange>
        </w:rPr>
        <w:t>X</w:t>
      </w:r>
      <w:r w:rsidR="00554A7C" w:rsidRPr="00AD03CB">
        <w:rPr>
          <w:rFonts w:asciiTheme="minorEastAsia" w:hAnsiTheme="minorEastAsia" w:cs="Times New Roman"/>
          <w:vertAlign w:val="subscript"/>
          <w:rPrChange w:id="489" w:author="Sano Yuma" w:date="2023-02-13T18:21:00Z">
            <w:rPr>
              <w:i/>
              <w:iCs/>
              <w:vertAlign w:val="subscript"/>
            </w:rPr>
          </w:rPrChange>
        </w:rPr>
        <w:t>m</w:t>
      </w:r>
      <w:proofErr w:type="spellEnd"/>
      <w:r w:rsidR="00554A7C">
        <w:rPr>
          <w:rFonts w:hint="eastAsia"/>
        </w:rPr>
        <w:t>、</w:t>
      </w:r>
      <w:proofErr w:type="spellStart"/>
      <w:r w:rsidR="00554A7C" w:rsidRPr="00AD03CB">
        <w:rPr>
          <w:rFonts w:asciiTheme="minorEastAsia" w:hAnsiTheme="minorEastAsia" w:cs="Times New Roman"/>
          <w:i/>
          <w:iCs/>
          <w:rPrChange w:id="490" w:author="Sano Yuma" w:date="2023-02-13T18:21:00Z">
            <w:rPr>
              <w:i/>
              <w:iCs/>
            </w:rPr>
          </w:rPrChange>
        </w:rPr>
        <w:t>Y</w:t>
      </w:r>
      <w:r w:rsidR="00554A7C" w:rsidRPr="00AD03CB">
        <w:rPr>
          <w:rFonts w:asciiTheme="minorEastAsia" w:hAnsiTheme="minorEastAsia" w:cs="Times New Roman"/>
          <w:vertAlign w:val="subscript"/>
          <w:rPrChange w:id="491" w:author="Sano Yuma" w:date="2023-02-13T18:21:00Z">
            <w:rPr>
              <w:i/>
              <w:iCs/>
              <w:vertAlign w:val="subscript"/>
            </w:rPr>
          </w:rPrChange>
        </w:rPr>
        <w:t>m</w:t>
      </w:r>
      <w:proofErr w:type="spellEnd"/>
      <w:r w:rsidR="00554A7C">
        <w:rPr>
          <w:rFonts w:hint="eastAsia"/>
        </w:rPr>
        <w:t>、</w:t>
      </w:r>
      <w:proofErr w:type="spellStart"/>
      <w:r w:rsidR="00554A7C" w:rsidRPr="00AD03CB">
        <w:rPr>
          <w:rFonts w:asciiTheme="minorEastAsia" w:hAnsiTheme="minorEastAsia" w:cs="Times New Roman"/>
          <w:i/>
          <w:iCs/>
          <w:rPrChange w:id="492" w:author="Sano Yuma" w:date="2023-02-13T18:21:00Z">
            <w:rPr>
              <w:i/>
              <w:iCs/>
            </w:rPr>
          </w:rPrChange>
        </w:rPr>
        <w:t>Z</w:t>
      </w:r>
      <w:r w:rsidR="00554A7C" w:rsidRPr="00AD03CB">
        <w:rPr>
          <w:rFonts w:asciiTheme="minorEastAsia" w:hAnsiTheme="minorEastAsia" w:cs="Times New Roman"/>
          <w:vertAlign w:val="subscript"/>
          <w:rPrChange w:id="493" w:author="Sano Yuma" w:date="2023-02-13T18:21:00Z">
            <w:rPr>
              <w:i/>
              <w:iCs/>
              <w:vertAlign w:val="subscript"/>
            </w:rPr>
          </w:rPrChange>
        </w:rPr>
        <w:t>m</w:t>
      </w:r>
      <w:proofErr w:type="spellEnd"/>
      <w:r w:rsidR="0009127A">
        <w:rPr>
          <w:rFonts w:hint="eastAsia"/>
        </w:rPr>
        <w:t>、単位をm</w:t>
      </w:r>
      <w:r w:rsidR="0009127A">
        <w:t>m</w:t>
      </w:r>
      <w:r w:rsidR="00554A7C">
        <w:rPr>
          <w:rFonts w:hint="eastAsia"/>
        </w:rPr>
        <w:t>と</w:t>
      </w:r>
      <w:r w:rsidR="005436A4">
        <w:rPr>
          <w:rFonts w:hint="eastAsia"/>
        </w:rPr>
        <w:t>して以下に示す</w:t>
      </w:r>
      <w:r w:rsidR="00554A7C">
        <w:rPr>
          <w:rFonts w:hint="eastAsia"/>
        </w:rPr>
        <w:t>。</w:t>
      </w:r>
    </w:p>
    <w:p w14:paraId="2F68947E" w14:textId="58D8652D" w:rsidR="007D2FCE" w:rsidRDefault="001B6E40">
      <w:pPr>
        <w:spacing w:line="360" w:lineRule="auto"/>
        <w:ind w:firstLineChars="200" w:firstLine="420"/>
        <w:pPrChange w:id="494" w:author="Sano Yuma" w:date="2023-02-13T20:08:00Z">
          <w:pPr>
            <w:ind w:firstLineChars="100" w:firstLine="210"/>
          </w:pPr>
        </w:pPrChange>
      </w:pPr>
      <w:ins w:id="495" w:author="茂浩" w:date="2023-02-12T08:35:00Z">
        <w:r>
          <w:rPr>
            <w:rFonts w:hint="eastAsia"/>
          </w:rPr>
          <w:t xml:space="preserve">1台目のカメラ　　</w:t>
        </w:r>
      </w:ins>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mr>
              <m:mr>
                <m:e>
                  <m:sSub>
                    <m:sSubPr>
                      <m:ctrlPr>
                        <w:rPr>
                          <w:rFonts w:ascii="Cambria Math" w:hAnsi="Cambria Math"/>
                          <w:i/>
                        </w:rPr>
                      </m:ctrlPr>
                    </m:sSubPr>
                    <m:e>
                      <m:r>
                        <w:rPr>
                          <w:rFonts w:ascii="Cambria Math" w:hAnsi="Cambria Math"/>
                        </w:rPr>
                        <m:t>Y</m:t>
                      </m:r>
                    </m:e>
                    <m:sub>
                      <m:r>
                        <w:rPr>
                          <w:rFonts w:ascii="Cambria Math" w:hAnsi="Cambria Math"/>
                        </w:rPr>
                        <m:t>m</m:t>
                      </m:r>
                    </m:sub>
                  </m:sSub>
                </m:e>
              </m:mr>
              <m:mr>
                <m:e>
                  <m:sSub>
                    <m:sSubPr>
                      <m:ctrlPr>
                        <w:rPr>
                          <w:rFonts w:ascii="Cambria Math" w:hAnsi="Cambria Math"/>
                          <w:i/>
                        </w:rPr>
                      </m:ctrlPr>
                    </m:sSubPr>
                    <m:e>
                      <m:r>
                        <w:rPr>
                          <w:rFonts w:ascii="Cambria Math" w:hAnsi="Cambria Math"/>
                        </w:rPr>
                        <m:t>Z</m:t>
                      </m:r>
                    </m:e>
                    <m:sub>
                      <m:r>
                        <w:rPr>
                          <w:rFonts w:ascii="Cambria Math" w:hAnsi="Cambria Math"/>
                        </w:rPr>
                        <m:t>m</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22400</m:t>
                  </m:r>
                </m:e>
              </m:mr>
              <m:mr>
                <m:e>
                  <m:r>
                    <w:rPr>
                      <w:rFonts w:ascii="Cambria Math" w:hAnsi="Cambria Math"/>
                    </w:rPr>
                    <m:t>12500</m:t>
                  </m:r>
                </m:e>
              </m:mr>
              <m:mr>
                <m:e>
                  <m:r>
                    <w:rPr>
                      <w:rFonts w:ascii="Cambria Math" w:hAnsi="Cambria Math"/>
                    </w:rPr>
                    <m:t>3890</m:t>
                  </m:r>
                </m:e>
              </m:mr>
            </m:m>
          </m:e>
        </m:d>
      </m:oMath>
      <w:r w:rsidR="007D2FCE">
        <w:rPr>
          <w:rFonts w:hint="eastAsia"/>
        </w:rPr>
        <w:t xml:space="preserve">　</w:t>
      </w:r>
      <w:del w:id="496" w:author="茂浩" w:date="2023-02-12T08:35:00Z">
        <w:r w:rsidR="007D2FCE" w:rsidDel="001B6E40">
          <w:rPr>
            <w:rFonts w:hint="eastAsia"/>
          </w:rPr>
          <w:delText>1台目のカメラ</w:delText>
        </w:r>
      </w:del>
    </w:p>
    <w:p w14:paraId="0C31AAF8" w14:textId="625C8951" w:rsidR="005436A4" w:rsidRDefault="001B6E40">
      <w:pPr>
        <w:spacing w:line="360" w:lineRule="auto"/>
        <w:ind w:firstLineChars="200" w:firstLine="420"/>
        <w:pPrChange w:id="497" w:author="Sano Yuma" w:date="2023-02-13T20:08:00Z">
          <w:pPr>
            <w:ind w:firstLineChars="100" w:firstLine="210"/>
          </w:pPr>
        </w:pPrChange>
      </w:pPr>
      <w:ins w:id="498" w:author="茂浩" w:date="2023-02-12T08:35:00Z">
        <w:r>
          <w:rPr>
            <w:rFonts w:hint="eastAsia"/>
          </w:rPr>
          <w:t xml:space="preserve">2台目のカメラ　　</w:t>
        </w:r>
      </w:ins>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mr>
              <m:mr>
                <m:e>
                  <m:sSub>
                    <m:sSubPr>
                      <m:ctrlPr>
                        <w:rPr>
                          <w:rFonts w:ascii="Cambria Math" w:hAnsi="Cambria Math"/>
                          <w:i/>
                        </w:rPr>
                      </m:ctrlPr>
                    </m:sSubPr>
                    <m:e>
                      <m:r>
                        <w:rPr>
                          <w:rFonts w:ascii="Cambria Math" w:hAnsi="Cambria Math"/>
                        </w:rPr>
                        <m:t>Y</m:t>
                      </m:r>
                    </m:e>
                    <m:sub>
                      <m:r>
                        <w:rPr>
                          <w:rFonts w:ascii="Cambria Math" w:hAnsi="Cambria Math"/>
                        </w:rPr>
                        <m:t>m</m:t>
                      </m:r>
                    </m:sub>
                  </m:sSub>
                </m:e>
              </m:mr>
              <m:mr>
                <m:e>
                  <m:sSub>
                    <m:sSubPr>
                      <m:ctrlPr>
                        <w:rPr>
                          <w:rFonts w:ascii="Cambria Math" w:hAnsi="Cambria Math"/>
                          <w:i/>
                        </w:rPr>
                      </m:ctrlPr>
                    </m:sSubPr>
                    <m:e>
                      <m:r>
                        <w:rPr>
                          <w:rFonts w:ascii="Cambria Math" w:hAnsi="Cambria Math"/>
                        </w:rPr>
                        <m:t>Z</m:t>
                      </m:r>
                    </m:e>
                    <m:sub>
                      <m:r>
                        <w:rPr>
                          <w:rFonts w:ascii="Cambria Math" w:hAnsi="Cambria Math"/>
                        </w:rPr>
                        <m:t>m</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22530</m:t>
                  </m:r>
                </m:e>
              </m:mr>
              <m:mr>
                <m:e>
                  <m:r>
                    <w:rPr>
                      <w:rFonts w:ascii="Cambria Math" w:hAnsi="Cambria Math"/>
                    </w:rPr>
                    <m:t>-3640</m:t>
                  </m:r>
                </m:e>
              </m:mr>
              <m:mr>
                <m:e>
                  <m:r>
                    <w:rPr>
                      <w:rFonts w:ascii="Cambria Math" w:hAnsi="Cambria Math"/>
                    </w:rPr>
                    <m:t>3890</m:t>
                  </m:r>
                </m:e>
              </m:mr>
            </m:m>
          </m:e>
        </m:d>
      </m:oMath>
      <w:r w:rsidR="007D2FCE">
        <w:rPr>
          <w:rFonts w:hint="eastAsia"/>
        </w:rPr>
        <w:t xml:space="preserve">　</w:t>
      </w:r>
      <w:del w:id="499" w:author="茂浩" w:date="2023-02-12T08:35:00Z">
        <w:r w:rsidR="007D2FCE" w:rsidDel="001B6E40">
          <w:rPr>
            <w:rFonts w:hint="eastAsia"/>
          </w:rPr>
          <w:delText>2台目のカメラ</w:delText>
        </w:r>
      </w:del>
    </w:p>
    <w:p w14:paraId="2E7E9232" w14:textId="2BBD9F72" w:rsidR="009411E7" w:rsidRDefault="009411E7" w:rsidP="00191EA8">
      <w:pPr>
        <w:spacing w:line="360" w:lineRule="auto"/>
        <w:ind w:firstLineChars="100" w:firstLine="210"/>
        <w:rPr>
          <w:ins w:id="500" w:author="Sano Yuma" w:date="2023-02-13T20:18:00Z"/>
        </w:rPr>
      </w:pPr>
      <w:r>
        <w:rPr>
          <w:rFonts w:hint="eastAsia"/>
        </w:rPr>
        <w:t>推定結果と測定結果を比較すると、</w:t>
      </w:r>
      <w:r w:rsidR="00E45219">
        <w:rPr>
          <w:rFonts w:hint="eastAsia"/>
        </w:rPr>
        <w:t>その誤差は1台目のカメラで約2</w:t>
      </w:r>
      <w:r w:rsidR="00E45219">
        <w:t>93mm</w:t>
      </w:r>
      <w:r w:rsidR="00E45219">
        <w:rPr>
          <w:rFonts w:hint="eastAsia"/>
        </w:rPr>
        <w:t>、2台目のカメラで約1</w:t>
      </w:r>
      <w:r w:rsidR="00E45219">
        <w:t>2</w:t>
      </w:r>
      <w:r w:rsidR="00E45219">
        <w:rPr>
          <w:rFonts w:hint="eastAsia"/>
        </w:rPr>
        <w:t>7m</w:t>
      </w:r>
      <w:r w:rsidR="00E45219">
        <w:t>m</w:t>
      </w:r>
      <w:r w:rsidR="00E45219">
        <w:rPr>
          <w:rFonts w:hint="eastAsia"/>
        </w:rPr>
        <w:t>であった。</w:t>
      </w:r>
    </w:p>
    <w:p w14:paraId="249A92A3" w14:textId="77777777" w:rsidR="004703B7" w:rsidRDefault="004703B7">
      <w:pPr>
        <w:spacing w:line="360" w:lineRule="auto"/>
        <w:ind w:firstLineChars="100" w:firstLine="210"/>
        <w:pPrChange w:id="501" w:author="Sano Yuma" w:date="2023-02-13T20:08:00Z">
          <w:pPr>
            <w:ind w:firstLineChars="100" w:firstLine="210"/>
          </w:pPr>
        </w:pPrChange>
      </w:pPr>
    </w:p>
    <w:p w14:paraId="4731B1C8" w14:textId="28E0FCD9" w:rsidR="00873170" w:rsidRDefault="00ED746B" w:rsidP="003616AC">
      <w:pPr>
        <w:pStyle w:val="2"/>
        <w:rPr>
          <w:rFonts w:asciiTheme="minorHAnsi" w:eastAsiaTheme="minorHAnsi" w:hAnsiTheme="minorHAnsi"/>
          <w:sz w:val="24"/>
          <w:szCs w:val="28"/>
        </w:rPr>
      </w:pPr>
      <w:bookmarkStart w:id="502" w:name="_Toc126831154"/>
      <w:r>
        <w:rPr>
          <w:rFonts w:asciiTheme="minorHAnsi" w:eastAsiaTheme="minorHAnsi" w:hAnsiTheme="minorHAnsi"/>
          <w:sz w:val="24"/>
          <w:szCs w:val="28"/>
        </w:rPr>
        <w:t>6.2</w:t>
      </w:r>
      <w:r>
        <w:rPr>
          <w:rFonts w:asciiTheme="minorHAnsi" w:eastAsiaTheme="minorHAnsi" w:hAnsiTheme="minorHAnsi" w:hint="eastAsia"/>
          <w:sz w:val="24"/>
          <w:szCs w:val="28"/>
        </w:rPr>
        <w:t xml:space="preserve">　</w:t>
      </w:r>
      <w:r>
        <w:rPr>
          <w:rFonts w:asciiTheme="minorHAnsi" w:eastAsiaTheme="minorHAnsi" w:hAnsiTheme="minorHAnsi"/>
          <w:sz w:val="24"/>
          <w:szCs w:val="28"/>
        </w:rPr>
        <w:t>AlphaPose</w:t>
      </w:r>
      <w:r>
        <w:rPr>
          <w:rFonts w:asciiTheme="minorHAnsi" w:eastAsiaTheme="minorHAnsi" w:hAnsiTheme="minorHAnsi" w:hint="eastAsia"/>
          <w:sz w:val="24"/>
          <w:szCs w:val="28"/>
        </w:rPr>
        <w:t>による選手の</w:t>
      </w:r>
      <w:r w:rsidR="00811AC6">
        <w:rPr>
          <w:rFonts w:asciiTheme="minorHAnsi" w:eastAsiaTheme="minorHAnsi" w:hAnsiTheme="minorHAnsi" w:hint="eastAsia"/>
          <w:sz w:val="24"/>
          <w:szCs w:val="28"/>
        </w:rPr>
        <w:t>姿勢推定と追跡結果</w:t>
      </w:r>
      <w:bookmarkEnd w:id="502"/>
    </w:p>
    <w:p w14:paraId="4B5C351C" w14:textId="27FE5714" w:rsidR="00190FCC" w:rsidRDefault="003616AC">
      <w:pPr>
        <w:spacing w:line="360" w:lineRule="auto"/>
        <w:pPrChange w:id="503" w:author="Sano Yuma" w:date="2023-02-13T20:08:00Z">
          <w:pPr/>
        </w:pPrChange>
      </w:pPr>
      <w:r>
        <w:rPr>
          <w:rFonts w:hint="eastAsia"/>
        </w:rPr>
        <w:t xml:space="preserve">　撮影した映像の1フレーム目における</w:t>
      </w:r>
      <w:r w:rsidR="00E01B20">
        <w:rPr>
          <w:rFonts w:hint="eastAsia"/>
        </w:rPr>
        <w:t>処理</w:t>
      </w:r>
      <w:r>
        <w:rPr>
          <w:rFonts w:hint="eastAsia"/>
        </w:rPr>
        <w:t>結果を図6</w:t>
      </w:r>
      <w:r>
        <w:t>.1</w:t>
      </w:r>
      <w:r>
        <w:rPr>
          <w:rFonts w:hint="eastAsia"/>
        </w:rPr>
        <w:t>に示す。続いて、</w:t>
      </w:r>
      <w:r w:rsidR="00E01B20">
        <w:rPr>
          <w:rFonts w:hint="eastAsia"/>
        </w:rPr>
        <w:t>1</w:t>
      </w:r>
      <w:r w:rsidR="00E01B20">
        <w:t>0</w:t>
      </w:r>
      <w:r w:rsidR="00E01B20">
        <w:rPr>
          <w:rFonts w:hint="eastAsia"/>
        </w:rPr>
        <w:t>秒後におけ</w:t>
      </w:r>
      <w:r w:rsidR="00E01B20">
        <w:rPr>
          <w:rFonts w:hint="eastAsia"/>
        </w:rPr>
        <w:lastRenderedPageBreak/>
        <w:t>るフレームの処理結果を図6</w:t>
      </w:r>
      <w:r w:rsidR="00E01B20">
        <w:t>.2</w:t>
      </w:r>
      <w:r w:rsidR="00E01B20">
        <w:rPr>
          <w:rFonts w:hint="eastAsia"/>
        </w:rPr>
        <w:t>に示す。</w:t>
      </w:r>
      <w:ins w:id="504" w:author="Sano Yuma" w:date="2023-02-16T18:27:00Z">
        <w:r w:rsidR="004169D0">
          <w:rPr>
            <w:rFonts w:hint="eastAsia"/>
          </w:rPr>
          <w:t>また、</w:t>
        </w:r>
      </w:ins>
      <w:ins w:id="505" w:author="Sano Yuma" w:date="2023-02-16T18:33:00Z">
        <w:r w:rsidR="007430BF">
          <w:rPr>
            <w:rFonts w:hint="eastAsia"/>
          </w:rPr>
          <w:t>映像に映る</w:t>
        </w:r>
      </w:ins>
      <w:ins w:id="506" w:author="Sano Yuma" w:date="2023-02-16T18:32:00Z">
        <w:r w:rsidR="007430BF">
          <w:rPr>
            <w:rFonts w:hint="eastAsia"/>
          </w:rPr>
          <w:t>選手</w:t>
        </w:r>
      </w:ins>
      <w:ins w:id="507" w:author="Sano Yuma" w:date="2023-02-16T18:33:00Z">
        <w:r w:rsidR="007430BF">
          <w:rPr>
            <w:rFonts w:hint="eastAsia"/>
          </w:rPr>
          <w:t>1</w:t>
        </w:r>
        <w:r w:rsidR="007430BF">
          <w:t>2</w:t>
        </w:r>
        <w:r w:rsidR="007430BF">
          <w:rPr>
            <w:rFonts w:hint="eastAsia"/>
          </w:rPr>
          <w:t>人</w:t>
        </w:r>
      </w:ins>
      <w:ins w:id="508" w:author="Sano Yuma" w:date="2023-02-16T18:32:00Z">
        <w:r w:rsidR="007430BF">
          <w:rPr>
            <w:rFonts w:hint="eastAsia"/>
          </w:rPr>
          <w:t>をA</w:t>
        </w:r>
      </w:ins>
      <w:ins w:id="509" w:author="Sano Yuma" w:date="2023-02-16T18:33:00Z">
        <w:r w:rsidR="007430BF">
          <w:rPr>
            <w:rFonts w:hint="eastAsia"/>
          </w:rPr>
          <w:t>からMとし、</w:t>
        </w:r>
      </w:ins>
      <w:ins w:id="510" w:author="Sano Yuma" w:date="2023-02-16T18:27:00Z">
        <w:r w:rsidR="004169D0">
          <w:rPr>
            <w:rFonts w:hint="eastAsia"/>
          </w:rPr>
          <w:t>各フレームにおける選手ごと</w:t>
        </w:r>
      </w:ins>
      <w:ins w:id="511" w:author="Sano Yuma" w:date="2023-02-16T18:34:00Z">
        <w:r w:rsidR="007430BF">
          <w:rPr>
            <w:rFonts w:hint="eastAsia"/>
          </w:rPr>
          <w:t>に振り分けられる</w:t>
        </w:r>
      </w:ins>
      <w:ins w:id="512" w:author="Sano Yuma" w:date="2023-02-16T18:27:00Z">
        <w:r w:rsidR="004169D0">
          <w:rPr>
            <w:rFonts w:hint="eastAsia"/>
          </w:rPr>
          <w:t>IDについて表6</w:t>
        </w:r>
        <w:r w:rsidR="004169D0">
          <w:t>.1</w:t>
        </w:r>
        <w:r w:rsidR="004169D0">
          <w:rPr>
            <w:rFonts w:hint="eastAsia"/>
          </w:rPr>
          <w:t>に示す。</w:t>
        </w:r>
      </w:ins>
    </w:p>
    <w:p w14:paraId="0F7CDBC5" w14:textId="7CC332A3" w:rsidR="00190FCC" w:rsidRDefault="00190FCC">
      <w:pPr>
        <w:spacing w:line="360" w:lineRule="auto"/>
        <w:pPrChange w:id="513" w:author="Sano Yuma" w:date="2023-02-13T20:08:00Z">
          <w:pPr/>
        </w:pPrChange>
      </w:pPr>
      <w:r>
        <w:rPr>
          <w:rFonts w:hint="eastAsia"/>
        </w:rPr>
        <w:t xml:space="preserve">　</w:t>
      </w:r>
      <w:commentRangeStart w:id="514"/>
      <w:commentRangeStart w:id="515"/>
      <w:r>
        <w:rPr>
          <w:rFonts w:hint="eastAsia"/>
        </w:rPr>
        <w:t>どちらのフレームにおいても、おおよそ正しく選手を検知し、その姿勢を推定できていることが</w:t>
      </w:r>
      <w:ins w:id="516" w:author="Sano Yuma" w:date="2023-02-16T18:28:00Z">
        <w:r w:rsidR="00767F1D">
          <w:rPr>
            <w:rFonts w:hint="eastAsia"/>
          </w:rPr>
          <w:t>図6</w:t>
        </w:r>
        <w:r w:rsidR="00767F1D">
          <w:t>.1</w:t>
        </w:r>
        <w:r w:rsidR="00767F1D">
          <w:rPr>
            <w:rFonts w:hint="eastAsia"/>
          </w:rPr>
          <w:t>，6</w:t>
        </w:r>
        <w:r w:rsidR="00767F1D">
          <w:t>.2</w:t>
        </w:r>
      </w:ins>
      <w:ins w:id="517" w:author="Sano Yuma" w:date="2023-02-16T18:29:00Z">
        <w:r w:rsidR="00767F1D">
          <w:rPr>
            <w:rFonts w:hint="eastAsia"/>
          </w:rPr>
          <w:t>から</w:t>
        </w:r>
      </w:ins>
      <w:r>
        <w:rPr>
          <w:rFonts w:hint="eastAsia"/>
        </w:rPr>
        <w:t>読み取れる。しかし、</w:t>
      </w:r>
      <w:ins w:id="518" w:author="Sano Yuma" w:date="2023-02-16T18:29:00Z">
        <w:r w:rsidR="00767F1D">
          <w:rPr>
            <w:rFonts w:hint="eastAsia"/>
          </w:rPr>
          <w:t>表6</w:t>
        </w:r>
        <w:r w:rsidR="00767F1D">
          <w:t>.1</w:t>
        </w:r>
        <w:r w:rsidR="00767F1D">
          <w:rPr>
            <w:rFonts w:hint="eastAsia"/>
          </w:rPr>
          <w:t>においてフレーム間の選手I</w:t>
        </w:r>
        <w:r w:rsidR="00767F1D">
          <w:t>D</w:t>
        </w:r>
        <w:r w:rsidR="00767F1D">
          <w:rPr>
            <w:rFonts w:hint="eastAsia"/>
          </w:rPr>
          <w:t>を</w:t>
        </w:r>
      </w:ins>
      <w:del w:id="519" w:author="Sano Yuma" w:date="2023-02-16T18:29:00Z">
        <w:r w:rsidDel="00767F1D">
          <w:rPr>
            <w:rFonts w:hint="eastAsia"/>
          </w:rPr>
          <w:delText>2フレームで</w:delText>
        </w:r>
      </w:del>
      <w:r>
        <w:rPr>
          <w:rFonts w:hint="eastAsia"/>
        </w:rPr>
        <w:t>比較すると、同じ選手に対して異なるIDが振り分けられていることが分かる。</w:t>
      </w:r>
      <w:commentRangeEnd w:id="514"/>
      <w:r w:rsidR="001B6E40">
        <w:rPr>
          <w:rStyle w:val="af"/>
        </w:rPr>
        <w:commentReference w:id="514"/>
      </w:r>
      <w:commentRangeEnd w:id="515"/>
      <w:r w:rsidR="00203EBD">
        <w:rPr>
          <w:rStyle w:val="af"/>
        </w:rPr>
        <w:commentReference w:id="515"/>
      </w:r>
      <w:r w:rsidR="00D2563C">
        <w:br/>
      </w:r>
      <w:r w:rsidR="00D2563C">
        <w:rPr>
          <w:rFonts w:hint="eastAsia"/>
        </w:rPr>
        <w:t xml:space="preserve">　これは、選手の交差によって</w:t>
      </w:r>
      <w:r w:rsidR="00092C7E">
        <w:rPr>
          <w:rFonts w:hint="eastAsia"/>
        </w:rPr>
        <w:t>A</w:t>
      </w:r>
      <w:r w:rsidR="00092C7E">
        <w:t>lphaPose</w:t>
      </w:r>
      <w:r w:rsidR="00092C7E">
        <w:rPr>
          <w:rFonts w:hint="eastAsia"/>
        </w:rPr>
        <w:t>の追跡が途切れることによって、新たなIDを振り分け</w:t>
      </w:r>
      <w:ins w:id="520" w:author="Sano Yuma" w:date="2023-02-16T18:29:00Z">
        <w:r w:rsidR="00834BA1">
          <w:rPr>
            <w:rFonts w:hint="eastAsia"/>
          </w:rPr>
          <w:t>られる</w:t>
        </w:r>
      </w:ins>
      <w:del w:id="521" w:author="Sano Yuma" w:date="2023-02-16T18:29:00Z">
        <w:r w:rsidR="00092C7E" w:rsidDel="00834BA1">
          <w:rPr>
            <w:rFonts w:hint="eastAsia"/>
          </w:rPr>
          <w:delText>てしまう</w:delText>
        </w:r>
      </w:del>
      <w:r w:rsidR="00092C7E">
        <w:rPr>
          <w:rFonts w:hint="eastAsia"/>
        </w:rPr>
        <w:t>ことが原因と考えられる。</w:t>
      </w:r>
    </w:p>
    <w:p w14:paraId="0205664B" w14:textId="77777777" w:rsidR="00FB3958" w:rsidRDefault="00FB3958" w:rsidP="00FB3958">
      <w:pPr>
        <w:keepNext/>
        <w:jc w:val="center"/>
      </w:pPr>
      <w:r>
        <w:rPr>
          <w:rFonts w:hint="eastAsia"/>
          <w:noProof/>
        </w:rPr>
        <w:drawing>
          <wp:inline distT="0" distB="0" distL="0" distR="0" wp14:anchorId="06E85544" wp14:editId="39F4ACE2">
            <wp:extent cx="4293705" cy="2415462"/>
            <wp:effectExtent l="0" t="0" r="0" b="4445"/>
            <wp:docPr id="37" name="図 37" descr="女性, 裁判所, グループ, 民衆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7" descr="女性, 裁判所, グループ, 民衆 が含まれている画像&#10;&#10;自動的に生成された説明"/>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09241" cy="2424202"/>
                    </a:xfrm>
                    <a:prstGeom prst="rect">
                      <a:avLst/>
                    </a:prstGeom>
                  </pic:spPr>
                </pic:pic>
              </a:graphicData>
            </a:graphic>
          </wp:inline>
        </w:drawing>
      </w:r>
    </w:p>
    <w:p w14:paraId="2645811E" w14:textId="58580EAA" w:rsidR="00FB3958" w:rsidRDefault="00FB3958" w:rsidP="00FB3958">
      <w:pPr>
        <w:pStyle w:val="a6"/>
        <w:jc w:val="center"/>
        <w:rPr>
          <w:b w:val="0"/>
          <w:bCs w:val="0"/>
        </w:rPr>
      </w:pPr>
      <w:r w:rsidRPr="006F7F50">
        <w:rPr>
          <w:rFonts w:hint="eastAsia"/>
          <w:b w:val="0"/>
          <w:bCs w:val="0"/>
        </w:rPr>
        <w:t>図6</w:t>
      </w:r>
      <w:r w:rsidRPr="006F7F50">
        <w:rPr>
          <w:b w:val="0"/>
          <w:bCs w:val="0"/>
        </w:rPr>
        <w:t>.1</w:t>
      </w:r>
      <w:r w:rsidRPr="006F7F50">
        <w:rPr>
          <w:rFonts w:hint="eastAsia"/>
          <w:b w:val="0"/>
          <w:bCs w:val="0"/>
        </w:rPr>
        <w:t xml:space="preserve">　1フレーム目における</w:t>
      </w:r>
      <w:r w:rsidR="006F7F50" w:rsidRPr="006F7F50">
        <w:rPr>
          <w:rFonts w:hint="eastAsia"/>
          <w:b w:val="0"/>
          <w:bCs w:val="0"/>
        </w:rPr>
        <w:t>処理結果</w:t>
      </w:r>
    </w:p>
    <w:p w14:paraId="45377151" w14:textId="7B02F6EE" w:rsidR="006F7F50" w:rsidRDefault="006F7F50" w:rsidP="006F7F50"/>
    <w:p w14:paraId="4E346998" w14:textId="77777777" w:rsidR="006F7F50" w:rsidRDefault="006F7F50" w:rsidP="006F7F50">
      <w:pPr>
        <w:keepNext/>
        <w:jc w:val="center"/>
      </w:pPr>
      <w:r>
        <w:rPr>
          <w:rFonts w:hint="eastAsia"/>
          <w:noProof/>
        </w:rPr>
        <w:drawing>
          <wp:inline distT="0" distB="0" distL="0" distR="0" wp14:anchorId="6357FF03" wp14:editId="1979BA75">
            <wp:extent cx="4320445" cy="2430504"/>
            <wp:effectExtent l="0" t="0" r="4445" b="8255"/>
            <wp:docPr id="38" name="図 38" descr="グループ, 建物, スポーツゲーム, 再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図 38" descr="グループ, 建物, スポーツゲーム, 再生 が含まれている画像&#10;&#10;自動的に生成された説明"/>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60386" cy="2452973"/>
                    </a:xfrm>
                    <a:prstGeom prst="rect">
                      <a:avLst/>
                    </a:prstGeom>
                  </pic:spPr>
                </pic:pic>
              </a:graphicData>
            </a:graphic>
          </wp:inline>
        </w:drawing>
      </w:r>
    </w:p>
    <w:p w14:paraId="1D55957B" w14:textId="2D14D597" w:rsidR="00244405" w:rsidRPr="00244405" w:rsidRDefault="006F7F50" w:rsidP="00244405">
      <w:pPr>
        <w:pStyle w:val="a6"/>
        <w:jc w:val="center"/>
        <w:rPr>
          <w:b w:val="0"/>
          <w:bCs w:val="0"/>
          <w:rPrChange w:id="522" w:author="Sano Yuma" w:date="2023-02-16T18:29:00Z">
            <w:rPr/>
          </w:rPrChange>
        </w:rPr>
      </w:pPr>
      <w:r w:rsidRPr="006F7F50">
        <w:rPr>
          <w:rFonts w:hint="eastAsia"/>
          <w:b w:val="0"/>
          <w:bCs w:val="0"/>
        </w:rPr>
        <w:t>図6</w:t>
      </w:r>
      <w:r w:rsidRPr="006F7F50">
        <w:rPr>
          <w:b w:val="0"/>
          <w:bCs w:val="0"/>
        </w:rPr>
        <w:t>.2</w:t>
      </w:r>
      <w:r w:rsidRPr="006F7F50">
        <w:rPr>
          <w:rFonts w:hint="eastAsia"/>
          <w:b w:val="0"/>
          <w:bCs w:val="0"/>
        </w:rPr>
        <w:t xml:space="preserve">　1</w:t>
      </w:r>
      <w:r w:rsidRPr="006F7F50">
        <w:rPr>
          <w:b w:val="0"/>
          <w:bCs w:val="0"/>
        </w:rPr>
        <w:t>0</w:t>
      </w:r>
      <w:r w:rsidRPr="006F7F50">
        <w:rPr>
          <w:rFonts w:hint="eastAsia"/>
          <w:b w:val="0"/>
          <w:bCs w:val="0"/>
        </w:rPr>
        <w:t>秒後におけるフレームの処理結果</w:t>
      </w:r>
    </w:p>
    <w:p w14:paraId="2067E303" w14:textId="6B32C7E5" w:rsidR="00244405" w:rsidRPr="00244405" w:rsidRDefault="00244405">
      <w:pPr>
        <w:pStyle w:val="a6"/>
        <w:keepNext/>
        <w:jc w:val="center"/>
        <w:rPr>
          <w:ins w:id="523" w:author="Sano Yuma" w:date="2023-02-16T18:31:00Z"/>
          <w:b w:val="0"/>
          <w:bCs w:val="0"/>
          <w:rPrChange w:id="524" w:author="Sano Yuma" w:date="2023-02-16T18:32:00Z">
            <w:rPr>
              <w:ins w:id="525" w:author="Sano Yuma" w:date="2023-02-16T18:31:00Z"/>
            </w:rPr>
          </w:rPrChange>
        </w:rPr>
        <w:pPrChange w:id="526" w:author="Sano Yuma" w:date="2023-02-16T18:31:00Z">
          <w:pPr>
            <w:pStyle w:val="a6"/>
          </w:pPr>
        </w:pPrChange>
      </w:pPr>
      <w:ins w:id="527" w:author="Sano Yuma" w:date="2023-02-16T18:31:00Z">
        <w:r w:rsidRPr="00244405">
          <w:rPr>
            <w:rFonts w:hint="eastAsia"/>
            <w:b w:val="0"/>
            <w:bCs w:val="0"/>
            <w:rPrChange w:id="528" w:author="Sano Yuma" w:date="2023-02-16T18:32:00Z">
              <w:rPr>
                <w:rFonts w:hint="eastAsia"/>
              </w:rPr>
            </w:rPrChange>
          </w:rPr>
          <w:lastRenderedPageBreak/>
          <w:t>表</w:t>
        </w:r>
        <w:r w:rsidRPr="00244405">
          <w:rPr>
            <w:b w:val="0"/>
            <w:bCs w:val="0"/>
            <w:rPrChange w:id="529" w:author="Sano Yuma" w:date="2023-02-16T18:32:00Z">
              <w:rPr/>
            </w:rPrChange>
          </w:rPr>
          <w:t>6.1</w:t>
        </w:r>
        <w:r w:rsidRPr="00244405">
          <w:rPr>
            <w:rFonts w:hint="eastAsia"/>
            <w:b w:val="0"/>
            <w:bCs w:val="0"/>
            <w:rPrChange w:id="530" w:author="Sano Yuma" w:date="2023-02-16T18:32:00Z">
              <w:rPr>
                <w:rFonts w:hint="eastAsia"/>
              </w:rPr>
            </w:rPrChange>
          </w:rPr>
          <w:t xml:space="preserve">　各フレームにおける選手</w:t>
        </w:r>
        <w:r w:rsidRPr="00244405">
          <w:rPr>
            <w:b w:val="0"/>
            <w:bCs w:val="0"/>
            <w:rPrChange w:id="531" w:author="Sano Yuma" w:date="2023-02-16T18:32:00Z">
              <w:rPr/>
            </w:rPrChange>
          </w:rPr>
          <w:t>ID</w:t>
        </w:r>
      </w:ins>
    </w:p>
    <w:bookmarkStart w:id="532" w:name="_MON_1738077575"/>
    <w:bookmarkEnd w:id="532"/>
    <w:p w14:paraId="5A85E6A4" w14:textId="4C429592" w:rsidR="006F7F50" w:rsidRDefault="00FD104C" w:rsidP="00244405">
      <w:pPr>
        <w:jc w:val="center"/>
        <w:rPr>
          <w:ins w:id="533" w:author="Sano Yuma" w:date="2023-02-16T18:32:00Z"/>
        </w:rPr>
      </w:pPr>
      <w:ins w:id="534" w:author="Sano Yuma" w:date="2023-02-16T18:30:00Z">
        <w:r>
          <w:object w:dxaOrig="8824" w:dyaOrig="3389" w14:anchorId="4409679E">
            <v:shape id="_x0000_i1025" type="#_x0000_t75" style="width:359.6pt;height:138.25pt" o:ole="">
              <v:imagedata r:id="rId40" o:title=""/>
            </v:shape>
            <o:OLEObject Type="Embed" ProgID="Excel.Sheet.12" ShapeID="_x0000_i1025" DrawAspect="Content" ObjectID="_1738139224" r:id="rId41"/>
          </w:object>
        </w:r>
      </w:ins>
    </w:p>
    <w:p w14:paraId="1EDBB0C4" w14:textId="77777777" w:rsidR="00244405" w:rsidRDefault="00244405">
      <w:pPr>
        <w:jc w:val="center"/>
        <w:pPrChange w:id="535" w:author="Sano Yuma" w:date="2023-02-16T18:31:00Z">
          <w:pPr/>
        </w:pPrChange>
      </w:pPr>
    </w:p>
    <w:p w14:paraId="4FD28C91" w14:textId="27A8DF0B" w:rsidR="00041FF6" w:rsidRDefault="00F6636E" w:rsidP="00F6636E">
      <w:pPr>
        <w:pStyle w:val="2"/>
        <w:rPr>
          <w:rFonts w:asciiTheme="minorHAnsi" w:eastAsiaTheme="minorHAnsi" w:hAnsiTheme="minorHAnsi"/>
          <w:sz w:val="24"/>
          <w:szCs w:val="28"/>
        </w:rPr>
      </w:pPr>
      <w:bookmarkStart w:id="536" w:name="_Toc126831155"/>
      <w:r>
        <w:rPr>
          <w:rFonts w:asciiTheme="minorHAnsi" w:eastAsiaTheme="minorHAnsi" w:hAnsiTheme="minorHAnsi"/>
          <w:sz w:val="24"/>
          <w:szCs w:val="28"/>
        </w:rPr>
        <w:t>6.3</w:t>
      </w:r>
      <w:r>
        <w:rPr>
          <w:rFonts w:asciiTheme="minorHAnsi" w:eastAsiaTheme="minorHAnsi" w:hAnsiTheme="minorHAnsi" w:hint="eastAsia"/>
          <w:sz w:val="24"/>
          <w:szCs w:val="28"/>
        </w:rPr>
        <w:t xml:space="preserve">　選手位置の算出における処理時間</w:t>
      </w:r>
      <w:bookmarkEnd w:id="536"/>
    </w:p>
    <w:p w14:paraId="4122C531" w14:textId="4ABF5B0C" w:rsidR="00827ACE" w:rsidRPr="00B8479C" w:rsidRDefault="00F6636E">
      <w:pPr>
        <w:spacing w:line="360" w:lineRule="auto"/>
        <w:ind w:firstLineChars="100" w:firstLine="210"/>
        <w:rPr>
          <w:ins w:id="537" w:author="Sano Yuma" w:date="2023-02-16T21:07:00Z"/>
        </w:rPr>
        <w:pPrChange w:id="538" w:author="Sano Yuma" w:date="2023-02-16T21:08:00Z">
          <w:pPr>
            <w:spacing w:line="360" w:lineRule="auto"/>
          </w:pPr>
        </w:pPrChange>
      </w:pPr>
      <w:r>
        <w:rPr>
          <w:rFonts w:hint="eastAsia"/>
        </w:rPr>
        <w:t xml:space="preserve">　</w:t>
      </w:r>
      <w:r w:rsidR="00F42506">
        <w:rPr>
          <w:rFonts w:hint="eastAsia"/>
        </w:rPr>
        <w:t>処理時間を計測したのは、A</w:t>
      </w:r>
      <w:r w:rsidR="00F42506">
        <w:t>lphaPose</w:t>
      </w:r>
      <w:r w:rsidR="00F42506">
        <w:rPr>
          <w:rFonts w:hint="eastAsia"/>
        </w:rPr>
        <w:t>による処理時間と、直線の最近点を求める処理の2つである。中でも、直線の最近点を求める処理については</w:t>
      </w:r>
      <w:r w:rsidR="00546B6D">
        <w:rPr>
          <w:rFonts w:hint="eastAsia"/>
        </w:rPr>
        <w:t>、5</w:t>
      </w:r>
      <w:r w:rsidR="00546B6D">
        <w:t>.4</w:t>
      </w:r>
      <w:r w:rsidR="00546B6D">
        <w:rPr>
          <w:rFonts w:hint="eastAsia"/>
        </w:rPr>
        <w:t>節の反復による方法と5</w:t>
      </w:r>
      <w:r w:rsidR="00546B6D">
        <w:t>.5</w:t>
      </w:r>
      <w:r w:rsidR="00546B6D">
        <w:rPr>
          <w:rFonts w:hint="eastAsia"/>
        </w:rPr>
        <w:t>節の解析的な方法について比較を行</w:t>
      </w:r>
      <w:r w:rsidR="00DE7282">
        <w:rPr>
          <w:rFonts w:hint="eastAsia"/>
        </w:rPr>
        <w:t>った</w:t>
      </w:r>
      <w:r w:rsidR="00546B6D">
        <w:rPr>
          <w:rFonts w:hint="eastAsia"/>
        </w:rPr>
        <w:t>。</w:t>
      </w:r>
      <w:r w:rsidR="00827ACE">
        <w:br/>
      </w:r>
      <w:r w:rsidR="00827ACE">
        <w:rPr>
          <w:rFonts w:hint="eastAsia"/>
        </w:rPr>
        <w:t xml:space="preserve">　</w:t>
      </w:r>
      <w:ins w:id="539" w:author="Sano Yuma" w:date="2023-02-16T21:05:00Z">
        <w:r w:rsidR="003E7333">
          <w:rPr>
            <w:rFonts w:hint="eastAsia"/>
          </w:rPr>
          <w:t>まず、</w:t>
        </w:r>
      </w:ins>
      <w:r w:rsidR="00827ACE">
        <w:rPr>
          <w:rFonts w:hint="eastAsia"/>
        </w:rPr>
        <w:t>A</w:t>
      </w:r>
      <w:r w:rsidR="00827ACE">
        <w:t>lphaPose</w:t>
      </w:r>
      <w:ins w:id="540" w:author="Sano Yuma" w:date="2023-02-16T21:05:00Z">
        <w:r w:rsidR="003E7333">
          <w:rPr>
            <w:rFonts w:hint="eastAsia"/>
          </w:rPr>
          <w:t>の処理時間を確認した。</w:t>
        </w:r>
      </w:ins>
      <w:del w:id="541" w:author="Sano Yuma" w:date="2023-02-16T21:05:00Z">
        <w:r w:rsidR="00D740DC" w:rsidDel="003E7333">
          <w:rPr>
            <w:rFonts w:hint="eastAsia"/>
          </w:rPr>
          <w:delText>は</w:delText>
        </w:r>
      </w:del>
      <w:ins w:id="542" w:author="Sano Yuma" w:date="2023-02-16T21:05:00Z">
        <w:r w:rsidR="003E7333">
          <w:rPr>
            <w:rFonts w:hint="eastAsia"/>
          </w:rPr>
          <w:t>A</w:t>
        </w:r>
        <w:r w:rsidR="003E7333">
          <w:t>lphaPose</w:t>
        </w:r>
        <w:r w:rsidR="003E7333">
          <w:rPr>
            <w:rFonts w:hint="eastAsia"/>
          </w:rPr>
          <w:t>は表6</w:t>
        </w:r>
        <w:r w:rsidR="003E7333">
          <w:t>.2</w:t>
        </w:r>
        <w:r w:rsidR="003E7333">
          <w:rPr>
            <w:rFonts w:hint="eastAsia"/>
          </w:rPr>
          <w:t>に示す</w:t>
        </w:r>
      </w:ins>
      <w:del w:id="543" w:author="Sano Yuma" w:date="2023-02-16T21:05:00Z">
        <w:r w:rsidR="00D740DC" w:rsidDel="003E7333">
          <w:rPr>
            <w:rFonts w:hint="eastAsia"/>
          </w:rPr>
          <w:delText>以下のような</w:delText>
        </w:r>
      </w:del>
      <w:r w:rsidR="00D740DC">
        <w:rPr>
          <w:rFonts w:hint="eastAsia"/>
        </w:rPr>
        <w:t>実行環境で処理を行った。</w:t>
      </w:r>
      <w:ins w:id="544" w:author="Sano Yuma" w:date="2023-02-16T21:08:00Z">
        <w:r w:rsidR="00B8479C">
          <w:rPr>
            <w:rFonts w:hint="eastAsia"/>
          </w:rPr>
          <w:t>本研究の環境では、A</w:t>
        </w:r>
        <w:r w:rsidR="00B8479C">
          <w:t>lphaPose</w:t>
        </w:r>
        <w:r w:rsidR="00B8479C">
          <w:rPr>
            <w:rFonts w:hint="eastAsia"/>
          </w:rPr>
          <w:t>の処理時間は</w:t>
        </w:r>
        <w:r w:rsidR="00B8479C">
          <w:t>10</w:t>
        </w:r>
        <w:r w:rsidR="00B8479C">
          <w:rPr>
            <w:rFonts w:hint="eastAsia"/>
          </w:rPr>
          <w:t>秒の動画に対して3</w:t>
        </w:r>
        <w:r w:rsidR="00B8479C">
          <w:t>0</w:t>
        </w:r>
        <w:r w:rsidR="00B8479C">
          <w:rPr>
            <w:rFonts w:hint="eastAsia"/>
          </w:rPr>
          <w:t>秒ほど処理時間がかかった。</w:t>
        </w:r>
      </w:ins>
    </w:p>
    <w:p w14:paraId="1CA17A08" w14:textId="4250FC81" w:rsidR="003E7333" w:rsidRPr="003E7333" w:rsidRDefault="003E7333">
      <w:pPr>
        <w:pStyle w:val="a6"/>
        <w:keepNext/>
        <w:jc w:val="center"/>
        <w:rPr>
          <w:ins w:id="545" w:author="Sano Yuma" w:date="2023-02-16T21:07:00Z"/>
          <w:b w:val="0"/>
          <w:bCs w:val="0"/>
          <w:rPrChange w:id="546" w:author="Sano Yuma" w:date="2023-02-16T21:08:00Z">
            <w:rPr>
              <w:ins w:id="547" w:author="Sano Yuma" w:date="2023-02-16T21:07:00Z"/>
            </w:rPr>
          </w:rPrChange>
        </w:rPr>
        <w:pPrChange w:id="548" w:author="Sano Yuma" w:date="2023-02-16T21:07:00Z">
          <w:pPr>
            <w:pStyle w:val="a6"/>
          </w:pPr>
        </w:pPrChange>
      </w:pPr>
      <w:ins w:id="549" w:author="Sano Yuma" w:date="2023-02-16T21:08:00Z">
        <w:r w:rsidRPr="003E7333">
          <w:rPr>
            <w:rFonts w:hint="eastAsia"/>
            <w:b w:val="0"/>
            <w:bCs w:val="0"/>
            <w:rPrChange w:id="550" w:author="Sano Yuma" w:date="2023-02-16T21:08:00Z">
              <w:rPr>
                <w:rFonts w:hint="eastAsia"/>
              </w:rPr>
            </w:rPrChange>
          </w:rPr>
          <w:t>表</w:t>
        </w:r>
        <w:r w:rsidRPr="003E7333">
          <w:rPr>
            <w:b w:val="0"/>
            <w:bCs w:val="0"/>
            <w:rPrChange w:id="551" w:author="Sano Yuma" w:date="2023-02-16T21:08:00Z">
              <w:rPr/>
            </w:rPrChange>
          </w:rPr>
          <w:t>6.2</w:t>
        </w:r>
        <w:r w:rsidRPr="003E7333">
          <w:rPr>
            <w:rFonts w:hint="eastAsia"/>
            <w:b w:val="0"/>
            <w:bCs w:val="0"/>
            <w:rPrChange w:id="552" w:author="Sano Yuma" w:date="2023-02-16T21:08:00Z">
              <w:rPr>
                <w:rFonts w:hint="eastAsia"/>
              </w:rPr>
            </w:rPrChange>
          </w:rPr>
          <w:t xml:space="preserve">　</w:t>
        </w:r>
        <w:r w:rsidRPr="003E7333">
          <w:rPr>
            <w:b w:val="0"/>
            <w:bCs w:val="0"/>
            <w:rPrChange w:id="553" w:author="Sano Yuma" w:date="2023-02-16T21:08:00Z">
              <w:rPr/>
            </w:rPrChange>
          </w:rPr>
          <w:t>AlphaPose</w:t>
        </w:r>
        <w:r w:rsidRPr="003E7333">
          <w:rPr>
            <w:rFonts w:hint="eastAsia"/>
            <w:b w:val="0"/>
            <w:bCs w:val="0"/>
            <w:rPrChange w:id="554" w:author="Sano Yuma" w:date="2023-02-16T21:08:00Z">
              <w:rPr>
                <w:rFonts w:hint="eastAsia"/>
              </w:rPr>
            </w:rPrChange>
          </w:rPr>
          <w:t>実行環境</w:t>
        </w:r>
      </w:ins>
    </w:p>
    <w:p w14:paraId="00C0C12A" w14:textId="612F16FC" w:rsidR="003E7333" w:rsidRDefault="00FD104C" w:rsidP="003E7333">
      <w:pPr>
        <w:spacing w:line="360" w:lineRule="auto"/>
        <w:jc w:val="center"/>
        <w:rPr>
          <w:ins w:id="555" w:author="Sano Yuma" w:date="2023-02-16T21:08:00Z"/>
        </w:rPr>
      </w:pPr>
      <w:ins w:id="556" w:author="Sano Yuma" w:date="2023-02-16T21:07:00Z">
        <w:r>
          <w:object w:dxaOrig="4407" w:dyaOrig="1129" w14:anchorId="7FA392B0">
            <v:shape id="_x0000_i1026" type="#_x0000_t75" style="width:220.55pt;height:56.45pt" o:ole="">
              <v:imagedata r:id="rId42" o:title=""/>
            </v:shape>
            <o:OLEObject Type="Embed" ProgID="Excel.Sheet.12" ShapeID="_x0000_i1026" DrawAspect="Content" ObjectID="_1738139225" r:id="rId43"/>
          </w:object>
        </w:r>
      </w:ins>
    </w:p>
    <w:p w14:paraId="741B580A" w14:textId="77777777" w:rsidR="00B8479C" w:rsidRDefault="00B8479C">
      <w:pPr>
        <w:spacing w:line="360" w:lineRule="auto"/>
        <w:jc w:val="center"/>
        <w:pPrChange w:id="557" w:author="Sano Yuma" w:date="2023-02-16T21:07:00Z">
          <w:pPr/>
        </w:pPrChange>
      </w:pPr>
    </w:p>
    <w:p w14:paraId="5D25CBCD" w14:textId="6AC67438" w:rsidR="00827ACE" w:rsidDel="003E7333" w:rsidRDefault="00827ACE">
      <w:pPr>
        <w:spacing w:line="360" w:lineRule="auto"/>
        <w:ind w:firstLineChars="100" w:firstLine="210"/>
        <w:rPr>
          <w:del w:id="558" w:author="Sano Yuma" w:date="2023-02-16T21:06:00Z"/>
        </w:rPr>
        <w:pPrChange w:id="559" w:author="Sano Yuma" w:date="2023-02-13T20:08:00Z">
          <w:pPr>
            <w:ind w:firstLineChars="100" w:firstLine="210"/>
          </w:pPr>
        </w:pPrChange>
      </w:pPr>
      <w:commentRangeStart w:id="560"/>
      <w:commentRangeStart w:id="561"/>
      <w:del w:id="562" w:author="Sano Yuma" w:date="2023-02-16T21:06:00Z">
        <w:r w:rsidDel="003E7333">
          <w:rPr>
            <w:rFonts w:hint="eastAsia"/>
          </w:rPr>
          <w:delText>・C</w:delText>
        </w:r>
        <w:r w:rsidDel="003E7333">
          <w:delText>PU</w:delText>
        </w:r>
        <w:r w:rsidR="00D740DC" w:rsidDel="003E7333">
          <w:tab/>
        </w:r>
        <w:r w:rsidR="00D740DC" w:rsidDel="003E7333">
          <w:rPr>
            <w:rFonts w:hint="eastAsia"/>
          </w:rPr>
          <w:delText>AMD</w:delText>
        </w:r>
        <w:r w:rsidR="00D740DC" w:rsidDel="003E7333">
          <w:delText xml:space="preserve"> Ryzen 9 3900X</w:delText>
        </w:r>
      </w:del>
    </w:p>
    <w:p w14:paraId="7D633A08" w14:textId="376627DA" w:rsidR="00827ACE" w:rsidDel="003E7333" w:rsidRDefault="00827ACE">
      <w:pPr>
        <w:spacing w:line="360" w:lineRule="auto"/>
        <w:ind w:firstLineChars="100" w:firstLine="210"/>
        <w:rPr>
          <w:del w:id="563" w:author="Sano Yuma" w:date="2023-02-16T21:06:00Z"/>
        </w:rPr>
        <w:pPrChange w:id="564" w:author="Sano Yuma" w:date="2023-02-13T20:08:00Z">
          <w:pPr>
            <w:ind w:firstLineChars="100" w:firstLine="210"/>
          </w:pPr>
        </w:pPrChange>
      </w:pPr>
      <w:del w:id="565" w:author="Sano Yuma" w:date="2023-02-16T21:06:00Z">
        <w:r w:rsidDel="003E7333">
          <w:rPr>
            <w:rFonts w:hint="eastAsia"/>
          </w:rPr>
          <w:delText>・GPU</w:delText>
        </w:r>
        <w:r w:rsidR="00D740DC" w:rsidDel="003E7333">
          <w:tab/>
          <w:delText>NVIDIA GeForce RTX 3090 Ti</w:delText>
        </w:r>
      </w:del>
    </w:p>
    <w:p w14:paraId="419F579B" w14:textId="650B2C90" w:rsidR="00827ACE" w:rsidDel="003E7333" w:rsidRDefault="00827ACE">
      <w:pPr>
        <w:spacing w:line="360" w:lineRule="auto"/>
        <w:ind w:firstLineChars="100" w:firstLine="210"/>
        <w:rPr>
          <w:del w:id="566" w:author="Sano Yuma" w:date="2023-02-16T21:06:00Z"/>
        </w:rPr>
        <w:pPrChange w:id="567" w:author="Sano Yuma" w:date="2023-02-13T20:08:00Z">
          <w:pPr>
            <w:ind w:firstLineChars="100" w:firstLine="210"/>
          </w:pPr>
        </w:pPrChange>
      </w:pPr>
      <w:del w:id="568" w:author="Sano Yuma" w:date="2023-02-16T21:06:00Z">
        <w:r w:rsidDel="003E7333">
          <w:rPr>
            <w:rFonts w:hint="eastAsia"/>
          </w:rPr>
          <w:delText>・</w:delText>
        </w:r>
        <w:r w:rsidR="00D740DC" w:rsidDel="003E7333">
          <w:rPr>
            <w:rFonts w:hint="eastAsia"/>
          </w:rPr>
          <w:delText>メモリ</w:delText>
        </w:r>
        <w:r w:rsidR="00D740DC" w:rsidDel="003E7333">
          <w:tab/>
          <w:delText>32 GB</w:delText>
        </w:r>
        <w:commentRangeEnd w:id="560"/>
        <w:r w:rsidR="001B6E40" w:rsidDel="003E7333">
          <w:rPr>
            <w:rStyle w:val="af"/>
          </w:rPr>
          <w:commentReference w:id="560"/>
        </w:r>
        <w:commentRangeEnd w:id="561"/>
        <w:r w:rsidR="00203EBD" w:rsidDel="003E7333">
          <w:rPr>
            <w:rStyle w:val="af"/>
          </w:rPr>
          <w:commentReference w:id="561"/>
        </w:r>
      </w:del>
    </w:p>
    <w:p w14:paraId="747BEBA1" w14:textId="67F69B1A" w:rsidR="00D740DC" w:rsidDel="00B8479C" w:rsidRDefault="00CB4D03">
      <w:pPr>
        <w:spacing w:line="360" w:lineRule="auto"/>
        <w:ind w:firstLineChars="100" w:firstLine="210"/>
        <w:rPr>
          <w:del w:id="569" w:author="Sano Yuma" w:date="2023-02-16T21:08:00Z"/>
        </w:rPr>
        <w:pPrChange w:id="570" w:author="Sano Yuma" w:date="2023-02-13T20:08:00Z">
          <w:pPr>
            <w:ind w:firstLineChars="100" w:firstLine="210"/>
          </w:pPr>
        </w:pPrChange>
      </w:pPr>
      <w:del w:id="571" w:author="Sano Yuma" w:date="2023-02-16T21:08:00Z">
        <w:r w:rsidDel="00B8479C">
          <w:rPr>
            <w:rFonts w:hint="eastAsia"/>
          </w:rPr>
          <w:delText>本研究の環境では、A</w:delText>
        </w:r>
        <w:r w:rsidDel="00B8479C">
          <w:delText>lphaPose</w:delText>
        </w:r>
        <w:r w:rsidR="00D740DC" w:rsidDel="00B8479C">
          <w:rPr>
            <w:rFonts w:hint="eastAsia"/>
          </w:rPr>
          <w:delText>処理時間は</w:delText>
        </w:r>
        <w:r w:rsidR="00D740DC" w:rsidDel="00B8479C">
          <w:delText>10</w:delText>
        </w:r>
        <w:r w:rsidR="00D740DC" w:rsidDel="00B8479C">
          <w:rPr>
            <w:rFonts w:hint="eastAsia"/>
          </w:rPr>
          <w:delText>秒の動画に対して3</w:delText>
        </w:r>
        <w:r w:rsidR="00D740DC" w:rsidDel="00B8479C">
          <w:delText>0</w:delText>
        </w:r>
        <w:r w:rsidR="00D740DC" w:rsidDel="00B8479C">
          <w:rPr>
            <w:rFonts w:hint="eastAsia"/>
          </w:rPr>
          <w:delText>秒</w:delText>
        </w:r>
        <w:r w:rsidDel="00B8479C">
          <w:rPr>
            <w:rFonts w:hint="eastAsia"/>
          </w:rPr>
          <w:delText>ほど</w:delText>
        </w:r>
        <w:r w:rsidR="00D740DC" w:rsidDel="00B8479C">
          <w:rPr>
            <w:rFonts w:hint="eastAsia"/>
          </w:rPr>
          <w:delText>処理時間がかかった。</w:delText>
        </w:r>
      </w:del>
    </w:p>
    <w:p w14:paraId="2178EC80" w14:textId="6B3DDCEF" w:rsidR="00D740DC" w:rsidRDefault="00D740DC">
      <w:pPr>
        <w:spacing w:line="360" w:lineRule="auto"/>
        <w:pPrChange w:id="572" w:author="Sano Yuma" w:date="2023-02-13T20:08:00Z">
          <w:pPr/>
        </w:pPrChange>
      </w:pPr>
      <w:r>
        <w:rPr>
          <w:rFonts w:hint="eastAsia"/>
        </w:rPr>
        <w:t xml:space="preserve">　</w:t>
      </w:r>
      <w:r w:rsidR="008C5976">
        <w:rPr>
          <w:rFonts w:hint="eastAsia"/>
        </w:rPr>
        <w:t>続いて、直線の最近点を求める処理</w:t>
      </w:r>
      <w:r w:rsidR="00A47DD4">
        <w:rPr>
          <w:rFonts w:hint="eastAsia"/>
        </w:rPr>
        <w:t>時間について、1</w:t>
      </w:r>
      <w:r w:rsidR="00A47DD4">
        <w:t>24</w:t>
      </w:r>
      <w:r w:rsidR="00A47DD4">
        <w:rPr>
          <w:rFonts w:hint="eastAsia"/>
        </w:rPr>
        <w:t>組の2直線の組について処理を行った結果を示す。</w:t>
      </w:r>
    </w:p>
    <w:p w14:paraId="3F51AD24" w14:textId="4B8D459F" w:rsidR="00A47DD4" w:rsidRDefault="00A47DD4">
      <w:pPr>
        <w:spacing w:line="360" w:lineRule="auto"/>
        <w:pPrChange w:id="573" w:author="Sano Yuma" w:date="2023-02-13T20:08:00Z">
          <w:pPr/>
        </w:pPrChange>
      </w:pPr>
      <w:r>
        <w:rPr>
          <w:rFonts w:hint="eastAsia"/>
        </w:rPr>
        <w:t xml:space="preserve">　・反復算出</w:t>
      </w:r>
      <w:r>
        <w:tab/>
      </w:r>
      <w:r>
        <w:rPr>
          <w:rFonts w:hint="eastAsia"/>
        </w:rPr>
        <w:t>2</w:t>
      </w:r>
      <w:r>
        <w:t>4.38145</w:t>
      </w:r>
      <w:r>
        <w:rPr>
          <w:rFonts w:hint="eastAsia"/>
        </w:rPr>
        <w:t>秒</w:t>
      </w:r>
    </w:p>
    <w:p w14:paraId="3FC97540" w14:textId="70CA8E67" w:rsidR="00A47DD4" w:rsidRDefault="00A47DD4">
      <w:pPr>
        <w:spacing w:line="360" w:lineRule="auto"/>
        <w:pPrChange w:id="574" w:author="Sano Yuma" w:date="2023-02-13T20:08:00Z">
          <w:pPr/>
        </w:pPrChange>
      </w:pPr>
      <w:r>
        <w:rPr>
          <w:rFonts w:hint="eastAsia"/>
        </w:rPr>
        <w:t xml:space="preserve">　・解析的算出</w:t>
      </w:r>
      <w:r>
        <w:tab/>
      </w:r>
      <w:r w:rsidR="00A507B3">
        <w:t xml:space="preserve"> </w:t>
      </w:r>
      <w:r>
        <w:t>0.0103</w:t>
      </w:r>
      <w:r w:rsidR="00A507B3">
        <w:t>6</w:t>
      </w:r>
      <w:r>
        <w:rPr>
          <w:rFonts w:hint="eastAsia"/>
        </w:rPr>
        <w:t>秒</w:t>
      </w:r>
    </w:p>
    <w:p w14:paraId="6BE615B1" w14:textId="30CC16D2" w:rsidR="00381515" w:rsidRDefault="00381515" w:rsidP="00A30A60">
      <w:pPr>
        <w:spacing w:line="360" w:lineRule="auto"/>
        <w:rPr>
          <w:ins w:id="575" w:author="Sano Yuma" w:date="2023-02-13T20:18:00Z"/>
        </w:rPr>
      </w:pPr>
      <w:del w:id="576" w:author="茂浩" w:date="2023-02-12T08:40:00Z">
        <w:r w:rsidDel="001B6E40">
          <w:rPr>
            <w:rFonts w:hint="eastAsia"/>
          </w:rPr>
          <w:delText xml:space="preserve">　</w:delText>
        </w:r>
      </w:del>
      <w:r>
        <w:rPr>
          <w:rFonts w:hint="eastAsia"/>
        </w:rPr>
        <w:t>処理時間を比較すると、5</w:t>
      </w:r>
      <w:r>
        <w:t>.5</w:t>
      </w:r>
      <w:r>
        <w:rPr>
          <w:rFonts w:hint="eastAsia"/>
        </w:rPr>
        <w:t>節にて示した解析的な手法が計算量の面で優れていることが分かる。また、</w:t>
      </w:r>
      <w:r w:rsidR="00BD0B37">
        <w:rPr>
          <w:rFonts w:hint="eastAsia"/>
        </w:rPr>
        <w:t>求めた</w:t>
      </w:r>
      <w:r w:rsidR="00A84122">
        <w:rPr>
          <w:rFonts w:hint="eastAsia"/>
        </w:rPr>
        <w:t>直線の最近点位置についても</w:t>
      </w:r>
      <w:r w:rsidR="00BD0B37">
        <w:rPr>
          <w:rFonts w:hint="eastAsia"/>
        </w:rPr>
        <w:t>差はほとんど見られなかった。</w:t>
      </w:r>
    </w:p>
    <w:p w14:paraId="209439BA" w14:textId="77777777" w:rsidR="00BF4823" w:rsidRDefault="00BF4823">
      <w:pPr>
        <w:spacing w:line="360" w:lineRule="auto"/>
        <w:pPrChange w:id="577" w:author="Sano Yuma" w:date="2023-02-13T20:08:00Z">
          <w:pPr/>
        </w:pPrChange>
      </w:pPr>
    </w:p>
    <w:p w14:paraId="4B5B2957" w14:textId="0A98A31F" w:rsidR="00E331AF" w:rsidRDefault="00E331AF" w:rsidP="00E331AF">
      <w:pPr>
        <w:pStyle w:val="2"/>
        <w:rPr>
          <w:rFonts w:asciiTheme="minorHAnsi" w:eastAsiaTheme="minorHAnsi" w:hAnsiTheme="minorHAnsi"/>
          <w:sz w:val="24"/>
          <w:szCs w:val="28"/>
        </w:rPr>
      </w:pPr>
      <w:bookmarkStart w:id="578" w:name="_Toc126831156"/>
      <w:r>
        <w:rPr>
          <w:rFonts w:asciiTheme="minorHAnsi" w:eastAsiaTheme="minorHAnsi" w:hAnsiTheme="minorHAnsi"/>
          <w:sz w:val="24"/>
          <w:szCs w:val="28"/>
        </w:rPr>
        <w:t>6.</w:t>
      </w:r>
      <w:r w:rsidR="00E14AF8">
        <w:rPr>
          <w:rFonts w:asciiTheme="minorHAnsi" w:eastAsiaTheme="minorHAnsi" w:hAnsiTheme="minorHAnsi"/>
          <w:sz w:val="24"/>
          <w:szCs w:val="28"/>
        </w:rPr>
        <w:t>4</w:t>
      </w:r>
      <w:r>
        <w:rPr>
          <w:rFonts w:asciiTheme="minorHAnsi" w:eastAsiaTheme="minorHAnsi" w:hAnsiTheme="minorHAnsi" w:hint="eastAsia"/>
          <w:sz w:val="24"/>
          <w:szCs w:val="28"/>
        </w:rPr>
        <w:t xml:space="preserve">　</w:t>
      </w:r>
      <w:r w:rsidR="00E14AF8">
        <w:rPr>
          <w:rFonts w:asciiTheme="minorHAnsi" w:eastAsiaTheme="minorHAnsi" w:hAnsiTheme="minorHAnsi" w:hint="eastAsia"/>
          <w:sz w:val="24"/>
          <w:szCs w:val="28"/>
        </w:rPr>
        <w:t>手動による選手対応付けを行った際の推定結果</w:t>
      </w:r>
      <w:bookmarkEnd w:id="578"/>
    </w:p>
    <w:p w14:paraId="1CB692BD" w14:textId="6145E53B" w:rsidR="004F5159" w:rsidDel="00FB377E" w:rsidRDefault="004F5159">
      <w:pPr>
        <w:spacing w:line="360" w:lineRule="auto"/>
        <w:rPr>
          <w:del w:id="579" w:author="Sano Yuma" w:date="2023-02-13T20:09:00Z"/>
        </w:rPr>
        <w:pPrChange w:id="580" w:author="Sano Yuma" w:date="2023-02-13T20:09:00Z">
          <w:pPr/>
        </w:pPrChange>
      </w:pPr>
      <w:r>
        <w:rPr>
          <w:rFonts w:hint="eastAsia"/>
        </w:rPr>
        <w:t xml:space="preserve">　本研究では、3次元で得られる選手位置をコート平面に落として結果を示す。</w:t>
      </w:r>
      <w:r w:rsidR="00FB1569">
        <w:rPr>
          <w:rFonts w:hint="eastAsia"/>
        </w:rPr>
        <w:t>選手の手動での対応付けを行った</w:t>
      </w:r>
      <w:r w:rsidR="00145DC4">
        <w:rPr>
          <w:rFonts w:hint="eastAsia"/>
        </w:rPr>
        <w:t>場合</w:t>
      </w:r>
      <w:r w:rsidR="00FB1569">
        <w:rPr>
          <w:rFonts w:hint="eastAsia"/>
        </w:rPr>
        <w:t>の、</w:t>
      </w:r>
      <w:r>
        <w:rPr>
          <w:rFonts w:hint="eastAsia"/>
        </w:rPr>
        <w:t>図6</w:t>
      </w:r>
      <w:r>
        <w:t>.1</w:t>
      </w:r>
      <w:r>
        <w:rPr>
          <w:rFonts w:hint="eastAsia"/>
        </w:rPr>
        <w:t>における選手位置の推定結果を図</w:t>
      </w:r>
      <w:r w:rsidR="00553675">
        <w:t>6.3</w:t>
      </w:r>
      <w:r>
        <w:rPr>
          <w:rFonts w:hint="eastAsia"/>
        </w:rPr>
        <w:t>に示す。また、図6</w:t>
      </w:r>
      <w:r>
        <w:t>.</w:t>
      </w:r>
      <w:r w:rsidR="00553675">
        <w:t>2</w:t>
      </w:r>
      <w:r>
        <w:rPr>
          <w:rFonts w:hint="eastAsia"/>
        </w:rPr>
        <w:t>においても同様にその結果を図</w:t>
      </w:r>
      <w:r w:rsidR="00553675">
        <w:t>6.4</w:t>
      </w:r>
      <w:r>
        <w:rPr>
          <w:rFonts w:hint="eastAsia"/>
        </w:rPr>
        <w:t>に示す。</w:t>
      </w:r>
    </w:p>
    <w:p w14:paraId="3C356495" w14:textId="2073EFF1" w:rsidR="00553675" w:rsidDel="00FB377E" w:rsidRDefault="0097456C">
      <w:pPr>
        <w:keepNext/>
        <w:spacing w:line="360" w:lineRule="auto"/>
        <w:jc w:val="center"/>
        <w:rPr>
          <w:moveFrom w:id="581" w:author="Sano Yuma" w:date="2023-02-13T20:09:00Z"/>
        </w:rPr>
        <w:pPrChange w:id="582" w:author="Sano Yuma" w:date="2023-02-13T20:09:00Z">
          <w:pPr>
            <w:keepNext/>
            <w:jc w:val="center"/>
          </w:pPr>
        </w:pPrChange>
      </w:pPr>
      <w:moveFromRangeStart w:id="583" w:author="Sano Yuma" w:date="2023-02-13T20:09:00Z" w:name="move127211407"/>
      <w:moveFrom w:id="584" w:author="Sano Yuma" w:date="2023-02-13T20:09:00Z">
        <w:r w:rsidDel="00FB377E">
          <w:rPr>
            <w:noProof/>
          </w:rPr>
          <w:drawing>
            <wp:inline distT="0" distB="0" distL="0" distR="0" wp14:anchorId="2AEDEB07" wp14:editId="735A5B13">
              <wp:extent cx="3657600" cy="2057615"/>
              <wp:effectExtent l="0" t="0" r="0" b="0"/>
              <wp:docPr id="19" name="図 19"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9" descr="グラフ&#10;&#10;自動的に生成された説明"/>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94871" cy="2078582"/>
                      </a:xfrm>
                      <a:prstGeom prst="rect">
                        <a:avLst/>
                      </a:prstGeom>
                    </pic:spPr>
                  </pic:pic>
                </a:graphicData>
              </a:graphic>
            </wp:inline>
          </w:drawing>
        </w:r>
      </w:moveFrom>
    </w:p>
    <w:p w14:paraId="4EC588BA" w14:textId="40F1D123" w:rsidR="00553675" w:rsidRPr="00AE2FAB" w:rsidDel="00FB377E" w:rsidRDefault="00553675">
      <w:pPr>
        <w:pStyle w:val="a6"/>
        <w:spacing w:line="360" w:lineRule="auto"/>
        <w:jc w:val="center"/>
        <w:rPr>
          <w:moveFrom w:id="585" w:author="Sano Yuma" w:date="2023-02-13T20:09:00Z"/>
          <w:b w:val="0"/>
          <w:bCs w:val="0"/>
        </w:rPr>
        <w:pPrChange w:id="586" w:author="Sano Yuma" w:date="2023-02-13T20:09:00Z">
          <w:pPr>
            <w:pStyle w:val="a6"/>
            <w:jc w:val="center"/>
          </w:pPr>
        </w:pPrChange>
      </w:pPr>
      <w:moveFrom w:id="587" w:author="Sano Yuma" w:date="2023-02-13T20:09:00Z">
        <w:r w:rsidRPr="00553675" w:rsidDel="00FB377E">
          <w:rPr>
            <w:rFonts w:hint="eastAsia"/>
            <w:b w:val="0"/>
            <w:bCs w:val="0"/>
          </w:rPr>
          <w:t>図</w:t>
        </w:r>
        <w:r w:rsidRPr="00553675" w:rsidDel="00FB377E">
          <w:rPr>
            <w:b w:val="0"/>
            <w:bCs w:val="0"/>
          </w:rPr>
          <w:t>6.3</w:t>
        </w:r>
        <w:r w:rsidRPr="00553675" w:rsidDel="00FB377E">
          <w:rPr>
            <w:rFonts w:hint="eastAsia"/>
            <w:b w:val="0"/>
            <w:bCs w:val="0"/>
          </w:rPr>
          <w:t xml:space="preserve">　図6</w:t>
        </w:r>
        <w:r w:rsidRPr="00553675" w:rsidDel="00FB377E">
          <w:rPr>
            <w:b w:val="0"/>
            <w:bCs w:val="0"/>
          </w:rPr>
          <w:t>.1</w:t>
        </w:r>
        <w:r w:rsidRPr="00553675" w:rsidDel="00FB377E">
          <w:rPr>
            <w:rFonts w:hint="eastAsia"/>
            <w:b w:val="0"/>
            <w:bCs w:val="0"/>
          </w:rPr>
          <w:t>における選手位置の推定結果</w:t>
        </w:r>
        <w:r w:rsidR="00FB1569" w:rsidDel="00FB377E">
          <w:rPr>
            <w:rFonts w:hint="eastAsia"/>
            <w:b w:val="0"/>
            <w:bCs w:val="0"/>
          </w:rPr>
          <w:t>（手動）</w:t>
        </w:r>
      </w:moveFrom>
    </w:p>
    <w:p w14:paraId="567C6103" w14:textId="2CCCB863" w:rsidR="00553675" w:rsidDel="00FB377E" w:rsidRDefault="00553675">
      <w:pPr>
        <w:keepNext/>
        <w:spacing w:line="360" w:lineRule="auto"/>
        <w:jc w:val="center"/>
        <w:rPr>
          <w:moveFrom w:id="588" w:author="Sano Yuma" w:date="2023-02-13T20:09:00Z"/>
        </w:rPr>
        <w:pPrChange w:id="589" w:author="Sano Yuma" w:date="2023-02-13T20:09:00Z">
          <w:pPr>
            <w:keepNext/>
            <w:jc w:val="center"/>
          </w:pPr>
        </w:pPrChange>
      </w:pPr>
      <w:moveFrom w:id="590" w:author="Sano Yuma" w:date="2023-02-13T20:09:00Z">
        <w:r w:rsidDel="00FB377E">
          <w:rPr>
            <w:rFonts w:hint="eastAsia"/>
            <w:noProof/>
          </w:rPr>
          <w:drawing>
            <wp:inline distT="0" distB="0" distL="0" distR="0" wp14:anchorId="7088DF12" wp14:editId="245BE8CF">
              <wp:extent cx="3642170" cy="2048934"/>
              <wp:effectExtent l="0" t="0" r="0" b="8890"/>
              <wp:docPr id="17" name="図 17"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グラフ, ヒストグラム&#10;&#10;自動的に生成された説明"/>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06858" cy="2085325"/>
                      </a:xfrm>
                      <a:prstGeom prst="rect">
                        <a:avLst/>
                      </a:prstGeom>
                    </pic:spPr>
                  </pic:pic>
                </a:graphicData>
              </a:graphic>
            </wp:inline>
          </w:drawing>
        </w:r>
      </w:moveFrom>
    </w:p>
    <w:p w14:paraId="2BAF6161" w14:textId="1BBE48FC" w:rsidR="00553675" w:rsidDel="00FB377E" w:rsidRDefault="00553675">
      <w:pPr>
        <w:pStyle w:val="a6"/>
        <w:spacing w:line="360" w:lineRule="auto"/>
        <w:jc w:val="center"/>
        <w:rPr>
          <w:moveFrom w:id="591" w:author="Sano Yuma" w:date="2023-02-13T20:09:00Z"/>
          <w:b w:val="0"/>
          <w:bCs w:val="0"/>
        </w:rPr>
        <w:pPrChange w:id="592" w:author="Sano Yuma" w:date="2023-02-13T20:09:00Z">
          <w:pPr>
            <w:pStyle w:val="a6"/>
            <w:jc w:val="center"/>
          </w:pPr>
        </w:pPrChange>
      </w:pPr>
      <w:moveFrom w:id="593" w:author="Sano Yuma" w:date="2023-02-13T20:09:00Z">
        <w:r w:rsidRPr="00553675" w:rsidDel="00FB377E">
          <w:rPr>
            <w:rFonts w:hint="eastAsia"/>
            <w:b w:val="0"/>
            <w:bCs w:val="0"/>
          </w:rPr>
          <w:t>図6</w:t>
        </w:r>
        <w:r w:rsidRPr="00553675" w:rsidDel="00FB377E">
          <w:rPr>
            <w:b w:val="0"/>
            <w:bCs w:val="0"/>
          </w:rPr>
          <w:t>.4</w:t>
        </w:r>
        <w:r w:rsidRPr="00553675" w:rsidDel="00FB377E">
          <w:rPr>
            <w:rFonts w:hint="eastAsia"/>
            <w:b w:val="0"/>
            <w:bCs w:val="0"/>
          </w:rPr>
          <w:t xml:space="preserve">　図6</w:t>
        </w:r>
        <w:r w:rsidRPr="00553675" w:rsidDel="00FB377E">
          <w:rPr>
            <w:b w:val="0"/>
            <w:bCs w:val="0"/>
          </w:rPr>
          <w:t>.2</w:t>
        </w:r>
        <w:r w:rsidRPr="00553675" w:rsidDel="00FB377E">
          <w:rPr>
            <w:rFonts w:hint="eastAsia"/>
            <w:b w:val="0"/>
            <w:bCs w:val="0"/>
          </w:rPr>
          <w:t>における選手位置の推定結果</w:t>
        </w:r>
      </w:moveFrom>
    </w:p>
    <w:moveFromRangeEnd w:id="583"/>
    <w:p w14:paraId="42DAD4FE" w14:textId="6029F335" w:rsidR="000A1DD4" w:rsidRDefault="000A1DD4">
      <w:pPr>
        <w:spacing w:line="360" w:lineRule="auto"/>
        <w:pPrChange w:id="594" w:author="Sano Yuma" w:date="2023-02-13T20:09:00Z">
          <w:pPr/>
        </w:pPrChange>
      </w:pPr>
    </w:p>
    <w:p w14:paraId="3494DFD2" w14:textId="77777777" w:rsidR="001E5B49" w:rsidRDefault="00117E64">
      <w:pPr>
        <w:keepNext/>
        <w:spacing w:line="360" w:lineRule="auto"/>
        <w:ind w:firstLineChars="100" w:firstLine="210"/>
        <w:rPr>
          <w:ins w:id="595" w:author="Sano Yuma" w:date="2023-02-13T20:14:00Z"/>
        </w:rPr>
        <w:pPrChange w:id="596" w:author="Sano Yuma" w:date="2023-02-13T20:15:00Z">
          <w:pPr>
            <w:keepNext/>
            <w:spacing w:line="360" w:lineRule="auto"/>
            <w:jc w:val="center"/>
          </w:pPr>
        </w:pPrChange>
      </w:pPr>
      <w:r>
        <w:rPr>
          <w:rFonts w:hint="eastAsia"/>
        </w:rPr>
        <w:t>図6</w:t>
      </w:r>
      <w:r>
        <w:t>.3</w:t>
      </w:r>
      <w:r>
        <w:rPr>
          <w:rFonts w:hint="eastAsia"/>
        </w:rPr>
        <w:t>に示した推定結果と</w:t>
      </w:r>
      <w:r w:rsidR="00A11B08">
        <w:rPr>
          <w:rFonts w:hint="eastAsia"/>
        </w:rPr>
        <w:t>図</w:t>
      </w:r>
      <w:r w:rsidR="00A11B08">
        <w:t>6.1</w:t>
      </w:r>
      <w:r w:rsidR="00A11B08">
        <w:rPr>
          <w:rFonts w:hint="eastAsia"/>
        </w:rPr>
        <w:t>を比較すると、選手位置をおおかた推定できていることが分かる。</w:t>
      </w:r>
      <w:r w:rsidR="00E76FAA">
        <w:rPr>
          <w:rFonts w:hint="eastAsia"/>
        </w:rPr>
        <w:t>また、跳躍</w:t>
      </w:r>
      <w:r w:rsidR="00714F0D">
        <w:rPr>
          <w:rFonts w:hint="eastAsia"/>
        </w:rPr>
        <w:t>中</w:t>
      </w:r>
      <w:r w:rsidR="00E76FAA">
        <w:rPr>
          <w:rFonts w:hint="eastAsia"/>
        </w:rPr>
        <w:t>の推定結果についても確認すると、</w:t>
      </w:r>
      <w:r w:rsidR="00714F0D">
        <w:rPr>
          <w:rFonts w:hint="eastAsia"/>
        </w:rPr>
        <w:t>位置が大きく</w:t>
      </w:r>
      <w:r w:rsidR="00774FE4">
        <w:rPr>
          <w:rFonts w:hint="eastAsia"/>
        </w:rPr>
        <w:t>位置を</w:t>
      </w:r>
      <w:r w:rsidR="00714F0D">
        <w:rPr>
          <w:rFonts w:hint="eastAsia"/>
        </w:rPr>
        <w:t>ずれることなく推定できていることを確認できた。</w:t>
      </w:r>
    </w:p>
    <w:p w14:paraId="3E2255A9" w14:textId="2D51C239" w:rsidR="00FB377E" w:rsidRDefault="00FB377E">
      <w:pPr>
        <w:keepNext/>
        <w:spacing w:line="360" w:lineRule="auto"/>
        <w:jc w:val="center"/>
        <w:rPr>
          <w:moveTo w:id="597" w:author="Sano Yuma" w:date="2023-02-13T20:09:00Z"/>
        </w:rPr>
        <w:pPrChange w:id="598" w:author="Sano Yuma" w:date="2023-02-13T20:14:00Z">
          <w:pPr>
            <w:keepNext/>
            <w:jc w:val="center"/>
          </w:pPr>
        </w:pPrChange>
      </w:pPr>
      <w:moveToRangeStart w:id="599" w:author="Sano Yuma" w:date="2023-02-13T20:09:00Z" w:name="move127211407"/>
      <w:moveTo w:id="600" w:author="Sano Yuma" w:date="2023-02-13T20:09:00Z">
        <w:r>
          <w:rPr>
            <w:noProof/>
          </w:rPr>
          <w:drawing>
            <wp:inline distT="0" distB="0" distL="0" distR="0" wp14:anchorId="75F3B844" wp14:editId="21F10F94">
              <wp:extent cx="3657600" cy="2057615"/>
              <wp:effectExtent l="0" t="0" r="0" b="0"/>
              <wp:docPr id="30" name="図 30"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9" descr="グラフ&#10;&#10;自動的に生成された説明"/>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94871" cy="2078582"/>
                      </a:xfrm>
                      <a:prstGeom prst="rect">
                        <a:avLst/>
                      </a:prstGeom>
                    </pic:spPr>
                  </pic:pic>
                </a:graphicData>
              </a:graphic>
            </wp:inline>
          </w:drawing>
        </w:r>
      </w:moveTo>
    </w:p>
    <w:p w14:paraId="463D0C83" w14:textId="77777777" w:rsidR="00FB377E" w:rsidRPr="00AE2FAB" w:rsidRDefault="00FB377E" w:rsidP="001E5B49">
      <w:pPr>
        <w:pStyle w:val="a6"/>
        <w:jc w:val="center"/>
        <w:rPr>
          <w:moveTo w:id="601" w:author="Sano Yuma" w:date="2023-02-13T20:09:00Z"/>
          <w:b w:val="0"/>
          <w:bCs w:val="0"/>
        </w:rPr>
      </w:pPr>
      <w:moveTo w:id="602" w:author="Sano Yuma" w:date="2023-02-13T20:09:00Z">
        <w:r w:rsidRPr="00553675">
          <w:rPr>
            <w:rFonts w:hint="eastAsia"/>
            <w:b w:val="0"/>
            <w:bCs w:val="0"/>
          </w:rPr>
          <w:t>図</w:t>
        </w:r>
        <w:r w:rsidRPr="00553675">
          <w:rPr>
            <w:b w:val="0"/>
            <w:bCs w:val="0"/>
          </w:rPr>
          <w:t>6.3</w:t>
        </w:r>
        <w:r w:rsidRPr="00553675">
          <w:rPr>
            <w:rFonts w:hint="eastAsia"/>
            <w:b w:val="0"/>
            <w:bCs w:val="0"/>
          </w:rPr>
          <w:t xml:space="preserve">　図6</w:t>
        </w:r>
        <w:r w:rsidRPr="00553675">
          <w:rPr>
            <w:b w:val="0"/>
            <w:bCs w:val="0"/>
          </w:rPr>
          <w:t>.1</w:t>
        </w:r>
        <w:r w:rsidRPr="00553675">
          <w:rPr>
            <w:rFonts w:hint="eastAsia"/>
            <w:b w:val="0"/>
            <w:bCs w:val="0"/>
          </w:rPr>
          <w:t>における選手位置の推定結果</w:t>
        </w:r>
        <w:r>
          <w:rPr>
            <w:rFonts w:hint="eastAsia"/>
            <w:b w:val="0"/>
            <w:bCs w:val="0"/>
          </w:rPr>
          <w:t>（手動）</w:t>
        </w:r>
      </w:moveTo>
    </w:p>
    <w:p w14:paraId="2F15C872" w14:textId="77777777" w:rsidR="00FB377E" w:rsidRDefault="00FB377E" w:rsidP="00FB377E">
      <w:pPr>
        <w:keepNext/>
        <w:jc w:val="center"/>
        <w:rPr>
          <w:moveTo w:id="603" w:author="Sano Yuma" w:date="2023-02-13T20:09:00Z"/>
        </w:rPr>
      </w:pPr>
      <w:moveTo w:id="604" w:author="Sano Yuma" w:date="2023-02-13T20:09:00Z">
        <w:r>
          <w:rPr>
            <w:rFonts w:hint="eastAsia"/>
            <w:noProof/>
          </w:rPr>
          <w:drawing>
            <wp:inline distT="0" distB="0" distL="0" distR="0" wp14:anchorId="37EF5272" wp14:editId="733AA34C">
              <wp:extent cx="3642170" cy="2048934"/>
              <wp:effectExtent l="0" t="0" r="0" b="8890"/>
              <wp:docPr id="33" name="図 33"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グラフ, ヒストグラム&#10;&#10;自動的に生成された説明"/>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06858" cy="2085325"/>
                      </a:xfrm>
                      <a:prstGeom prst="rect">
                        <a:avLst/>
                      </a:prstGeom>
                    </pic:spPr>
                  </pic:pic>
                </a:graphicData>
              </a:graphic>
            </wp:inline>
          </w:drawing>
        </w:r>
      </w:moveTo>
    </w:p>
    <w:p w14:paraId="71B7827F" w14:textId="30EADB02" w:rsidR="00FB377E" w:rsidDel="001E5B49" w:rsidRDefault="00FB377E" w:rsidP="001E5B49">
      <w:pPr>
        <w:pStyle w:val="a6"/>
        <w:jc w:val="center"/>
        <w:rPr>
          <w:del w:id="605" w:author="Sano Yuma" w:date="2023-02-13T20:10:00Z"/>
          <w:b w:val="0"/>
          <w:bCs w:val="0"/>
        </w:rPr>
      </w:pPr>
      <w:moveTo w:id="606" w:author="Sano Yuma" w:date="2023-02-13T20:09:00Z">
        <w:r w:rsidRPr="00553675">
          <w:rPr>
            <w:rFonts w:hint="eastAsia"/>
            <w:b w:val="0"/>
            <w:bCs w:val="0"/>
          </w:rPr>
          <w:t>図6</w:t>
        </w:r>
        <w:r w:rsidRPr="00553675">
          <w:rPr>
            <w:b w:val="0"/>
            <w:bCs w:val="0"/>
          </w:rPr>
          <w:t>.4</w:t>
        </w:r>
        <w:r w:rsidRPr="00553675">
          <w:rPr>
            <w:rFonts w:hint="eastAsia"/>
            <w:b w:val="0"/>
            <w:bCs w:val="0"/>
          </w:rPr>
          <w:t xml:space="preserve">　図6</w:t>
        </w:r>
        <w:r w:rsidRPr="00553675">
          <w:rPr>
            <w:b w:val="0"/>
            <w:bCs w:val="0"/>
          </w:rPr>
          <w:t>.2</w:t>
        </w:r>
        <w:r w:rsidRPr="00553675">
          <w:rPr>
            <w:rFonts w:hint="eastAsia"/>
            <w:b w:val="0"/>
            <w:bCs w:val="0"/>
          </w:rPr>
          <w:t>における選手位置の推定結果</w:t>
        </w:r>
      </w:moveTo>
    </w:p>
    <w:p w14:paraId="3CE0B903" w14:textId="77777777" w:rsidR="001E5B49" w:rsidRPr="001E5B49" w:rsidRDefault="001E5B49">
      <w:pPr>
        <w:jc w:val="center"/>
        <w:rPr>
          <w:ins w:id="607" w:author="Sano Yuma" w:date="2023-02-13T20:15:00Z"/>
          <w:moveTo w:id="608" w:author="Sano Yuma" w:date="2023-02-13T20:09:00Z"/>
        </w:rPr>
        <w:pPrChange w:id="609" w:author="Sano Yuma" w:date="2023-02-13T20:15:00Z">
          <w:pPr>
            <w:pStyle w:val="a6"/>
            <w:jc w:val="center"/>
          </w:pPr>
        </w:pPrChange>
      </w:pPr>
    </w:p>
    <w:moveToRangeEnd w:id="599"/>
    <w:p w14:paraId="62CD34C0" w14:textId="28162E1C" w:rsidR="00714F0D" w:rsidRPr="00FB377E" w:rsidRDefault="00714F0D">
      <w:pPr>
        <w:pStyle w:val="a6"/>
        <w:jc w:val="center"/>
        <w:pPrChange w:id="610" w:author="Sano Yuma" w:date="2023-02-13T20:15:00Z">
          <w:pPr/>
        </w:pPrChange>
      </w:pPr>
    </w:p>
    <w:p w14:paraId="41B8F78E" w14:textId="297CFBFF" w:rsidR="00942906" w:rsidRDefault="00263177" w:rsidP="008E26E9">
      <w:pPr>
        <w:spacing w:line="360" w:lineRule="auto"/>
        <w:ind w:firstLineChars="100" w:firstLine="210"/>
        <w:rPr>
          <w:ins w:id="611" w:author="Sano Yuma" w:date="2023-02-13T20:18:00Z"/>
        </w:rPr>
      </w:pPr>
      <w:r>
        <w:rPr>
          <w:rFonts w:hint="eastAsia"/>
        </w:rPr>
        <w:t>図6</w:t>
      </w:r>
      <w:r>
        <w:t>.3</w:t>
      </w:r>
      <w:r>
        <w:rPr>
          <w:rFonts w:hint="eastAsia"/>
        </w:rPr>
        <w:t>において</w:t>
      </w:r>
      <w:r w:rsidR="00774FE4">
        <w:rPr>
          <w:rFonts w:hint="eastAsia"/>
        </w:rPr>
        <w:t>推定で</w:t>
      </w:r>
      <w:r w:rsidR="006B38BE">
        <w:rPr>
          <w:rFonts w:hint="eastAsia"/>
        </w:rPr>
        <w:t>きていない</w:t>
      </w:r>
      <w:r w:rsidR="00774FE4">
        <w:rPr>
          <w:rFonts w:hint="eastAsia"/>
        </w:rPr>
        <w:t>選手について</w:t>
      </w:r>
      <w:r>
        <w:rPr>
          <w:rFonts w:hint="eastAsia"/>
        </w:rPr>
        <w:t>は</w:t>
      </w:r>
      <w:r w:rsidR="00774FE4">
        <w:rPr>
          <w:rFonts w:hint="eastAsia"/>
        </w:rPr>
        <w:t>、</w:t>
      </w:r>
      <w:r w:rsidR="00087309">
        <w:rPr>
          <w:rFonts w:hint="eastAsia"/>
        </w:rPr>
        <w:t>どちらかの映像で</w:t>
      </w:r>
      <w:r w:rsidR="006B38BE">
        <w:rPr>
          <w:rFonts w:hint="eastAsia"/>
        </w:rPr>
        <w:t>人物検出</w:t>
      </w:r>
      <w:r w:rsidR="00087309">
        <w:rPr>
          <w:rFonts w:hint="eastAsia"/>
        </w:rPr>
        <w:t>できなかったことが原因</w:t>
      </w:r>
      <w:r>
        <w:rPr>
          <w:rFonts w:hint="eastAsia"/>
        </w:rPr>
        <w:t>と考えられる</w:t>
      </w:r>
      <w:r w:rsidR="00087309">
        <w:rPr>
          <w:rFonts w:hint="eastAsia"/>
        </w:rPr>
        <w:t>。</w:t>
      </w:r>
      <w:r w:rsidR="0044672A">
        <w:rPr>
          <w:rFonts w:hint="eastAsia"/>
        </w:rPr>
        <w:t>また、図6</w:t>
      </w:r>
      <w:r w:rsidR="0044672A">
        <w:t>.3</w:t>
      </w:r>
      <w:r w:rsidR="0044672A">
        <w:rPr>
          <w:rFonts w:hint="eastAsia"/>
        </w:rPr>
        <w:t>と図6</w:t>
      </w:r>
      <w:r w:rsidR="0044672A">
        <w:t>.4</w:t>
      </w:r>
      <w:r w:rsidR="0044672A">
        <w:rPr>
          <w:rFonts w:hint="eastAsia"/>
        </w:rPr>
        <w:t>を比較すると、推定できている選手が極</w:t>
      </w:r>
      <w:r w:rsidR="0044672A">
        <w:rPr>
          <w:rFonts w:hint="eastAsia"/>
        </w:rPr>
        <w:lastRenderedPageBreak/>
        <w:t>端に減っていることが読み取れる。</w:t>
      </w:r>
      <w:r w:rsidR="000E23D1">
        <w:rPr>
          <w:rFonts w:hint="eastAsia"/>
        </w:rPr>
        <w:t>これは、選手の交差などによって</w:t>
      </w:r>
      <w:r w:rsidR="00260D57">
        <w:rPr>
          <w:rFonts w:hint="eastAsia"/>
        </w:rPr>
        <w:t>人物検出ができなくなることで、A</w:t>
      </w:r>
      <w:r w:rsidR="00260D57">
        <w:t>lphaPose</w:t>
      </w:r>
      <w:r w:rsidR="00260D57">
        <w:rPr>
          <w:rFonts w:hint="eastAsia"/>
        </w:rPr>
        <w:t>による追跡が途切</w:t>
      </w:r>
      <w:r w:rsidR="00271A0B">
        <w:rPr>
          <w:rFonts w:hint="eastAsia"/>
        </w:rPr>
        <w:t>れ、それ以降の選手の対応が取れなくなったことが</w:t>
      </w:r>
      <w:r w:rsidR="00260D57">
        <w:rPr>
          <w:rFonts w:hint="eastAsia"/>
        </w:rPr>
        <w:t>原因だと考えられる。</w:t>
      </w:r>
    </w:p>
    <w:p w14:paraId="3ADC26FA" w14:textId="77777777" w:rsidR="004F2A3D" w:rsidRPr="000A1DD4" w:rsidRDefault="004F2A3D">
      <w:pPr>
        <w:spacing w:line="360" w:lineRule="auto"/>
        <w:ind w:firstLineChars="100" w:firstLine="210"/>
        <w:pPrChange w:id="612" w:author="Sano Yuma" w:date="2023-02-13T20:15:00Z">
          <w:pPr>
            <w:ind w:firstLineChars="100" w:firstLine="210"/>
          </w:pPr>
        </w:pPrChange>
      </w:pPr>
    </w:p>
    <w:p w14:paraId="7B19854F" w14:textId="6A8FC315" w:rsidR="00E14AF8" w:rsidRDefault="00E14AF8" w:rsidP="00E14AF8">
      <w:pPr>
        <w:pStyle w:val="2"/>
        <w:rPr>
          <w:rFonts w:asciiTheme="minorHAnsi" w:eastAsiaTheme="minorHAnsi" w:hAnsiTheme="minorHAnsi"/>
          <w:sz w:val="24"/>
          <w:szCs w:val="28"/>
        </w:rPr>
      </w:pPr>
      <w:bookmarkStart w:id="613" w:name="_Toc126831157"/>
      <w:r>
        <w:rPr>
          <w:rFonts w:asciiTheme="minorHAnsi" w:eastAsiaTheme="minorHAnsi" w:hAnsiTheme="minorHAnsi"/>
          <w:sz w:val="24"/>
          <w:szCs w:val="28"/>
        </w:rPr>
        <w:t>6.5</w:t>
      </w:r>
      <w:r>
        <w:rPr>
          <w:rFonts w:asciiTheme="minorHAnsi" w:eastAsiaTheme="minorHAnsi" w:hAnsiTheme="minorHAnsi" w:hint="eastAsia"/>
          <w:sz w:val="24"/>
          <w:szCs w:val="28"/>
        </w:rPr>
        <w:t xml:space="preserve">　自動による選手対応付けを行った際の推定結果</w:t>
      </w:r>
      <w:bookmarkEnd w:id="613"/>
    </w:p>
    <w:p w14:paraId="73909B7D" w14:textId="743753DD" w:rsidR="00E331AF" w:rsidRDefault="00145DC4">
      <w:pPr>
        <w:spacing w:line="360" w:lineRule="auto"/>
        <w:ind w:firstLineChars="100" w:firstLine="210"/>
        <w:pPrChange w:id="614" w:author="Sano Yuma" w:date="2023-02-13T20:15:00Z">
          <w:pPr>
            <w:ind w:firstLineChars="100" w:firstLine="210"/>
          </w:pPr>
        </w:pPrChange>
      </w:pPr>
      <w:r>
        <w:rPr>
          <w:rFonts w:hint="eastAsia"/>
        </w:rPr>
        <w:t>選手の自動での対応付けを行った場合の、図6</w:t>
      </w:r>
      <w:r>
        <w:t>.1</w:t>
      </w:r>
      <w:r>
        <w:rPr>
          <w:rFonts w:hint="eastAsia"/>
        </w:rPr>
        <w:t>における選手位置の推定結果を図</w:t>
      </w:r>
      <w:r>
        <w:t>6.5</w:t>
      </w:r>
      <w:r>
        <w:rPr>
          <w:rFonts w:hint="eastAsia"/>
        </w:rPr>
        <w:t>に示す。</w:t>
      </w:r>
    </w:p>
    <w:p w14:paraId="3606C2F6" w14:textId="558947A8" w:rsidR="00345499" w:rsidRDefault="0097456C" w:rsidP="00345499">
      <w:pPr>
        <w:ind w:firstLineChars="100" w:firstLine="210"/>
        <w:jc w:val="center"/>
      </w:pPr>
      <w:r>
        <w:rPr>
          <w:rFonts w:hint="eastAsia"/>
          <w:noProof/>
        </w:rPr>
        <w:drawing>
          <wp:inline distT="0" distB="0" distL="0" distR="0" wp14:anchorId="1D8130C7" wp14:editId="7FA41A13">
            <wp:extent cx="3250613" cy="1828661"/>
            <wp:effectExtent l="0" t="0" r="6985" b="635"/>
            <wp:docPr id="18" name="図 18"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8" descr="グラフ&#10;&#10;自動的に生成された説明"/>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81422" cy="1902249"/>
                    </a:xfrm>
                    <a:prstGeom prst="rect">
                      <a:avLst/>
                    </a:prstGeom>
                  </pic:spPr>
                </pic:pic>
              </a:graphicData>
            </a:graphic>
          </wp:inline>
        </w:drawing>
      </w:r>
    </w:p>
    <w:p w14:paraId="0E8EE282" w14:textId="688FBB71" w:rsidR="00345499" w:rsidRDefault="00345499" w:rsidP="00345499">
      <w:pPr>
        <w:ind w:firstLineChars="100" w:firstLine="210"/>
        <w:jc w:val="center"/>
      </w:pPr>
      <w:r>
        <w:rPr>
          <w:rFonts w:hint="eastAsia"/>
        </w:rPr>
        <w:t>図6</w:t>
      </w:r>
      <w:r>
        <w:t>.5</w:t>
      </w:r>
      <w:r>
        <w:rPr>
          <w:rFonts w:hint="eastAsia"/>
        </w:rPr>
        <w:t xml:space="preserve">　図6</w:t>
      </w:r>
      <w:r>
        <w:t>.1</w:t>
      </w:r>
      <w:r>
        <w:rPr>
          <w:rFonts w:hint="eastAsia"/>
        </w:rPr>
        <w:t>における選手位置の推定結果</w:t>
      </w:r>
    </w:p>
    <w:p w14:paraId="6D16D629" w14:textId="2022C341" w:rsidR="00987EE7" w:rsidRDefault="00987EE7" w:rsidP="00345499">
      <w:pPr>
        <w:ind w:firstLineChars="100" w:firstLine="210"/>
        <w:jc w:val="center"/>
      </w:pPr>
    </w:p>
    <w:p w14:paraId="6EA3CACC" w14:textId="0C5EE18F" w:rsidR="008E7E68" w:rsidRDefault="00987EE7">
      <w:pPr>
        <w:spacing w:line="360" w:lineRule="auto"/>
        <w:jc w:val="left"/>
        <w:pPrChange w:id="615" w:author="Sano Yuma" w:date="2023-02-13T20:15:00Z">
          <w:pPr>
            <w:jc w:val="left"/>
          </w:pPr>
        </w:pPrChange>
      </w:pPr>
      <w:r>
        <w:rPr>
          <w:rFonts w:hint="eastAsia"/>
        </w:rPr>
        <w:t xml:space="preserve">　図6</w:t>
      </w:r>
      <w:r>
        <w:t>.3</w:t>
      </w:r>
      <w:r>
        <w:rPr>
          <w:rFonts w:hint="eastAsia"/>
        </w:rPr>
        <w:t>に示した推定結果と比較すると、推定できている人数が多いことが読み取れる。</w:t>
      </w:r>
      <w:r w:rsidR="00EE779C">
        <w:rPr>
          <w:rFonts w:hint="eastAsia"/>
        </w:rPr>
        <w:t>しかし</w:t>
      </w:r>
      <w:r w:rsidR="008E7E68">
        <w:rPr>
          <w:rFonts w:hint="eastAsia"/>
        </w:rPr>
        <w:t>図</w:t>
      </w:r>
      <w:r w:rsidR="008E7E68">
        <w:t>6.1</w:t>
      </w:r>
      <w:r w:rsidR="008E7E68">
        <w:rPr>
          <w:rFonts w:hint="eastAsia"/>
        </w:rPr>
        <w:t>と見比べると、実際の位置とは異なる推定結果になっている選手が</w:t>
      </w:r>
      <w:r w:rsidR="007214C8">
        <w:rPr>
          <w:rFonts w:hint="eastAsia"/>
        </w:rPr>
        <w:t>少数</w:t>
      </w:r>
      <w:r w:rsidR="008E7E68">
        <w:rPr>
          <w:rFonts w:hint="eastAsia"/>
        </w:rPr>
        <w:t>いることも分かる。これは映像間の選手の対応付けが正しく行われていないことを意味する。</w:t>
      </w:r>
    </w:p>
    <w:p w14:paraId="6EE088D2" w14:textId="369A125D" w:rsidR="008E7E68" w:rsidRDefault="008E7E68">
      <w:pPr>
        <w:spacing w:line="360" w:lineRule="auto"/>
        <w:jc w:val="left"/>
        <w:pPrChange w:id="616" w:author="Sano Yuma" w:date="2023-02-13T20:15:00Z">
          <w:pPr>
            <w:jc w:val="left"/>
          </w:pPr>
        </w:pPrChange>
      </w:pPr>
      <w:r>
        <w:rPr>
          <w:rFonts w:hint="eastAsia"/>
        </w:rPr>
        <w:t xml:space="preserve">　</w:t>
      </w:r>
      <w:commentRangeStart w:id="617"/>
      <w:r w:rsidR="00241B27">
        <w:rPr>
          <w:rFonts w:hint="eastAsia"/>
        </w:rPr>
        <w:t>この原因の1つとして、6</w:t>
      </w:r>
      <w:r w:rsidR="00241B27">
        <w:t>.1</w:t>
      </w:r>
      <w:r w:rsidR="00241B27">
        <w:rPr>
          <w:rFonts w:hint="eastAsia"/>
        </w:rPr>
        <w:t>節で示したカメラキャリブレーションの誤差が考えられる。カメラ位置や姿勢に誤差を残したまま、選手を通る直線を考えたため</w:t>
      </w:r>
      <w:r w:rsidR="00D673D7">
        <w:rPr>
          <w:rFonts w:hint="eastAsia"/>
        </w:rPr>
        <w:t>に</w:t>
      </w:r>
      <w:r w:rsidR="00241B27">
        <w:rPr>
          <w:rFonts w:hint="eastAsia"/>
        </w:rPr>
        <w:t>、</w:t>
      </w:r>
      <w:r w:rsidR="003532FA">
        <w:rPr>
          <w:rFonts w:hint="eastAsia"/>
        </w:rPr>
        <w:t>直線の距離の計算結果に誤差が</w:t>
      </w:r>
      <w:r w:rsidR="00D673D7">
        <w:rPr>
          <w:rFonts w:hint="eastAsia"/>
        </w:rPr>
        <w:t>累積したと考えられる。</w:t>
      </w:r>
      <w:commentRangeEnd w:id="617"/>
      <w:r w:rsidR="00CF77C7">
        <w:rPr>
          <w:rStyle w:val="af"/>
        </w:rPr>
        <w:commentReference w:id="617"/>
      </w:r>
    </w:p>
    <w:p w14:paraId="4FBF4DDB" w14:textId="45CDF181" w:rsidR="00D673D7" w:rsidRDefault="00D673D7">
      <w:pPr>
        <w:spacing w:line="360" w:lineRule="auto"/>
        <w:jc w:val="left"/>
        <w:pPrChange w:id="618" w:author="Sano Yuma" w:date="2023-02-13T20:15:00Z">
          <w:pPr>
            <w:jc w:val="left"/>
          </w:pPr>
        </w:pPrChange>
      </w:pPr>
      <w:r>
        <w:rPr>
          <w:rFonts w:hint="eastAsia"/>
        </w:rPr>
        <w:t xml:space="preserve">　</w:t>
      </w:r>
      <w:r w:rsidR="000C2175">
        <w:rPr>
          <w:rFonts w:hint="eastAsia"/>
        </w:rPr>
        <w:t>また、もう</w:t>
      </w:r>
      <w:r w:rsidR="000C2175">
        <w:t>1</w:t>
      </w:r>
      <w:r w:rsidR="000C2175">
        <w:rPr>
          <w:rFonts w:hint="eastAsia"/>
        </w:rPr>
        <w:t>つの</w:t>
      </w:r>
      <w:r>
        <w:rPr>
          <w:rFonts w:hint="eastAsia"/>
        </w:rPr>
        <w:t>原因として</w:t>
      </w:r>
      <w:r w:rsidR="000C2175">
        <w:rPr>
          <w:rFonts w:hint="eastAsia"/>
        </w:rPr>
        <w:t>、直線同士が実際の選手位置とは異なる位置で最も近くなる場合を、今回設定した制限では除けなかったことが考えられる。</w:t>
      </w:r>
    </w:p>
    <w:p w14:paraId="2DFA34ED" w14:textId="03EA88C5" w:rsidR="005013A3" w:rsidRDefault="005013A3">
      <w:pPr>
        <w:widowControl/>
        <w:jc w:val="left"/>
      </w:pPr>
      <w:r>
        <w:br w:type="page"/>
      </w:r>
    </w:p>
    <w:p w14:paraId="4A325312" w14:textId="77777777" w:rsidR="00F15630" w:rsidRDefault="00F15630" w:rsidP="005013A3">
      <w:pPr>
        <w:pStyle w:val="1"/>
        <w:rPr>
          <w:rFonts w:asciiTheme="minorHAnsi" w:eastAsiaTheme="minorHAnsi" w:hAnsiTheme="minorHAnsi"/>
          <w:sz w:val="32"/>
          <w:szCs w:val="36"/>
        </w:rPr>
        <w:sectPr w:rsidR="00F15630" w:rsidSect="000E4B45">
          <w:headerReference w:type="default" r:id="rId47"/>
          <w:type w:val="continuous"/>
          <w:pgSz w:w="11906" w:h="16838"/>
          <w:pgMar w:top="1985" w:right="1701" w:bottom="1701" w:left="1701" w:header="851" w:footer="992" w:gutter="0"/>
          <w:cols w:space="425"/>
          <w:docGrid w:type="lines" w:linePitch="360"/>
        </w:sectPr>
      </w:pPr>
      <w:bookmarkStart w:id="619" w:name="_Toc126831158"/>
    </w:p>
    <w:p w14:paraId="4472068C" w14:textId="3A7DA096" w:rsidR="005013A3" w:rsidRPr="001E5313" w:rsidRDefault="005013A3" w:rsidP="005013A3">
      <w:pPr>
        <w:pStyle w:val="1"/>
        <w:rPr>
          <w:rFonts w:asciiTheme="minorHAnsi" w:eastAsiaTheme="minorHAnsi" w:hAnsiTheme="minorHAnsi"/>
          <w:sz w:val="32"/>
          <w:szCs w:val="36"/>
        </w:rPr>
      </w:pPr>
      <w:r w:rsidRPr="001E5313">
        <w:rPr>
          <w:rFonts w:asciiTheme="minorHAnsi" w:eastAsiaTheme="minorHAnsi" w:hAnsiTheme="minorHAnsi" w:hint="eastAsia"/>
          <w:sz w:val="32"/>
          <w:szCs w:val="36"/>
        </w:rPr>
        <w:lastRenderedPageBreak/>
        <w:t>第</w:t>
      </w:r>
      <w:r>
        <w:rPr>
          <w:rFonts w:asciiTheme="minorHAnsi" w:eastAsiaTheme="minorHAnsi" w:hAnsiTheme="minorHAnsi" w:hint="eastAsia"/>
          <w:sz w:val="32"/>
          <w:szCs w:val="36"/>
        </w:rPr>
        <w:t>7</w:t>
      </w:r>
      <w:r w:rsidRPr="001E5313">
        <w:rPr>
          <w:rFonts w:asciiTheme="minorHAnsi" w:eastAsiaTheme="minorHAnsi" w:hAnsiTheme="minorHAnsi" w:hint="eastAsia"/>
          <w:sz w:val="32"/>
          <w:szCs w:val="36"/>
        </w:rPr>
        <w:t>章</w:t>
      </w:r>
      <w:bookmarkEnd w:id="619"/>
    </w:p>
    <w:p w14:paraId="65720851" w14:textId="68D5FCA9" w:rsidR="005013A3" w:rsidRDefault="005013A3" w:rsidP="005013A3">
      <w:pPr>
        <w:rPr>
          <w:sz w:val="40"/>
          <w:szCs w:val="44"/>
        </w:rPr>
      </w:pPr>
      <w:r>
        <w:rPr>
          <w:rFonts w:hint="eastAsia"/>
          <w:sz w:val="40"/>
          <w:szCs w:val="44"/>
        </w:rPr>
        <w:t>結論</w:t>
      </w:r>
    </w:p>
    <w:p w14:paraId="744ACFA2" w14:textId="77777777" w:rsidR="005013A3" w:rsidRDefault="005013A3" w:rsidP="005013A3">
      <w:pPr>
        <w:rPr>
          <w:sz w:val="40"/>
          <w:szCs w:val="44"/>
        </w:rPr>
      </w:pPr>
    </w:p>
    <w:p w14:paraId="7B42F65D" w14:textId="34153EF7" w:rsidR="005013A3" w:rsidRDefault="005013A3" w:rsidP="005013A3">
      <w:pPr>
        <w:pStyle w:val="2"/>
        <w:rPr>
          <w:rFonts w:asciiTheme="minorHAnsi" w:eastAsiaTheme="minorHAnsi" w:hAnsiTheme="minorHAnsi"/>
          <w:sz w:val="24"/>
          <w:szCs w:val="28"/>
        </w:rPr>
      </w:pPr>
      <w:bookmarkStart w:id="620" w:name="_Toc126831159"/>
      <w:r>
        <w:rPr>
          <w:rFonts w:asciiTheme="minorHAnsi" w:eastAsiaTheme="minorHAnsi" w:hAnsiTheme="minorHAnsi"/>
          <w:sz w:val="24"/>
          <w:szCs w:val="28"/>
        </w:rPr>
        <w:t>7.1</w:t>
      </w:r>
      <w:r>
        <w:rPr>
          <w:rFonts w:asciiTheme="minorHAnsi" w:eastAsiaTheme="minorHAnsi" w:hAnsiTheme="minorHAnsi" w:hint="eastAsia"/>
          <w:sz w:val="24"/>
          <w:szCs w:val="28"/>
        </w:rPr>
        <w:t xml:space="preserve">　本研究のまとめ</w:t>
      </w:r>
      <w:bookmarkEnd w:id="620"/>
    </w:p>
    <w:p w14:paraId="578D9461" w14:textId="2100BF7A" w:rsidR="004806FC" w:rsidRDefault="00AD592C">
      <w:pPr>
        <w:spacing w:line="360" w:lineRule="auto"/>
        <w:pPrChange w:id="621" w:author="Sano Yuma" w:date="2023-02-13T20:15:00Z">
          <w:pPr/>
        </w:pPrChange>
      </w:pPr>
      <w:r>
        <w:rPr>
          <w:rFonts w:hint="eastAsia"/>
        </w:rPr>
        <w:t xml:space="preserve">　</w:t>
      </w:r>
      <w:r w:rsidR="00093123">
        <w:rPr>
          <w:rFonts w:hint="eastAsia"/>
        </w:rPr>
        <w:t>本研究は、先行研究の発展研究と位置づけ、バレーボールの試合映像から選手の3次元位置を求めることにより、先行研究の課題であった跳躍時の推定を正しく行うことを目的とした。</w:t>
      </w:r>
      <w:r w:rsidR="0023706C">
        <w:rPr>
          <w:rFonts w:hint="eastAsia"/>
        </w:rPr>
        <w:t>この課題に対して、本論文で示した第2章から第5章までの処理を行うことで選手の位置推定に取り組んだ。</w:t>
      </w:r>
    </w:p>
    <w:p w14:paraId="34BE76C6" w14:textId="6AC5017F" w:rsidR="0023706C" w:rsidRDefault="0023706C">
      <w:pPr>
        <w:spacing w:line="360" w:lineRule="auto"/>
        <w:pPrChange w:id="622" w:author="Sano Yuma" w:date="2023-02-13T20:15:00Z">
          <w:pPr/>
        </w:pPrChange>
      </w:pPr>
      <w:r>
        <w:rPr>
          <w:rFonts w:hint="eastAsia"/>
        </w:rPr>
        <w:t xml:space="preserve">　結果として3次元位置を求めることで、映像間の選手の対応が取れた場合に限るが、選手が跳躍した場合においても位置をおおよそ正しく推定できた。</w:t>
      </w:r>
    </w:p>
    <w:p w14:paraId="394FB658" w14:textId="4701AC94" w:rsidR="001F26D9" w:rsidRDefault="00B11D47" w:rsidP="008E26E9">
      <w:pPr>
        <w:spacing w:line="360" w:lineRule="auto"/>
        <w:rPr>
          <w:ins w:id="623" w:author="Sano Yuma" w:date="2023-02-13T20:18:00Z"/>
        </w:rPr>
      </w:pPr>
      <w:r>
        <w:rPr>
          <w:rFonts w:hint="eastAsia"/>
        </w:rPr>
        <w:t xml:space="preserve">　しかし、選手の対応付けの処理において、課題がいくつか見つかった。</w:t>
      </w:r>
      <w:r w:rsidR="0013138C">
        <w:rPr>
          <w:rFonts w:hint="eastAsia"/>
        </w:rPr>
        <w:t>キャリブレーションの誤差、選手の交差によって選手の追跡が途切れること、そして直線同士が実際の選手位置とは異なる位置で最も近くなる場合を除けなかったことである。</w:t>
      </w:r>
    </w:p>
    <w:p w14:paraId="26468A0D" w14:textId="77777777" w:rsidR="008D3349" w:rsidRDefault="008D3349">
      <w:pPr>
        <w:spacing w:line="360" w:lineRule="auto"/>
        <w:pPrChange w:id="624" w:author="Sano Yuma" w:date="2023-02-13T20:15:00Z">
          <w:pPr/>
        </w:pPrChange>
      </w:pPr>
    </w:p>
    <w:p w14:paraId="61A9D058" w14:textId="79EE2093" w:rsidR="0074493C" w:rsidRDefault="005013A3">
      <w:pPr>
        <w:pStyle w:val="2"/>
        <w:spacing w:line="360" w:lineRule="auto"/>
        <w:ind w:left="240" w:hangingChars="100" w:hanging="240"/>
        <w:pPrChange w:id="625" w:author="Sano Yuma" w:date="2023-02-13T20:15:00Z">
          <w:pPr>
            <w:pStyle w:val="2"/>
            <w:ind w:left="240" w:hangingChars="100" w:hanging="240"/>
          </w:pPr>
        </w:pPrChange>
      </w:pPr>
      <w:bookmarkStart w:id="626" w:name="_Toc126831160"/>
      <w:r>
        <w:rPr>
          <w:rFonts w:asciiTheme="minorHAnsi" w:eastAsiaTheme="minorHAnsi" w:hAnsiTheme="minorHAnsi"/>
          <w:sz w:val="24"/>
          <w:szCs w:val="28"/>
        </w:rPr>
        <w:t>7.2</w:t>
      </w:r>
      <w:r>
        <w:rPr>
          <w:rFonts w:asciiTheme="minorHAnsi" w:eastAsiaTheme="minorHAnsi" w:hAnsiTheme="minorHAnsi" w:hint="eastAsia"/>
          <w:sz w:val="24"/>
          <w:szCs w:val="28"/>
        </w:rPr>
        <w:t xml:space="preserve">　今後の展望</w:t>
      </w:r>
      <w:bookmarkEnd w:id="626"/>
      <w:r w:rsidR="00985063">
        <w:rPr>
          <w:rFonts w:asciiTheme="minorHAnsi" w:eastAsiaTheme="minorHAnsi" w:hAnsiTheme="minorHAnsi"/>
          <w:sz w:val="24"/>
          <w:szCs w:val="28"/>
        </w:rPr>
        <w:br/>
      </w:r>
      <w:r w:rsidR="008B4A7D">
        <w:rPr>
          <w:rFonts w:hint="eastAsia"/>
        </w:rPr>
        <w:t>最後に、本研究の展望を述べる。</w:t>
      </w:r>
    </w:p>
    <w:p w14:paraId="47BD11C3" w14:textId="533087C2" w:rsidR="005F69EC" w:rsidRDefault="008B4A7D">
      <w:pPr>
        <w:spacing w:line="360" w:lineRule="auto"/>
        <w:pPrChange w:id="627" w:author="Sano Yuma" w:date="2023-02-13T20:15:00Z">
          <w:pPr/>
        </w:pPrChange>
      </w:pPr>
      <w:r>
        <w:rPr>
          <w:rFonts w:hint="eastAsia"/>
        </w:rPr>
        <w:t xml:space="preserve">　本研究では選手位置を点として捉えたが、処理の過程で選手の姿勢を得られているため、</w:t>
      </w:r>
      <w:r w:rsidR="005F69EC">
        <w:rPr>
          <w:rFonts w:hint="eastAsia"/>
        </w:rPr>
        <w:t>今後の展望として、まずは</w:t>
      </w:r>
      <w:r w:rsidR="00855E9C">
        <w:rPr>
          <w:rFonts w:hint="eastAsia"/>
        </w:rPr>
        <w:t>選手の3次元姿勢まで得</w:t>
      </w:r>
      <w:r w:rsidR="00B82B9D">
        <w:rPr>
          <w:rFonts w:hint="eastAsia"/>
        </w:rPr>
        <w:t>ること</w:t>
      </w:r>
      <w:r w:rsidR="005F69EC">
        <w:rPr>
          <w:rFonts w:hint="eastAsia"/>
        </w:rPr>
        <w:t>が</w:t>
      </w:r>
      <w:r w:rsidR="00B82B9D">
        <w:rPr>
          <w:rFonts w:hint="eastAsia"/>
        </w:rPr>
        <w:t>考えられる。</w:t>
      </w:r>
    </w:p>
    <w:p w14:paraId="07D4EE67" w14:textId="02254EAC" w:rsidR="00B7441D" w:rsidRDefault="008A3430" w:rsidP="00DB400D">
      <w:pPr>
        <w:spacing w:line="360" w:lineRule="auto"/>
        <w:rPr>
          <w:ins w:id="628" w:author="Ec5-19 ec30103v(長岡高専)" w:date="2023-02-17T10:31:00Z"/>
        </w:rPr>
      </w:pPr>
      <w:r>
        <w:rPr>
          <w:rFonts w:hint="eastAsia"/>
        </w:rPr>
        <w:t xml:space="preserve">　またD</w:t>
      </w:r>
      <w:r>
        <w:t>ata Volley</w:t>
      </w:r>
      <w:r>
        <w:rPr>
          <w:rFonts w:hint="eastAsia"/>
        </w:rPr>
        <w:t>には選手の行ったスパイクやレシーブといった動作の情報も管理できるため、3次元の姿勢情報から動作を分類することができれば、開発しているシステムに大きく役立つと考えられる。</w:t>
      </w:r>
    </w:p>
    <w:p w14:paraId="6C47CE29" w14:textId="77777777" w:rsidR="00B7441D" w:rsidRDefault="00B7441D">
      <w:pPr>
        <w:widowControl/>
        <w:jc w:val="left"/>
        <w:rPr>
          <w:ins w:id="629" w:author="Ec5-19 ec30103v(長岡高専)" w:date="2023-02-17T10:31:00Z"/>
        </w:rPr>
      </w:pPr>
      <w:ins w:id="630" w:author="Ec5-19 ec30103v(長岡高専)" w:date="2023-02-17T10:31:00Z">
        <w:r>
          <w:br w:type="page"/>
        </w:r>
      </w:ins>
    </w:p>
    <w:p w14:paraId="0D90999A" w14:textId="07BD8662" w:rsidR="00B7441D" w:rsidRPr="001E5313" w:rsidRDefault="00B7441D" w:rsidP="00B7441D">
      <w:pPr>
        <w:pStyle w:val="1"/>
        <w:rPr>
          <w:ins w:id="631" w:author="Ec5-19 ec30103v(長岡高専)" w:date="2023-02-17T10:32:00Z"/>
          <w:rFonts w:asciiTheme="minorHAnsi" w:eastAsiaTheme="minorHAnsi" w:hAnsiTheme="minorHAnsi"/>
          <w:sz w:val="32"/>
          <w:szCs w:val="36"/>
        </w:rPr>
      </w:pPr>
      <w:ins w:id="632" w:author="Ec5-19 ec30103v(長岡高専)" w:date="2023-02-17T10:32:00Z">
        <w:r>
          <w:rPr>
            <w:rFonts w:asciiTheme="minorHAnsi" w:eastAsiaTheme="minorHAnsi" w:hAnsiTheme="minorHAnsi" w:hint="eastAsia"/>
            <w:sz w:val="32"/>
            <w:szCs w:val="36"/>
          </w:rPr>
          <w:lastRenderedPageBreak/>
          <w:t>付録</w:t>
        </w:r>
      </w:ins>
      <w:ins w:id="633" w:author="Ec5-19 ec30103v(長岡高専)" w:date="2023-02-17T11:39:00Z">
        <w:r w:rsidR="00BD07B8">
          <w:rPr>
            <w:rFonts w:asciiTheme="minorHAnsi" w:eastAsiaTheme="minorHAnsi" w:hAnsiTheme="minorHAnsi"/>
            <w:sz w:val="32"/>
            <w:szCs w:val="36"/>
          </w:rPr>
          <w:t>A</w:t>
        </w:r>
      </w:ins>
    </w:p>
    <w:p w14:paraId="7777EF44" w14:textId="42E47CF1" w:rsidR="00B7441D" w:rsidRPr="002E3F94" w:rsidRDefault="00B7441D" w:rsidP="002E3F94">
      <w:pPr>
        <w:rPr>
          <w:ins w:id="634" w:author="Ec5-19 ec30103v(長岡高専)" w:date="2023-02-17T10:32:00Z"/>
          <w:rFonts w:hint="eastAsia"/>
          <w:sz w:val="40"/>
          <w:szCs w:val="44"/>
          <w:rPrChange w:id="635" w:author="Ec5-19 ec30103v(長岡高専)" w:date="2023-02-17T10:32:00Z">
            <w:rPr>
              <w:ins w:id="636" w:author="Ec5-19 ec30103v(長岡高専)" w:date="2023-02-17T10:32:00Z"/>
              <w:rFonts w:asciiTheme="minorHAnsi" w:eastAsiaTheme="minorHAnsi" w:hAnsiTheme="minorHAnsi" w:hint="eastAsia"/>
              <w:sz w:val="32"/>
              <w:szCs w:val="36"/>
            </w:rPr>
          </w:rPrChange>
        </w:rPr>
        <w:pPrChange w:id="637" w:author="Ec5-19 ec30103v(長岡高専)" w:date="2023-02-17T10:32:00Z">
          <w:pPr>
            <w:pStyle w:val="1"/>
          </w:pPr>
        </w:pPrChange>
      </w:pPr>
      <w:ins w:id="638" w:author="Ec5-19 ec30103v(長岡高専)" w:date="2023-02-17T10:32:00Z">
        <w:r>
          <w:rPr>
            <w:rFonts w:hint="eastAsia"/>
            <w:sz w:val="40"/>
            <w:szCs w:val="44"/>
          </w:rPr>
          <w:t>ソースコード</w:t>
        </w:r>
      </w:ins>
    </w:p>
    <w:tbl>
      <w:tblPr>
        <w:tblStyle w:val="af4"/>
        <w:tblW w:w="0" w:type="auto"/>
        <w:tblLook w:val="04A0" w:firstRow="1" w:lastRow="0" w:firstColumn="1" w:lastColumn="0" w:noHBand="0" w:noVBand="1"/>
      </w:tblPr>
      <w:tblGrid>
        <w:gridCol w:w="8494"/>
      </w:tblGrid>
      <w:tr w:rsidR="00DF5E04" w14:paraId="3926A585" w14:textId="77777777" w:rsidTr="00DF5E04">
        <w:trPr>
          <w:ins w:id="639" w:author="Ec5-19 ec30103v(長岡高専)" w:date="2023-02-17T11:40:00Z"/>
        </w:trPr>
        <w:tc>
          <w:tcPr>
            <w:tcW w:w="8494" w:type="dxa"/>
          </w:tcPr>
          <w:p w14:paraId="7D1C138B" w14:textId="44D2D27D" w:rsidR="00DF5E04" w:rsidRPr="00DF5E04" w:rsidRDefault="00DF5E04" w:rsidP="00B7441D">
            <w:pPr>
              <w:rPr>
                <w:ins w:id="640" w:author="Ec5-19 ec30103v(長岡高専)" w:date="2023-02-17T11:40:00Z"/>
                <w:rFonts w:hint="eastAsia"/>
              </w:rPr>
            </w:pPr>
          </w:p>
        </w:tc>
      </w:tr>
    </w:tbl>
    <w:p w14:paraId="541FFF9E" w14:textId="77777777" w:rsidR="00B7441D" w:rsidRPr="00B7441D" w:rsidRDefault="00B7441D" w:rsidP="00B7441D">
      <w:pPr>
        <w:rPr>
          <w:ins w:id="641" w:author="Ec5-19 ec30103v(長岡高専)" w:date="2023-02-17T10:32:00Z"/>
          <w:rFonts w:hint="eastAsia"/>
          <w:rPrChange w:id="642" w:author="Ec5-19 ec30103v(長岡高専)" w:date="2023-02-17T10:32:00Z">
            <w:rPr>
              <w:ins w:id="643" w:author="Ec5-19 ec30103v(長岡高専)" w:date="2023-02-17T10:32:00Z"/>
              <w:rFonts w:asciiTheme="minorHAnsi" w:eastAsiaTheme="minorHAnsi" w:hAnsiTheme="minorHAnsi"/>
              <w:sz w:val="32"/>
              <w:szCs w:val="36"/>
            </w:rPr>
          </w:rPrChange>
        </w:rPr>
        <w:pPrChange w:id="644" w:author="Ec5-19 ec30103v(長岡高専)" w:date="2023-02-17T10:32:00Z">
          <w:pPr>
            <w:pStyle w:val="1"/>
          </w:pPr>
        </w:pPrChange>
      </w:pPr>
    </w:p>
    <w:p w14:paraId="5E83D23D" w14:textId="43FCF53D" w:rsidR="008A3430" w:rsidRPr="00DB400D" w:rsidDel="00DB400D" w:rsidRDefault="008A3430">
      <w:pPr>
        <w:spacing w:line="360" w:lineRule="auto"/>
        <w:rPr>
          <w:del w:id="645" w:author="Ec5-19 ec30103v(長岡高専)" w:date="2023-02-17T10:30:00Z"/>
          <w:szCs w:val="21"/>
        </w:rPr>
        <w:pPrChange w:id="646" w:author="Sano Yuma" w:date="2023-02-13T20:15:00Z">
          <w:pPr/>
        </w:pPrChange>
      </w:pPr>
    </w:p>
    <w:p w14:paraId="7D9A6814" w14:textId="77777777" w:rsidR="00770A59" w:rsidRPr="00DB400D" w:rsidDel="00DB400D" w:rsidRDefault="00770A59">
      <w:pPr>
        <w:widowControl/>
        <w:jc w:val="left"/>
        <w:rPr>
          <w:del w:id="647" w:author="Ec5-19 ec30103v(長岡高専)" w:date="2023-02-17T10:30:00Z"/>
          <w:szCs w:val="21"/>
        </w:rPr>
      </w:pPr>
      <w:del w:id="648" w:author="Ec5-19 ec30103v(長岡高専)" w:date="2023-02-17T10:30:00Z">
        <w:r w:rsidRPr="00DB400D" w:rsidDel="00DB400D">
          <w:rPr>
            <w:szCs w:val="21"/>
          </w:rPr>
          <w:br w:type="page"/>
        </w:r>
      </w:del>
    </w:p>
    <w:p w14:paraId="19B55054" w14:textId="2A952ABB" w:rsidR="00456256" w:rsidDel="00B7441D" w:rsidRDefault="00456256" w:rsidP="00770A59">
      <w:pPr>
        <w:pStyle w:val="1"/>
        <w:rPr>
          <w:del w:id="649" w:author="Ec5-19 ec30103v(長岡高専)" w:date="2023-02-17T10:31:00Z"/>
          <w:rFonts w:asciiTheme="minorHAnsi" w:eastAsiaTheme="minorHAnsi" w:hAnsiTheme="minorHAnsi" w:hint="eastAsia"/>
          <w:sz w:val="32"/>
          <w:szCs w:val="36"/>
        </w:rPr>
        <w:sectPr w:rsidR="00456256" w:rsidDel="00B7441D" w:rsidSect="000E4B45">
          <w:headerReference w:type="default" r:id="rId48"/>
          <w:type w:val="continuous"/>
          <w:pgSz w:w="11906" w:h="16838"/>
          <w:pgMar w:top="1985" w:right="1701" w:bottom="1701" w:left="1701" w:header="851" w:footer="992" w:gutter="0"/>
          <w:cols w:space="425"/>
          <w:docGrid w:type="lines" w:linePitch="360"/>
        </w:sectPr>
      </w:pPr>
      <w:bookmarkStart w:id="650" w:name="_Toc126831161"/>
    </w:p>
    <w:p w14:paraId="442A6068" w14:textId="71E18E18" w:rsidR="00B7441D" w:rsidRDefault="00B7441D">
      <w:pPr>
        <w:widowControl/>
        <w:jc w:val="left"/>
        <w:rPr>
          <w:ins w:id="651" w:author="Ec5-19 ec30103v(長岡高専)" w:date="2023-02-17T10:31:00Z"/>
          <w:rFonts w:eastAsiaTheme="minorHAnsi" w:cstheme="majorBidi"/>
          <w:sz w:val="32"/>
          <w:szCs w:val="36"/>
        </w:rPr>
      </w:pPr>
      <w:ins w:id="652" w:author="Ec5-19 ec30103v(長岡高専)" w:date="2023-02-17T10:31:00Z">
        <w:r>
          <w:rPr>
            <w:rFonts w:eastAsiaTheme="minorHAnsi"/>
            <w:sz w:val="32"/>
            <w:szCs w:val="36"/>
          </w:rPr>
          <w:br w:type="page"/>
        </w:r>
      </w:ins>
    </w:p>
    <w:p w14:paraId="50AD3434" w14:textId="77777777" w:rsidR="00B7441D" w:rsidRDefault="00B7441D" w:rsidP="00770A59">
      <w:pPr>
        <w:pStyle w:val="1"/>
        <w:rPr>
          <w:ins w:id="653" w:author="Ec5-19 ec30103v(長岡高専)" w:date="2023-02-17T10:31:00Z"/>
          <w:rFonts w:asciiTheme="minorHAnsi" w:eastAsiaTheme="minorHAnsi" w:hAnsiTheme="minorHAnsi"/>
          <w:sz w:val="32"/>
          <w:szCs w:val="36"/>
        </w:rPr>
        <w:sectPr w:rsidR="00B7441D" w:rsidSect="000E4B45">
          <w:headerReference w:type="default" r:id="rId49"/>
          <w:type w:val="continuous"/>
          <w:pgSz w:w="11906" w:h="16838"/>
          <w:pgMar w:top="1985" w:right="1701" w:bottom="1701" w:left="1701" w:header="851" w:footer="992" w:gutter="0"/>
          <w:cols w:space="425"/>
          <w:docGrid w:type="lines" w:linePitch="360"/>
        </w:sectPr>
      </w:pPr>
    </w:p>
    <w:p w14:paraId="04255FD8" w14:textId="33EDC84F" w:rsidR="00770A59" w:rsidRDefault="00770A59" w:rsidP="00770A59">
      <w:pPr>
        <w:pStyle w:val="1"/>
        <w:rPr>
          <w:ins w:id="654" w:author="Sano Yuma" w:date="2023-02-13T17:47:00Z"/>
          <w:rFonts w:asciiTheme="minorHAnsi" w:eastAsiaTheme="minorHAnsi" w:hAnsiTheme="minorHAnsi"/>
          <w:sz w:val="32"/>
          <w:szCs w:val="36"/>
        </w:rPr>
      </w:pPr>
      <w:r>
        <w:rPr>
          <w:rFonts w:asciiTheme="minorHAnsi" w:eastAsiaTheme="minorHAnsi" w:hAnsiTheme="minorHAnsi" w:hint="eastAsia"/>
          <w:sz w:val="32"/>
          <w:szCs w:val="36"/>
        </w:rPr>
        <w:lastRenderedPageBreak/>
        <w:t>参考文献</w:t>
      </w:r>
      <w:bookmarkEnd w:id="650"/>
    </w:p>
    <w:p w14:paraId="6B235FD4" w14:textId="048BF8ED" w:rsidR="00876D74" w:rsidRPr="00876D74" w:rsidRDefault="00876D74">
      <w:pPr>
        <w:ind w:leftChars="1" w:left="424" w:hangingChars="201" w:hanging="422"/>
        <w:rPr>
          <w:rPrChange w:id="655" w:author="Sano Yuma" w:date="2023-02-13T17:47:00Z">
            <w:rPr>
              <w:rFonts w:asciiTheme="minorHAnsi" w:eastAsiaTheme="minorHAnsi" w:hAnsiTheme="minorHAnsi"/>
              <w:sz w:val="32"/>
              <w:szCs w:val="36"/>
            </w:rPr>
          </w:rPrChange>
        </w:rPr>
        <w:pPrChange w:id="656" w:author="Sano Yuma" w:date="2023-02-13T17:48:00Z">
          <w:pPr>
            <w:pStyle w:val="1"/>
          </w:pPr>
        </w:pPrChange>
      </w:pPr>
      <w:ins w:id="657" w:author="Sano Yuma" w:date="2023-02-13T17:47:00Z">
        <w:r>
          <w:rPr>
            <w:rFonts w:hint="eastAsia"/>
          </w:rPr>
          <w:t>[</w:t>
        </w:r>
        <w:r>
          <w:t xml:space="preserve">1] </w:t>
        </w:r>
      </w:ins>
      <w:ins w:id="658" w:author="Sano Yuma" w:date="2023-02-13T17:48:00Z">
        <w:r>
          <w:rPr>
            <w:rFonts w:hint="eastAsia"/>
          </w:rPr>
          <w:t>運動部活動での指導のガイドライン，文部科学省，</w:t>
        </w:r>
      </w:ins>
      <w:ins w:id="659" w:author="Sano Yuma" w:date="2023-02-13T17:47:00Z">
        <w:r w:rsidRPr="00876D74">
          <w:t>http://volleyball-yva.jp/data/mext_guidelines25.pdf</w:t>
        </w:r>
      </w:ins>
    </w:p>
    <w:p w14:paraId="6F99ABCB" w14:textId="58D57C6D" w:rsidR="00175825" w:rsidRPr="00175825" w:rsidRDefault="00175825" w:rsidP="00175825">
      <w:r>
        <w:rPr>
          <w:rFonts w:hint="eastAsia"/>
        </w:rPr>
        <w:t>[</w:t>
      </w:r>
      <w:ins w:id="660" w:author="Sano Yuma" w:date="2023-02-13T17:49:00Z">
        <w:r w:rsidR="003800DC">
          <w:t>2</w:t>
        </w:r>
      </w:ins>
      <w:del w:id="661" w:author="Sano Yuma" w:date="2023-02-13T17:49:00Z">
        <w:r w:rsidR="0055588E" w:rsidDel="003800DC">
          <w:delText>1</w:delText>
        </w:r>
      </w:del>
      <w:r>
        <w:t xml:space="preserve">] </w:t>
      </w:r>
      <w:r w:rsidRPr="00175825">
        <w:t>https://www.dataproject.com/Products/EN/en/Volleyball/DataVolley4</w:t>
      </w:r>
    </w:p>
    <w:p w14:paraId="66B411D9" w14:textId="5FE8DF5F" w:rsidR="005013A3" w:rsidRDefault="0055416D" w:rsidP="0055416D">
      <w:pPr>
        <w:ind w:left="424" w:hangingChars="202" w:hanging="424"/>
      </w:pPr>
      <w:r>
        <w:rPr>
          <w:rFonts w:hint="eastAsia"/>
        </w:rPr>
        <w:t>[</w:t>
      </w:r>
      <w:ins w:id="662" w:author="Sano Yuma" w:date="2023-02-13T17:49:00Z">
        <w:r w:rsidR="003800DC">
          <w:t>3</w:t>
        </w:r>
      </w:ins>
      <w:del w:id="663" w:author="Sano Yuma" w:date="2023-02-13T17:49:00Z">
        <w:r w:rsidR="0055588E" w:rsidDel="003800DC">
          <w:delText>2</w:delText>
        </w:r>
      </w:del>
      <w:r>
        <w:t xml:space="preserve">] </w:t>
      </w:r>
      <w:r>
        <w:rPr>
          <w:rFonts w:hint="eastAsia"/>
        </w:rPr>
        <w:t>平田，“情報端末の内蔵カメラを用いた運動</w:t>
      </w:r>
      <w:r>
        <w:t xml:space="preserve"> 再現システ</w:t>
      </w:r>
      <w:r>
        <w:rPr>
          <w:rFonts w:hint="eastAsia"/>
        </w:rPr>
        <w:t>ム”，</w:t>
      </w:r>
      <w:r>
        <w:t>R3長岡高専電子制御工学科卒業論文</w:t>
      </w:r>
    </w:p>
    <w:p w14:paraId="6486FE8C" w14:textId="22FAE2E4" w:rsidR="0055416D" w:rsidRDefault="0055416D" w:rsidP="0055416D">
      <w:pPr>
        <w:ind w:left="424" w:hangingChars="202" w:hanging="424"/>
      </w:pPr>
      <w:r>
        <w:rPr>
          <w:rFonts w:hint="eastAsia"/>
        </w:rPr>
        <w:t>[</w:t>
      </w:r>
      <w:ins w:id="664" w:author="Sano Yuma" w:date="2023-02-13T17:49:00Z">
        <w:r w:rsidR="003800DC">
          <w:t>4</w:t>
        </w:r>
      </w:ins>
      <w:del w:id="665" w:author="Sano Yuma" w:date="2023-02-13T17:49:00Z">
        <w:r w:rsidR="0055588E" w:rsidDel="003800DC">
          <w:delText>3</w:delText>
        </w:r>
      </w:del>
      <w:r>
        <w:t xml:space="preserve">] </w:t>
      </w:r>
      <w:r>
        <w:rPr>
          <w:rFonts w:hint="eastAsia"/>
        </w:rPr>
        <w:t>中井</w:t>
      </w:r>
      <w:r>
        <w:t>, 村本, 栗田, 高根, 瀧澤, 塚本, 河合，“バレーボー</w:t>
      </w:r>
      <w:r>
        <w:rPr>
          <w:rFonts w:hint="eastAsia"/>
        </w:rPr>
        <w:t>ルコート内の既知点を用いた</w:t>
      </w:r>
      <w:r>
        <w:t xml:space="preserve"> 3 次元座標空間の再構築方</w:t>
      </w:r>
      <w:r>
        <w:rPr>
          <w:rFonts w:hint="eastAsia"/>
        </w:rPr>
        <w:t>法</w:t>
      </w:r>
      <w:r>
        <w:t>の精度とその特徴”，バレーボール研究 19 巻 1 号</w:t>
      </w:r>
    </w:p>
    <w:p w14:paraId="7CBFCED9" w14:textId="611693C4" w:rsidR="00B029BE" w:rsidRPr="00C0031F" w:rsidRDefault="00B029BE" w:rsidP="0055416D">
      <w:pPr>
        <w:ind w:left="424" w:hangingChars="202" w:hanging="424"/>
      </w:pPr>
      <w:r>
        <w:rPr>
          <w:rFonts w:hint="eastAsia"/>
        </w:rPr>
        <w:t>[</w:t>
      </w:r>
      <w:ins w:id="666" w:author="Sano Yuma" w:date="2023-02-13T17:49:00Z">
        <w:r w:rsidR="003800DC">
          <w:t>5</w:t>
        </w:r>
      </w:ins>
      <w:del w:id="667" w:author="Sano Yuma" w:date="2023-02-13T17:49:00Z">
        <w:r w:rsidR="0055588E" w:rsidDel="003800DC">
          <w:delText>4</w:delText>
        </w:r>
      </w:del>
      <w:r>
        <w:t>]</w:t>
      </w:r>
      <w:r w:rsidR="00C0031F">
        <w:rPr>
          <w:rFonts w:hint="eastAsia"/>
        </w:rPr>
        <w:t xml:space="preserve"> </w:t>
      </w:r>
      <w:r w:rsidR="00C0031F" w:rsidRPr="00C0031F">
        <w:t>Z. {Cao} and G. {Hidalgo Martinez} and T. {Simon} and S. {Wei} and Y. A. {Sheikh}</w:t>
      </w:r>
      <w:r w:rsidR="00C0031F">
        <w:rPr>
          <w:rFonts w:hint="eastAsia"/>
        </w:rPr>
        <w:t>，</w:t>
      </w:r>
      <w:r w:rsidR="00C0031F">
        <w:t>”</w:t>
      </w:r>
      <w:r w:rsidR="00C0031F" w:rsidRPr="00C0031F">
        <w:t xml:space="preserve"> OpenPose: Realtime Multi-Person 2D Pose Estimation using Part Affinity Fields</w:t>
      </w:r>
      <w:r w:rsidR="00C0031F">
        <w:t>”</w:t>
      </w:r>
      <w:r w:rsidR="00C0031F">
        <w:rPr>
          <w:rFonts w:hint="eastAsia"/>
        </w:rPr>
        <w:t>，</w:t>
      </w:r>
      <w:r w:rsidR="00C0031F" w:rsidRPr="00C0031F">
        <w:t xml:space="preserve"> IEEE Transactions on Pattern Analysis and Machine Intelligence</w:t>
      </w:r>
    </w:p>
    <w:p w14:paraId="5A56B3D9" w14:textId="0624D4EC" w:rsidR="0055416D" w:rsidRDefault="0055416D" w:rsidP="0055416D">
      <w:pPr>
        <w:ind w:left="424" w:hangingChars="202" w:hanging="424"/>
      </w:pPr>
      <w:r>
        <w:t>[</w:t>
      </w:r>
      <w:ins w:id="668" w:author="Sano Yuma" w:date="2023-02-13T17:49:00Z">
        <w:r w:rsidR="003800DC">
          <w:t>6</w:t>
        </w:r>
      </w:ins>
      <w:del w:id="669" w:author="Sano Yuma" w:date="2023-02-13T17:49:00Z">
        <w:r w:rsidR="0055588E" w:rsidDel="003800DC">
          <w:delText>5</w:delText>
        </w:r>
      </w:del>
      <w:r>
        <w:t>]</w:t>
      </w:r>
      <w:r w:rsidR="00B1584F">
        <w:t xml:space="preserve"> </w:t>
      </w:r>
      <w:r>
        <w:t>Fang，Hao-Shu and Li，</w:t>
      </w:r>
      <w:proofErr w:type="spellStart"/>
      <w:r>
        <w:t>Jiefeng</w:t>
      </w:r>
      <w:proofErr w:type="spellEnd"/>
      <w:r>
        <w:t xml:space="preserve"> and Tang，</w:t>
      </w:r>
      <w:proofErr w:type="spellStart"/>
      <w:r>
        <w:t>Hongyang</w:t>
      </w:r>
      <w:proofErr w:type="spellEnd"/>
      <w:r>
        <w:t xml:space="preserve"> and Xu， Chao and Zhu，</w:t>
      </w:r>
      <w:proofErr w:type="spellStart"/>
      <w:r>
        <w:t>Haoyi</w:t>
      </w:r>
      <w:proofErr w:type="spellEnd"/>
      <w:r>
        <w:t xml:space="preserve"> and </w:t>
      </w:r>
      <w:proofErr w:type="spellStart"/>
      <w:r>
        <w:t>Xiu</w:t>
      </w:r>
      <w:proofErr w:type="spellEnd"/>
      <w:r>
        <w:t>，</w:t>
      </w:r>
      <w:proofErr w:type="spellStart"/>
      <w:r>
        <w:t>Yuliang</w:t>
      </w:r>
      <w:proofErr w:type="spellEnd"/>
      <w:r>
        <w:t xml:space="preserve"> and Li，Yong-Lu and Lu， </w:t>
      </w:r>
      <w:proofErr w:type="spellStart"/>
      <w:r>
        <w:t>Cewu</w:t>
      </w:r>
      <w:proofErr w:type="spellEnd"/>
      <w:r>
        <w:t>，“AlphaPose: Whole-Body Regional Multi-Person Pose Estimation and Tracking in Real-Time”，IEEE Transactions on Pattern Analysis and Machine Intelligence</w:t>
      </w:r>
    </w:p>
    <w:p w14:paraId="02BBD6D8" w14:textId="634601C0" w:rsidR="00B1584F" w:rsidRDefault="00B1584F" w:rsidP="0055416D">
      <w:pPr>
        <w:ind w:left="424" w:hangingChars="202" w:hanging="424"/>
      </w:pPr>
      <w:r>
        <w:rPr>
          <w:rFonts w:hint="eastAsia"/>
        </w:rPr>
        <w:t>[</w:t>
      </w:r>
      <w:ins w:id="670" w:author="Sano Yuma" w:date="2023-02-13T17:49:00Z">
        <w:r w:rsidR="003800DC">
          <w:t>7</w:t>
        </w:r>
      </w:ins>
      <w:del w:id="671" w:author="Sano Yuma" w:date="2023-02-13T17:49:00Z">
        <w:r w:rsidR="0055588E" w:rsidDel="003800DC">
          <w:delText>6</w:delText>
        </w:r>
      </w:del>
      <w:r>
        <w:t xml:space="preserve">] </w:t>
      </w:r>
      <w:r w:rsidR="00190A98" w:rsidRPr="00190A98">
        <w:t xml:space="preserve">Fang, Hao-Shu and </w:t>
      </w:r>
      <w:proofErr w:type="spellStart"/>
      <w:r w:rsidR="00190A98" w:rsidRPr="00190A98">
        <w:t>Xie</w:t>
      </w:r>
      <w:proofErr w:type="spellEnd"/>
      <w:r w:rsidR="00190A98" w:rsidRPr="00190A98">
        <w:t xml:space="preserve">, </w:t>
      </w:r>
      <w:proofErr w:type="spellStart"/>
      <w:r w:rsidR="00190A98" w:rsidRPr="00190A98">
        <w:t>Shuqin</w:t>
      </w:r>
      <w:proofErr w:type="spellEnd"/>
      <w:r w:rsidR="00190A98" w:rsidRPr="00190A98">
        <w:t xml:space="preserve"> and Tai, Yu-Wing and Lu, </w:t>
      </w:r>
      <w:proofErr w:type="spellStart"/>
      <w:r w:rsidR="00190A98" w:rsidRPr="00190A98">
        <w:t>Cewu</w:t>
      </w:r>
      <w:proofErr w:type="spellEnd"/>
      <w:r w:rsidR="00190A98">
        <w:rPr>
          <w:rFonts w:hint="eastAsia"/>
        </w:rPr>
        <w:t>，</w:t>
      </w:r>
      <w:r w:rsidR="00190A98">
        <w:t>”</w:t>
      </w:r>
      <w:r w:rsidR="00190A98" w:rsidRPr="00190A98">
        <w:t xml:space="preserve"> {RMPE}: Regional Multi-person Pose Estimation</w:t>
      </w:r>
      <w:r w:rsidR="00190A98">
        <w:t>”</w:t>
      </w:r>
      <w:r w:rsidR="00A903A3">
        <w:rPr>
          <w:rFonts w:hint="eastAsia"/>
        </w:rPr>
        <w:t>，I</w:t>
      </w:r>
      <w:r w:rsidR="00A903A3">
        <w:t>CCV</w:t>
      </w:r>
    </w:p>
    <w:p w14:paraId="78EC9EFC" w14:textId="7DD2DFD1" w:rsidR="00A903A3" w:rsidRDefault="00A903A3" w:rsidP="0055416D">
      <w:pPr>
        <w:ind w:left="424" w:hangingChars="202" w:hanging="424"/>
      </w:pPr>
      <w:r>
        <w:rPr>
          <w:rFonts w:hint="eastAsia"/>
        </w:rPr>
        <w:t>[</w:t>
      </w:r>
      <w:ins w:id="672" w:author="Sano Yuma" w:date="2023-02-13T17:49:00Z">
        <w:r w:rsidR="003800DC">
          <w:t>8</w:t>
        </w:r>
      </w:ins>
      <w:del w:id="673" w:author="Sano Yuma" w:date="2023-02-13T17:49:00Z">
        <w:r w:rsidR="0055588E" w:rsidDel="003800DC">
          <w:delText>7</w:delText>
        </w:r>
      </w:del>
      <w:r>
        <w:t xml:space="preserve">] </w:t>
      </w:r>
      <w:r w:rsidRPr="00A903A3">
        <w:t xml:space="preserve">Li, </w:t>
      </w:r>
      <w:proofErr w:type="spellStart"/>
      <w:r w:rsidRPr="00A903A3">
        <w:t>Jiefeng</w:t>
      </w:r>
      <w:proofErr w:type="spellEnd"/>
      <w:r w:rsidRPr="00A903A3">
        <w:t xml:space="preserve"> and Wang, Can and Zhu, Hao and Mao, </w:t>
      </w:r>
      <w:proofErr w:type="spellStart"/>
      <w:r w:rsidRPr="00A903A3">
        <w:t>Yihuan</w:t>
      </w:r>
      <w:proofErr w:type="spellEnd"/>
      <w:r w:rsidRPr="00A903A3">
        <w:t xml:space="preserve"> and Fang, Hao-Shu and Lu, </w:t>
      </w:r>
      <w:proofErr w:type="spellStart"/>
      <w:r w:rsidRPr="00A903A3">
        <w:t>Cewu</w:t>
      </w:r>
      <w:proofErr w:type="spellEnd"/>
      <w:r>
        <w:rPr>
          <w:rFonts w:hint="eastAsia"/>
        </w:rPr>
        <w:t>，</w:t>
      </w:r>
      <w:r>
        <w:t>”</w:t>
      </w:r>
      <w:r w:rsidRPr="00A903A3">
        <w:t xml:space="preserve"> </w:t>
      </w:r>
      <w:proofErr w:type="spellStart"/>
      <w:r w:rsidRPr="00A903A3">
        <w:t>Crowdpose</w:t>
      </w:r>
      <w:proofErr w:type="spellEnd"/>
      <w:r w:rsidRPr="00A903A3">
        <w:t>: Efficient crowded scenes pose estimation and a new benchmark</w:t>
      </w:r>
      <w:r>
        <w:t>”</w:t>
      </w:r>
      <w:r>
        <w:rPr>
          <w:rFonts w:hint="eastAsia"/>
        </w:rPr>
        <w:t>，</w:t>
      </w:r>
      <w:r w:rsidRPr="00A903A3">
        <w:t xml:space="preserve"> Proceedings of the IEEE/CVF conference on computer vision and pattern recognition</w:t>
      </w:r>
      <w:r>
        <w:rPr>
          <w:rFonts w:hint="eastAsia"/>
        </w:rPr>
        <w:t xml:space="preserve"> </w:t>
      </w:r>
      <w:r>
        <w:t xml:space="preserve">p.3383 </w:t>
      </w:r>
      <w:r w:rsidR="00670D29">
        <w:t>–</w:t>
      </w:r>
      <w:r>
        <w:t xml:space="preserve"> 3393</w:t>
      </w:r>
    </w:p>
    <w:p w14:paraId="40D3F1CC" w14:textId="1EE3645B" w:rsidR="00670D29" w:rsidRDefault="00670D29" w:rsidP="0055416D">
      <w:pPr>
        <w:ind w:left="424" w:hangingChars="202" w:hanging="424"/>
      </w:pPr>
      <w:r>
        <w:t>[</w:t>
      </w:r>
      <w:ins w:id="674" w:author="Sano Yuma" w:date="2023-02-13T17:49:00Z">
        <w:r w:rsidR="003800DC">
          <w:t>9</w:t>
        </w:r>
      </w:ins>
      <w:del w:id="675" w:author="Sano Yuma" w:date="2023-02-13T17:49:00Z">
        <w:r w:rsidR="0055588E" w:rsidDel="003800DC">
          <w:delText>8</w:delText>
        </w:r>
      </w:del>
      <w:r>
        <w:t xml:space="preserve">] </w:t>
      </w:r>
      <w:proofErr w:type="spellStart"/>
      <w:r w:rsidRPr="00670D29">
        <w:t>Xiu</w:t>
      </w:r>
      <w:proofErr w:type="spellEnd"/>
      <w:r w:rsidRPr="00670D29">
        <w:t xml:space="preserve">, </w:t>
      </w:r>
      <w:proofErr w:type="spellStart"/>
      <w:r w:rsidRPr="00670D29">
        <w:t>Yuliang</w:t>
      </w:r>
      <w:proofErr w:type="spellEnd"/>
      <w:r w:rsidRPr="00670D29">
        <w:t xml:space="preserve"> and Li, </w:t>
      </w:r>
      <w:proofErr w:type="spellStart"/>
      <w:r w:rsidRPr="00670D29">
        <w:t>Jiefeng</w:t>
      </w:r>
      <w:proofErr w:type="spellEnd"/>
      <w:r w:rsidRPr="00670D29">
        <w:t xml:space="preserve"> and Wang, </w:t>
      </w:r>
      <w:proofErr w:type="spellStart"/>
      <w:r w:rsidRPr="00670D29">
        <w:t>Haoyu</w:t>
      </w:r>
      <w:proofErr w:type="spellEnd"/>
      <w:r w:rsidRPr="00670D29">
        <w:t xml:space="preserve"> and Fang, </w:t>
      </w:r>
      <w:proofErr w:type="spellStart"/>
      <w:r w:rsidRPr="00670D29">
        <w:t>Yinghong</w:t>
      </w:r>
      <w:proofErr w:type="spellEnd"/>
      <w:r w:rsidRPr="00670D29">
        <w:t xml:space="preserve"> and Lu, </w:t>
      </w:r>
      <w:proofErr w:type="spellStart"/>
      <w:r w:rsidRPr="00670D29">
        <w:t>Cewu</w:t>
      </w:r>
      <w:proofErr w:type="spellEnd"/>
      <w:r>
        <w:rPr>
          <w:rFonts w:hint="eastAsia"/>
        </w:rPr>
        <w:t>，</w:t>
      </w:r>
      <w:r>
        <w:t>”</w:t>
      </w:r>
      <w:r w:rsidRPr="00670D29">
        <w:t xml:space="preserve"> {Pose Flow}: Efficient Online Pose Tracking</w:t>
      </w:r>
      <w:r>
        <w:t>”</w:t>
      </w:r>
      <w:r>
        <w:rPr>
          <w:rFonts w:hint="eastAsia"/>
        </w:rPr>
        <w:t>，B</w:t>
      </w:r>
      <w:r>
        <w:t>MVC</w:t>
      </w:r>
    </w:p>
    <w:p w14:paraId="68718D14" w14:textId="79D4255F" w:rsidR="007C0F2B" w:rsidRDefault="009A0477" w:rsidP="00446803">
      <w:pPr>
        <w:ind w:left="424" w:hangingChars="202" w:hanging="424"/>
        <w:rPr>
          <w:ins w:id="676" w:author="Sano Yuma" w:date="2023-02-13T18:15:00Z"/>
        </w:rPr>
      </w:pPr>
      <w:r>
        <w:rPr>
          <w:rFonts w:hint="eastAsia"/>
        </w:rPr>
        <w:t>[</w:t>
      </w:r>
      <w:ins w:id="677" w:author="Sano Yuma" w:date="2023-02-13T17:49:00Z">
        <w:r w:rsidR="003800DC">
          <w:t>10</w:t>
        </w:r>
      </w:ins>
      <w:del w:id="678" w:author="Sano Yuma" w:date="2023-02-13T17:49:00Z">
        <w:r w:rsidR="0055588E" w:rsidDel="003800DC">
          <w:delText>9</w:delText>
        </w:r>
      </w:del>
      <w:r>
        <w:t xml:space="preserve">] </w:t>
      </w:r>
      <w:ins w:id="679" w:author="Sano Yuma" w:date="2023-02-13T18:15:00Z">
        <w:r w:rsidR="00060060">
          <w:fldChar w:fldCharType="begin"/>
        </w:r>
        <w:r w:rsidR="00060060">
          <w:instrText xml:space="preserve"> HYPERLINK "</w:instrText>
        </w:r>
      </w:ins>
      <w:r w:rsidR="00060060" w:rsidRPr="00712EE2">
        <w:instrText>https://opencv.org/</w:instrText>
      </w:r>
      <w:ins w:id="680" w:author="Sano Yuma" w:date="2023-02-13T18:15:00Z">
        <w:r w:rsidR="00060060">
          <w:instrText xml:space="preserve">" </w:instrText>
        </w:r>
        <w:r w:rsidR="00060060">
          <w:fldChar w:fldCharType="separate"/>
        </w:r>
      </w:ins>
      <w:r w:rsidR="00060060" w:rsidRPr="00913B82">
        <w:rPr>
          <w:rStyle w:val="a8"/>
        </w:rPr>
        <w:t>https://opencv.org/</w:t>
      </w:r>
      <w:ins w:id="681" w:author="Sano Yuma" w:date="2023-02-13T18:15:00Z">
        <w:r w:rsidR="00060060">
          <w:fldChar w:fldCharType="end"/>
        </w:r>
      </w:ins>
    </w:p>
    <w:p w14:paraId="0DA684C1" w14:textId="55468495" w:rsidR="00060060" w:rsidRDefault="00060060" w:rsidP="00446803">
      <w:pPr>
        <w:ind w:left="424" w:hangingChars="202" w:hanging="424"/>
        <w:rPr>
          <w:ins w:id="682" w:author="Sano Yuma" w:date="2023-02-13T18:18:00Z"/>
        </w:rPr>
      </w:pPr>
      <w:ins w:id="683" w:author="Sano Yuma" w:date="2023-02-13T18:15:00Z">
        <w:r>
          <w:t xml:space="preserve">[11] </w:t>
        </w:r>
        <w:r>
          <w:rPr>
            <w:rFonts w:hint="eastAsia"/>
          </w:rPr>
          <w:t>カメラキャリブレーションについて簡単なまとめ，</w:t>
        </w:r>
      </w:ins>
      <w:ins w:id="684" w:author="Sano Yuma" w:date="2023-02-13T18:18:00Z">
        <w:r w:rsidR="00303417">
          <w:fldChar w:fldCharType="begin"/>
        </w:r>
        <w:r w:rsidR="00303417">
          <w:instrText xml:space="preserve"> HYPERLINK "</w:instrText>
        </w:r>
      </w:ins>
      <w:ins w:id="685" w:author="Sano Yuma" w:date="2023-02-13T18:15:00Z">
        <w:r w:rsidR="00303417" w:rsidRPr="00303417">
          <w:rPr>
            <w:rPrChange w:id="686" w:author="Sano Yuma" w:date="2023-02-13T18:18:00Z">
              <w:rPr>
                <w:rStyle w:val="a8"/>
              </w:rPr>
            </w:rPrChange>
          </w:rPr>
          <w:instrText>https://www.qoosky.io/techs/67a3d876c4</w:instrText>
        </w:r>
      </w:ins>
      <w:ins w:id="687" w:author="Sano Yuma" w:date="2023-02-13T18:16:00Z">
        <w:r w:rsidR="00303417">
          <w:rPr>
            <w:rFonts w:hint="eastAsia"/>
          </w:rPr>
          <w:instrText>，検索2</w:instrText>
        </w:r>
        <w:r w:rsidR="00303417">
          <w:instrText>023.2.13</w:instrText>
        </w:r>
      </w:ins>
      <w:ins w:id="688" w:author="Sano Yuma" w:date="2023-02-13T18:18:00Z">
        <w:r w:rsidR="00303417">
          <w:instrText xml:space="preserve">" </w:instrText>
        </w:r>
        <w:r w:rsidR="00303417">
          <w:fldChar w:fldCharType="separate"/>
        </w:r>
      </w:ins>
      <w:ins w:id="689" w:author="Sano Yuma" w:date="2023-02-13T18:15:00Z">
        <w:r w:rsidR="00303417" w:rsidRPr="00303417">
          <w:rPr>
            <w:rStyle w:val="a8"/>
          </w:rPr>
          <w:t>https://www.qoosky.io/techs/67a3d876c4</w:t>
        </w:r>
      </w:ins>
      <w:ins w:id="690" w:author="Sano Yuma" w:date="2023-02-13T18:16:00Z">
        <w:r w:rsidR="00303417" w:rsidRPr="00913B82">
          <w:rPr>
            <w:rStyle w:val="a8"/>
            <w:rFonts w:hint="eastAsia"/>
          </w:rPr>
          <w:t>，検索2</w:t>
        </w:r>
        <w:r w:rsidR="00303417" w:rsidRPr="00913B82">
          <w:rPr>
            <w:rStyle w:val="a8"/>
          </w:rPr>
          <w:t>023.2.13</w:t>
        </w:r>
      </w:ins>
      <w:ins w:id="691" w:author="Sano Yuma" w:date="2023-02-13T18:18:00Z">
        <w:r w:rsidR="00303417">
          <w:fldChar w:fldCharType="end"/>
        </w:r>
      </w:ins>
    </w:p>
    <w:p w14:paraId="598163B8" w14:textId="3202679A" w:rsidR="00303417" w:rsidRPr="00303417" w:rsidRDefault="00303417" w:rsidP="00446803">
      <w:pPr>
        <w:ind w:left="424" w:hangingChars="202" w:hanging="424"/>
      </w:pPr>
      <w:ins w:id="692" w:author="Sano Yuma" w:date="2023-02-13T18:18:00Z">
        <w:r>
          <w:t xml:space="preserve">[12] </w:t>
        </w:r>
        <w:r w:rsidRPr="00303417">
          <w:t>https://www.sympy.org/en/index.html</w:t>
        </w:r>
      </w:ins>
    </w:p>
    <w:sectPr w:rsidR="00303417" w:rsidRPr="00303417" w:rsidSect="000E4B45">
      <w:type w:val="continuous"/>
      <w:pgSz w:w="11906" w:h="16838"/>
      <w:pgMar w:top="1985" w:right="1701" w:bottom="1701" w:left="1701" w:header="851" w:footer="992" w:gutter="0"/>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57" w:author="茂浩" w:date="2023-02-11T23:15:00Z" w:initials="茂浩">
    <w:p w14:paraId="65D47205" w14:textId="77777777" w:rsidR="005A1885" w:rsidRDefault="005A1885" w:rsidP="00234528">
      <w:pPr>
        <w:pStyle w:val="af0"/>
      </w:pPr>
      <w:r>
        <w:rPr>
          <w:rStyle w:val="af"/>
        </w:rPr>
        <w:annotationRef/>
      </w:r>
      <w:r>
        <w:t>説得力を増すために、参考文献を引用してください。また、国の方針「スポーツ基本法」などを参考にすると、この研究の背景につながるところがあるかもしれませんので調べてみてください</w:t>
      </w:r>
      <w:r>
        <w:br/>
      </w:r>
      <w:hyperlink r:id="rId1" w:history="1">
        <w:r w:rsidRPr="00234528">
          <w:rPr>
            <w:rStyle w:val="a8"/>
          </w:rPr>
          <w:t>https://www.mext.go.jp/a_menu/sports/kihonhou/index.htm</w:t>
        </w:r>
      </w:hyperlink>
    </w:p>
  </w:comment>
  <w:comment w:id="158" w:author="Sano Yuma" w:date="2023-02-13T18:00:00Z" w:initials="SY">
    <w:p w14:paraId="261366AF" w14:textId="77777777" w:rsidR="008A27BB" w:rsidRDefault="008A27BB">
      <w:pPr>
        <w:pStyle w:val="af0"/>
      </w:pPr>
      <w:r>
        <w:rPr>
          <w:rStyle w:val="af"/>
        </w:rPr>
        <w:annotationRef/>
      </w:r>
      <w:hyperlink r:id="rId2" w:history="1">
        <w:r w:rsidRPr="000F3E9D">
          <w:rPr>
            <w:rStyle w:val="a8"/>
          </w:rPr>
          <w:t>http://volleyball-yva.jp/data/mext_guidelines25.pdf</w:t>
        </w:r>
      </w:hyperlink>
    </w:p>
    <w:p w14:paraId="51570EAE" w14:textId="77777777" w:rsidR="008A27BB" w:rsidRDefault="008A27BB">
      <w:pPr>
        <w:pStyle w:val="af0"/>
      </w:pPr>
    </w:p>
    <w:p w14:paraId="1ECDF0A4" w14:textId="77777777" w:rsidR="008A27BB" w:rsidRDefault="008A27BB" w:rsidP="000F3E9D">
      <w:pPr>
        <w:pStyle w:val="af0"/>
      </w:pPr>
      <w:r>
        <w:t>この文書p12から引用してきました。</w:t>
      </w:r>
    </w:p>
  </w:comment>
  <w:comment w:id="172" w:author="茂浩" w:date="2023-02-11T23:17:00Z" w:initials="茂浩">
    <w:p w14:paraId="5DA5D90A" w14:textId="563BA26F" w:rsidR="005A1885" w:rsidRDefault="005A1885" w:rsidP="00B46AAC">
      <w:pPr>
        <w:pStyle w:val="af0"/>
      </w:pPr>
      <w:r>
        <w:rPr>
          <w:rStyle w:val="af"/>
        </w:rPr>
        <w:annotationRef/>
      </w:r>
      <w:r>
        <w:t>世界や日本でどれくらい使われているのでしょうか？またどのレベルの人たちに使われているか、調べて説明しておくとよいかと思います</w:t>
      </w:r>
    </w:p>
  </w:comment>
  <w:comment w:id="173" w:author="Sano Yuma" w:date="2023-02-13T17:59:00Z" w:initials="SY">
    <w:p w14:paraId="090CC6FF" w14:textId="77777777" w:rsidR="00A4530F" w:rsidRDefault="008A27BB">
      <w:pPr>
        <w:pStyle w:val="af0"/>
      </w:pPr>
      <w:r>
        <w:rPr>
          <w:rStyle w:val="af"/>
        </w:rPr>
        <w:annotationRef/>
      </w:r>
      <w:r w:rsidR="00A4530F">
        <w:t>Webページからであれば情報を見つけましたが、参考文献に乗せるべきでしょうか？</w:t>
      </w:r>
    </w:p>
    <w:p w14:paraId="4A3AD45E" w14:textId="77777777" w:rsidR="00A4530F" w:rsidRDefault="00A4530F">
      <w:pPr>
        <w:pStyle w:val="af0"/>
      </w:pPr>
    </w:p>
    <w:p w14:paraId="4DF1E8AC" w14:textId="77777777" w:rsidR="00A4530F" w:rsidRDefault="00A4530F">
      <w:pPr>
        <w:pStyle w:val="af0"/>
      </w:pPr>
      <w:hyperlink r:id="rId3" w:history="1">
        <w:r w:rsidRPr="00B56811">
          <w:rPr>
            <w:rStyle w:val="a8"/>
          </w:rPr>
          <w:t>https://xn--cck2bb6bwak4kpe6g.com/datavolley/</w:t>
        </w:r>
      </w:hyperlink>
    </w:p>
    <w:p w14:paraId="5477F61C" w14:textId="77777777" w:rsidR="00A4530F" w:rsidRDefault="00A4530F">
      <w:pPr>
        <w:pStyle w:val="af0"/>
      </w:pPr>
    </w:p>
    <w:p w14:paraId="29A99BA4" w14:textId="77777777" w:rsidR="00A4530F" w:rsidRDefault="00A4530F" w:rsidP="00B56811">
      <w:pPr>
        <w:pStyle w:val="af0"/>
      </w:pPr>
      <w:hyperlink r:id="rId4" w:history="1">
        <w:r w:rsidRPr="00B56811">
          <w:rPr>
            <w:rStyle w:val="a8"/>
          </w:rPr>
          <w:t>https://note.com/geshi0712/n/n100998714f0f</w:t>
        </w:r>
      </w:hyperlink>
    </w:p>
  </w:comment>
  <w:comment w:id="186" w:author="茂浩" w:date="2023-02-11T23:17:00Z" w:initials="茂浩">
    <w:p w14:paraId="3BE40F5E" w14:textId="660858EC" w:rsidR="005A1885" w:rsidRDefault="005A1885" w:rsidP="004C2CEE">
      <w:pPr>
        <w:pStyle w:val="af0"/>
      </w:pPr>
      <w:r>
        <w:rPr>
          <w:rStyle w:val="af"/>
        </w:rPr>
        <w:annotationRef/>
      </w:r>
      <w:r>
        <w:t>このような欠点をあげている参考文献はありますか？</w:t>
      </w:r>
    </w:p>
  </w:comment>
  <w:comment w:id="187" w:author="Sano Yuma" w:date="2023-02-13T18:02:00Z" w:initials="SY">
    <w:p w14:paraId="3BAB989A" w14:textId="77777777" w:rsidR="008A27BB" w:rsidRDefault="008A27BB" w:rsidP="00E3327A">
      <w:pPr>
        <w:pStyle w:val="af0"/>
      </w:pPr>
      <w:r>
        <w:rPr>
          <w:rStyle w:val="af"/>
        </w:rPr>
        <w:annotationRef/>
      </w:r>
      <w:r>
        <w:t>この4つの欠点は、平田さんの先行研究の序論から引っ張ってきました。</w:t>
      </w:r>
    </w:p>
  </w:comment>
  <w:comment w:id="221" w:author="茂浩" w:date="2023-02-11T23:19:00Z" w:initials="茂浩">
    <w:p w14:paraId="4DBD699D" w14:textId="15B34067" w:rsidR="005A1885" w:rsidRDefault="005A1885" w:rsidP="00464CBF">
      <w:pPr>
        <w:pStyle w:val="af0"/>
      </w:pPr>
      <w:r>
        <w:rPr>
          <w:rStyle w:val="af"/>
        </w:rPr>
        <w:annotationRef/>
      </w:r>
      <w:r>
        <w:t>平田の卒論を参考文献として引用してください。それがないと違和感が非常にあります</w:t>
      </w:r>
    </w:p>
  </w:comment>
  <w:comment w:id="222" w:author="Sano Yuma" w:date="2023-02-13T18:07:00Z" w:initials="SY">
    <w:p w14:paraId="0ABEB470" w14:textId="77777777" w:rsidR="008A27BB" w:rsidRDefault="008A27BB" w:rsidP="0060153A">
      <w:pPr>
        <w:pStyle w:val="af0"/>
      </w:pPr>
      <w:r>
        <w:rPr>
          <w:rStyle w:val="af"/>
        </w:rPr>
        <w:annotationRef/>
      </w:r>
      <w:r>
        <w:t>参考文献を引用しました。</w:t>
      </w:r>
    </w:p>
  </w:comment>
  <w:comment w:id="230" w:author="茂浩" w:date="2023-02-11T23:20:00Z" w:initials="茂浩">
    <w:p w14:paraId="63675E17" w14:textId="1C07E04F" w:rsidR="005A1885" w:rsidRDefault="005A1885" w:rsidP="0052231E">
      <w:pPr>
        <w:pStyle w:val="af0"/>
      </w:pPr>
      <w:r>
        <w:rPr>
          <w:rStyle w:val="af"/>
        </w:rPr>
        <w:annotationRef/>
      </w:r>
      <w:r>
        <w:t>他の文献からの引用になるので、末尾に上付きで文献引用すること。</w:t>
      </w:r>
    </w:p>
  </w:comment>
  <w:comment w:id="231" w:author="Sano Yuma" w:date="2023-02-13T18:07:00Z" w:initials="SY">
    <w:p w14:paraId="7A898391" w14:textId="77777777" w:rsidR="008A27BB" w:rsidRDefault="008A27BB" w:rsidP="00CA5FF0">
      <w:pPr>
        <w:pStyle w:val="af0"/>
      </w:pPr>
      <w:r>
        <w:rPr>
          <w:rStyle w:val="af"/>
        </w:rPr>
        <w:annotationRef/>
      </w:r>
      <w:r>
        <w:t>引用しました。</w:t>
      </w:r>
    </w:p>
  </w:comment>
  <w:comment w:id="241" w:author="茂浩" w:date="2023-02-11T23:21:00Z" w:initials="茂浩">
    <w:p w14:paraId="4C2BC9DA" w14:textId="001E6030" w:rsidR="005A1885" w:rsidRDefault="005A1885" w:rsidP="008B78FB">
      <w:pPr>
        <w:pStyle w:val="af0"/>
      </w:pPr>
      <w:r>
        <w:rPr>
          <w:rStyle w:val="af"/>
        </w:rPr>
        <w:annotationRef/>
      </w:r>
      <w:r>
        <w:t>システム、アルゴリズムも抽象的で、何をするのか結局わかりません。もう少し具体的に述べること</w:t>
      </w:r>
    </w:p>
  </w:comment>
  <w:comment w:id="242" w:author="Sano Yuma" w:date="2023-02-13T18:14:00Z" w:initials="SY">
    <w:p w14:paraId="41910F65" w14:textId="77777777" w:rsidR="00060060" w:rsidRDefault="00060060" w:rsidP="008257BE">
      <w:pPr>
        <w:pStyle w:val="af0"/>
      </w:pPr>
      <w:r>
        <w:rPr>
          <w:rStyle w:val="af"/>
        </w:rPr>
        <w:annotationRef/>
      </w:r>
      <w:r>
        <w:t>全体的に文章を変更しました。</w:t>
      </w:r>
    </w:p>
  </w:comment>
  <w:comment w:id="251" w:author="茂浩" w:date="2023-02-11T23:21:00Z" w:initials="茂浩">
    <w:p w14:paraId="764FD597" w14:textId="36A1FCB1" w:rsidR="005A1885" w:rsidRDefault="005A1885" w:rsidP="00F00602">
      <w:pPr>
        <w:pStyle w:val="af0"/>
      </w:pPr>
      <w:r>
        <w:rPr>
          <w:rStyle w:val="af"/>
        </w:rPr>
        <w:annotationRef/>
      </w:r>
      <w:r>
        <w:t>何の結果？</w:t>
      </w:r>
    </w:p>
  </w:comment>
  <w:comment w:id="287" w:author="茂浩" w:date="2023-02-11T23:26:00Z" w:initials="茂浩">
    <w:p w14:paraId="313D66C0" w14:textId="77777777" w:rsidR="00250885" w:rsidRDefault="00250885" w:rsidP="003802F6">
      <w:pPr>
        <w:pStyle w:val="af0"/>
      </w:pPr>
      <w:r>
        <w:rPr>
          <w:rStyle w:val="af"/>
        </w:rPr>
        <w:annotationRef/>
      </w:r>
      <w:r>
        <w:t>これのURLは引用していますか？それならば参考文献に含めることにし、このURLを検索した日時を追記しておいてください</w:t>
      </w:r>
      <w:r>
        <w:br/>
        <w:t>（例）</w:t>
      </w:r>
      <w:r>
        <w:br/>
        <w:t>[1]カメラキャリブレーションについて,https://www.qoosky.io/techs/67a3d876c4, 検索2023.2.11</w:t>
      </w:r>
    </w:p>
  </w:comment>
  <w:comment w:id="308" w:author="茂浩" w:date="2023-02-11T23:27:00Z" w:initials="茂浩">
    <w:p w14:paraId="05BBF851" w14:textId="77777777" w:rsidR="00250885" w:rsidRDefault="00250885" w:rsidP="006D3BB9">
      <w:pPr>
        <w:pStyle w:val="af0"/>
      </w:pPr>
      <w:r>
        <w:rPr>
          <w:rStyle w:val="af"/>
        </w:rPr>
        <w:annotationRef/>
      </w:r>
      <w:r>
        <w:t>文献を引用してください</w:t>
      </w:r>
    </w:p>
  </w:comment>
  <w:comment w:id="309" w:author="Sano Yuma" w:date="2023-02-13T18:17:00Z" w:initials="SY">
    <w:p w14:paraId="2ADEB5AF" w14:textId="77777777" w:rsidR="00303417" w:rsidRDefault="00303417" w:rsidP="002540CC">
      <w:pPr>
        <w:pStyle w:val="af0"/>
      </w:pPr>
      <w:r>
        <w:rPr>
          <w:rStyle w:val="af"/>
        </w:rPr>
        <w:annotationRef/>
      </w:r>
      <w:r>
        <w:t>引用しました。</w:t>
      </w:r>
    </w:p>
  </w:comment>
  <w:comment w:id="353" w:author="茂浩" w:date="2023-02-11T23:30:00Z" w:initials="茂浩">
    <w:p w14:paraId="6F4ECBDC" w14:textId="2895C636" w:rsidR="008A376C" w:rsidRDefault="008A376C" w:rsidP="00340D16">
      <w:pPr>
        <w:pStyle w:val="af0"/>
      </w:pPr>
      <w:r>
        <w:rPr>
          <w:rStyle w:val="af"/>
        </w:rPr>
        <w:annotationRef/>
      </w:r>
      <w:r>
        <w:t>文献を再度引用してください</w:t>
      </w:r>
    </w:p>
  </w:comment>
  <w:comment w:id="441" w:author="茂浩" w:date="2023-02-11T23:34:00Z" w:initials="茂浩">
    <w:p w14:paraId="1058D10D" w14:textId="77777777" w:rsidR="00B751BD" w:rsidRDefault="00B751BD" w:rsidP="001463F8">
      <w:pPr>
        <w:pStyle w:val="af0"/>
      </w:pPr>
      <w:r>
        <w:rPr>
          <w:rStyle w:val="af"/>
        </w:rPr>
        <w:annotationRef/>
      </w:r>
      <w:r>
        <w:t>それほどポピュラーなライブラリではないと思うので、関連するURLを参考文献としてあげておくとよいです</w:t>
      </w:r>
    </w:p>
  </w:comment>
  <w:comment w:id="468" w:author="茂浩" w:date="2023-02-12T08:32:00Z" w:initials="茂浩">
    <w:p w14:paraId="428B543E" w14:textId="77777777" w:rsidR="001B6E40" w:rsidRDefault="001B6E40" w:rsidP="00761FFE">
      <w:pPr>
        <w:pStyle w:val="af0"/>
      </w:pPr>
      <w:r>
        <w:rPr>
          <w:rStyle w:val="af"/>
        </w:rPr>
        <w:annotationRef/>
      </w:r>
      <w:r>
        <w:t>iPhoneの技術仕様に関してどこかで説明してください。以下のようなWebページのような情報になるでしょうか。</w:t>
      </w:r>
      <w:r>
        <w:br/>
      </w:r>
      <w:hyperlink r:id="rId5" w:history="1">
        <w:r w:rsidRPr="00761FFE">
          <w:rPr>
            <w:rStyle w:val="a8"/>
          </w:rPr>
          <w:t>https://support.apple.com/kb/SP820?locale=ja_JP</w:t>
        </w:r>
      </w:hyperlink>
    </w:p>
  </w:comment>
  <w:comment w:id="471" w:author="茂浩" w:date="2023-02-12T08:33:00Z" w:initials="茂浩">
    <w:p w14:paraId="2050E22B" w14:textId="77777777" w:rsidR="001B6E40" w:rsidRDefault="001B6E40" w:rsidP="0092781F">
      <w:pPr>
        <w:pStyle w:val="af0"/>
      </w:pPr>
      <w:r>
        <w:rPr>
          <w:rStyle w:val="af"/>
        </w:rPr>
        <w:annotationRef/>
      </w:r>
      <w:r>
        <w:t>下付き文字が小さくて、つぶれているように感じます</w:t>
      </w:r>
    </w:p>
  </w:comment>
  <w:comment w:id="480" w:author="茂浩" w:date="2023-02-12T08:36:00Z" w:initials="茂浩">
    <w:p w14:paraId="5C6C2C79" w14:textId="77777777" w:rsidR="001B6E40" w:rsidRDefault="001B6E40" w:rsidP="00024659">
      <w:pPr>
        <w:pStyle w:val="af0"/>
      </w:pPr>
      <w:r>
        <w:rPr>
          <w:rStyle w:val="af"/>
        </w:rPr>
        <w:annotationRef/>
      </w:r>
      <w:r>
        <w:t>実際の測定値と合わせて、表として示すとわかりやすい気がします</w:t>
      </w:r>
    </w:p>
  </w:comment>
  <w:comment w:id="514" w:author="茂浩" w:date="2023-02-12T08:39:00Z" w:initials="茂浩">
    <w:p w14:paraId="0DE8E5AA" w14:textId="77777777" w:rsidR="001B6E40" w:rsidRDefault="001B6E40" w:rsidP="00EC5BA2">
      <w:pPr>
        <w:pStyle w:val="af0"/>
      </w:pPr>
      <w:r>
        <w:rPr>
          <w:rStyle w:val="af"/>
        </w:rPr>
        <w:annotationRef/>
      </w:r>
      <w:r>
        <w:t>図６．１、６．２の数字が小さくて、また選手と被っているとこもあるので見にくく、この文章の解読に読者はてこずるでしょう。図の中の数字の出し方を工夫するか、別途表を作って示してもよいのかもしれません。</w:t>
      </w:r>
    </w:p>
  </w:comment>
  <w:comment w:id="515" w:author="Sano Yuma" w:date="2023-02-13T18:22:00Z" w:initials="SY">
    <w:p w14:paraId="2BAF6FB8" w14:textId="77777777" w:rsidR="00203EBD" w:rsidRDefault="00203EBD" w:rsidP="003E40AF">
      <w:pPr>
        <w:pStyle w:val="af0"/>
      </w:pPr>
      <w:r>
        <w:rPr>
          <w:rStyle w:val="af"/>
        </w:rPr>
        <w:annotationRef/>
      </w:r>
      <w:r>
        <w:t>別途、表を作って記載する方向で進めます。</w:t>
      </w:r>
    </w:p>
  </w:comment>
  <w:comment w:id="560" w:author="茂浩" w:date="2023-02-12T08:40:00Z" w:initials="茂浩">
    <w:p w14:paraId="6582DA63" w14:textId="3C6647C4" w:rsidR="001B6E40" w:rsidRDefault="001B6E40" w:rsidP="00C84F0A">
      <w:pPr>
        <w:pStyle w:val="af0"/>
      </w:pPr>
      <w:r>
        <w:rPr>
          <w:rStyle w:val="af"/>
        </w:rPr>
        <w:annotationRef/>
      </w:r>
      <w:r>
        <w:t>このあたりも表で示すとわかりやすいですね</w:t>
      </w:r>
    </w:p>
  </w:comment>
  <w:comment w:id="561" w:author="Sano Yuma" w:date="2023-02-13T18:23:00Z" w:initials="SY">
    <w:p w14:paraId="3B5BA85B" w14:textId="77777777" w:rsidR="00203EBD" w:rsidRDefault="00203EBD" w:rsidP="00B621E4">
      <w:pPr>
        <w:pStyle w:val="af0"/>
      </w:pPr>
      <w:r>
        <w:rPr>
          <w:rStyle w:val="af"/>
        </w:rPr>
        <w:annotationRef/>
      </w:r>
      <w:r>
        <w:t>こちらも表を作ろうと思います。</w:t>
      </w:r>
    </w:p>
  </w:comment>
  <w:comment w:id="617" w:author="茂浩" w:date="2023-02-12T09:59:00Z" w:initials="茂浩">
    <w:p w14:paraId="6788F648" w14:textId="130BE1AE" w:rsidR="00CF77C7" w:rsidRDefault="00CF77C7" w:rsidP="00C40613">
      <w:pPr>
        <w:pStyle w:val="af0"/>
      </w:pPr>
      <w:r>
        <w:rPr>
          <w:rStyle w:val="af"/>
        </w:rPr>
        <w:annotationRef/>
      </w:r>
      <w:r>
        <w:t>もし時間があるようだったら、事前に測定した正しい外部パラメータを使って、どれくらい改善されるか、試してみるとおもしろいですね</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5D47205" w15:done="0"/>
  <w15:commentEx w15:paraId="1ECDF0A4" w15:paraIdParent="65D47205" w15:done="0"/>
  <w15:commentEx w15:paraId="5DA5D90A" w15:done="0"/>
  <w15:commentEx w15:paraId="29A99BA4" w15:paraIdParent="5DA5D90A" w15:done="0"/>
  <w15:commentEx w15:paraId="3BE40F5E" w15:done="0"/>
  <w15:commentEx w15:paraId="3BAB989A" w15:paraIdParent="3BE40F5E" w15:done="0"/>
  <w15:commentEx w15:paraId="4DBD699D" w15:done="0"/>
  <w15:commentEx w15:paraId="0ABEB470" w15:paraIdParent="4DBD699D" w15:done="0"/>
  <w15:commentEx w15:paraId="63675E17" w15:done="0"/>
  <w15:commentEx w15:paraId="7A898391" w15:paraIdParent="63675E17" w15:done="0"/>
  <w15:commentEx w15:paraId="4C2BC9DA" w15:done="0"/>
  <w15:commentEx w15:paraId="41910F65" w15:paraIdParent="4C2BC9DA" w15:done="0"/>
  <w15:commentEx w15:paraId="764FD597" w15:done="0"/>
  <w15:commentEx w15:paraId="313D66C0" w15:done="0"/>
  <w15:commentEx w15:paraId="05BBF851" w15:done="0"/>
  <w15:commentEx w15:paraId="2ADEB5AF" w15:paraIdParent="05BBF851" w15:done="0"/>
  <w15:commentEx w15:paraId="6F4ECBDC" w15:done="0"/>
  <w15:commentEx w15:paraId="1058D10D" w15:done="0"/>
  <w15:commentEx w15:paraId="428B543E" w15:done="0"/>
  <w15:commentEx w15:paraId="2050E22B" w15:done="0"/>
  <w15:commentEx w15:paraId="5C6C2C79" w15:done="0"/>
  <w15:commentEx w15:paraId="0DE8E5AA" w15:done="0"/>
  <w15:commentEx w15:paraId="2BAF6FB8" w15:paraIdParent="0DE8E5AA" w15:done="0"/>
  <w15:commentEx w15:paraId="6582DA63" w15:done="0"/>
  <w15:commentEx w15:paraId="3B5BA85B" w15:paraIdParent="6582DA63" w15:done="0"/>
  <w15:commentEx w15:paraId="6788F64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92A027" w16cex:dateUtc="2023-02-11T14:15:00Z"/>
  <w16cex:commentExtensible w16cex:durableId="2794F953" w16cex:dateUtc="2023-02-13T09:00:00Z"/>
  <w16cex:commentExtensible w16cex:durableId="2792A072" w16cex:dateUtc="2023-02-11T14:17:00Z"/>
  <w16cex:commentExtensible w16cex:durableId="2794F91F" w16cex:dateUtc="2023-02-13T08:59:00Z"/>
  <w16cex:commentExtensible w16cex:durableId="2792A0A7" w16cex:dateUtc="2023-02-11T14:17:00Z"/>
  <w16cex:commentExtensible w16cex:durableId="2794F99B" w16cex:dateUtc="2023-02-13T09:02:00Z"/>
  <w16cex:commentExtensible w16cex:durableId="2792A10F" w16cex:dateUtc="2023-02-11T14:19:00Z"/>
  <w16cex:commentExtensible w16cex:durableId="2794FAC7" w16cex:dateUtc="2023-02-13T09:07:00Z"/>
  <w16cex:commentExtensible w16cex:durableId="2792A13C" w16cex:dateUtc="2023-02-11T14:20:00Z"/>
  <w16cex:commentExtensible w16cex:durableId="2794FAE8" w16cex:dateUtc="2023-02-13T09:07:00Z"/>
  <w16cex:commentExtensible w16cex:durableId="2792A16C" w16cex:dateUtc="2023-02-11T14:21:00Z"/>
  <w16cex:commentExtensible w16cex:durableId="2794FC77" w16cex:dateUtc="2023-02-13T09:14:00Z"/>
  <w16cex:commentExtensible w16cex:durableId="2792A184" w16cex:dateUtc="2023-02-11T14:21:00Z"/>
  <w16cex:commentExtensible w16cex:durableId="2792A2B8" w16cex:dateUtc="2023-02-11T14:26:00Z"/>
  <w16cex:commentExtensible w16cex:durableId="2792A2DF" w16cex:dateUtc="2023-02-11T14:27:00Z"/>
  <w16cex:commentExtensible w16cex:durableId="2794FD4B" w16cex:dateUtc="2023-02-13T09:17:00Z"/>
  <w16cex:commentExtensible w16cex:durableId="2792A387" w16cex:dateUtc="2023-02-11T14:30:00Z"/>
  <w16cex:commentExtensible w16cex:durableId="2792A47D" w16cex:dateUtc="2023-02-11T14:34:00Z"/>
  <w16cex:commentExtensible w16cex:durableId="279322AF" w16cex:dateUtc="2023-02-11T23:32:00Z"/>
  <w16cex:commentExtensible w16cex:durableId="279322F7" w16cex:dateUtc="2023-02-11T23:33:00Z"/>
  <w16cex:commentExtensible w16cex:durableId="27932386" w16cex:dateUtc="2023-02-11T23:36:00Z"/>
  <w16cex:commentExtensible w16cex:durableId="27932424" w16cex:dateUtc="2023-02-11T23:39:00Z"/>
  <w16cex:commentExtensible w16cex:durableId="2794FE5D" w16cex:dateUtc="2023-02-13T09:22:00Z"/>
  <w16cex:commentExtensible w16cex:durableId="27932460" w16cex:dateUtc="2023-02-11T23:40:00Z"/>
  <w16cex:commentExtensible w16cex:durableId="2794FE87" w16cex:dateUtc="2023-02-13T09:23:00Z"/>
  <w16cex:commentExtensible w16cex:durableId="27933718" w16cex:dateUtc="2023-02-12T00: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5D47205" w16cid:durableId="2792A027"/>
  <w16cid:commentId w16cid:paraId="1ECDF0A4" w16cid:durableId="2794F953"/>
  <w16cid:commentId w16cid:paraId="5DA5D90A" w16cid:durableId="2792A072"/>
  <w16cid:commentId w16cid:paraId="29A99BA4" w16cid:durableId="2794F91F"/>
  <w16cid:commentId w16cid:paraId="3BE40F5E" w16cid:durableId="2792A0A7"/>
  <w16cid:commentId w16cid:paraId="3BAB989A" w16cid:durableId="2794F99B"/>
  <w16cid:commentId w16cid:paraId="4DBD699D" w16cid:durableId="2792A10F"/>
  <w16cid:commentId w16cid:paraId="0ABEB470" w16cid:durableId="2794FAC7"/>
  <w16cid:commentId w16cid:paraId="63675E17" w16cid:durableId="2792A13C"/>
  <w16cid:commentId w16cid:paraId="7A898391" w16cid:durableId="2794FAE8"/>
  <w16cid:commentId w16cid:paraId="4C2BC9DA" w16cid:durableId="2792A16C"/>
  <w16cid:commentId w16cid:paraId="41910F65" w16cid:durableId="2794FC77"/>
  <w16cid:commentId w16cid:paraId="764FD597" w16cid:durableId="2792A184"/>
  <w16cid:commentId w16cid:paraId="313D66C0" w16cid:durableId="2792A2B8"/>
  <w16cid:commentId w16cid:paraId="05BBF851" w16cid:durableId="2792A2DF"/>
  <w16cid:commentId w16cid:paraId="2ADEB5AF" w16cid:durableId="2794FD4B"/>
  <w16cid:commentId w16cid:paraId="6F4ECBDC" w16cid:durableId="2792A387"/>
  <w16cid:commentId w16cid:paraId="1058D10D" w16cid:durableId="2792A47D"/>
  <w16cid:commentId w16cid:paraId="428B543E" w16cid:durableId="279322AF"/>
  <w16cid:commentId w16cid:paraId="2050E22B" w16cid:durableId="279322F7"/>
  <w16cid:commentId w16cid:paraId="5C6C2C79" w16cid:durableId="27932386"/>
  <w16cid:commentId w16cid:paraId="0DE8E5AA" w16cid:durableId="27932424"/>
  <w16cid:commentId w16cid:paraId="2BAF6FB8" w16cid:durableId="2794FE5D"/>
  <w16cid:commentId w16cid:paraId="6582DA63" w16cid:durableId="27932460"/>
  <w16cid:commentId w16cid:paraId="3B5BA85B" w16cid:durableId="2794FE87"/>
  <w16cid:commentId w16cid:paraId="6788F648" w16cid:durableId="2793371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81E4FD" w14:textId="77777777" w:rsidR="003C62C1" w:rsidRDefault="003C62C1" w:rsidP="00D3522E">
      <w:r>
        <w:separator/>
      </w:r>
    </w:p>
  </w:endnote>
  <w:endnote w:type="continuationSeparator" w:id="0">
    <w:p w14:paraId="096CAE7D" w14:textId="77777777" w:rsidR="003C62C1" w:rsidRDefault="003C62C1" w:rsidP="00D352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1598380"/>
      <w:docPartObj>
        <w:docPartGallery w:val="Page Numbers (Bottom of Page)"/>
        <w:docPartUnique/>
      </w:docPartObj>
    </w:sdtPr>
    <w:sdtContent>
      <w:p w14:paraId="5ADB8363" w14:textId="76F65BB8" w:rsidR="001349ED" w:rsidRDefault="001349ED">
        <w:pPr>
          <w:pStyle w:val="ac"/>
          <w:jc w:val="center"/>
        </w:pPr>
        <w:r>
          <w:fldChar w:fldCharType="begin"/>
        </w:r>
        <w:r>
          <w:instrText>PAGE   \* MERGEFORMAT</w:instrText>
        </w:r>
        <w:r>
          <w:fldChar w:fldCharType="separate"/>
        </w:r>
        <w:r>
          <w:rPr>
            <w:lang w:val="ja-JP"/>
          </w:rPr>
          <w:t>2</w:t>
        </w:r>
        <w:r>
          <w:fldChar w:fldCharType="end"/>
        </w:r>
      </w:p>
    </w:sdtContent>
  </w:sdt>
  <w:p w14:paraId="0FA59BAA" w14:textId="77777777" w:rsidR="001349ED" w:rsidRDefault="001349ED">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5563866"/>
      <w:docPartObj>
        <w:docPartGallery w:val="Page Numbers (Bottom of Page)"/>
        <w:docPartUnique/>
      </w:docPartObj>
    </w:sdtPr>
    <w:sdtContent>
      <w:p w14:paraId="458F4A90" w14:textId="77777777" w:rsidR="000E4B45" w:rsidRDefault="000E4B45">
        <w:pPr>
          <w:pStyle w:val="ac"/>
          <w:jc w:val="center"/>
        </w:pPr>
        <w:r>
          <w:fldChar w:fldCharType="begin"/>
        </w:r>
        <w:r>
          <w:instrText>PAGE   \* MERGEFORMAT</w:instrText>
        </w:r>
        <w:r>
          <w:fldChar w:fldCharType="separate"/>
        </w:r>
        <w:r>
          <w:rPr>
            <w:lang w:val="ja-JP"/>
          </w:rPr>
          <w:t>2</w:t>
        </w:r>
        <w:r>
          <w:fldChar w:fldCharType="end"/>
        </w:r>
      </w:p>
    </w:sdtContent>
  </w:sdt>
  <w:p w14:paraId="252C6043" w14:textId="77777777" w:rsidR="000E4B45" w:rsidRDefault="000E4B45">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14F917" w14:textId="77777777" w:rsidR="003C62C1" w:rsidRDefault="003C62C1" w:rsidP="00D3522E">
      <w:r>
        <w:rPr>
          <w:rFonts w:hint="eastAsia"/>
        </w:rPr>
        <w:separator/>
      </w:r>
    </w:p>
  </w:footnote>
  <w:footnote w:type="continuationSeparator" w:id="0">
    <w:p w14:paraId="7DFF1F11" w14:textId="77777777" w:rsidR="003C62C1" w:rsidRDefault="003C62C1" w:rsidP="00D3522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99674D" w14:textId="08AE0275" w:rsidR="002D42E1" w:rsidRDefault="002D42E1" w:rsidP="002D42E1">
    <w:pPr>
      <w:pStyle w:val="aa"/>
      <w:jc w:val="right"/>
    </w:pPr>
    <w:r>
      <w:rPr>
        <w:rFonts w:hint="eastAsia"/>
      </w:rPr>
      <w:t>第1章　序論</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7F088" w14:textId="05592132" w:rsidR="00683683" w:rsidRDefault="00683683" w:rsidP="002D42E1">
    <w:pPr>
      <w:pStyle w:val="aa"/>
      <w:jc w:val="right"/>
    </w:pPr>
    <w:r>
      <w:rPr>
        <w:rFonts w:hint="eastAsia"/>
      </w:rPr>
      <w:t>第</w:t>
    </w:r>
    <w:r>
      <w:t>2</w:t>
    </w:r>
    <w:r>
      <w:rPr>
        <w:rFonts w:hint="eastAsia"/>
      </w:rPr>
      <w:t>章　カメラキャリブレーション</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E5ABD" w14:textId="32393C9B" w:rsidR="00683683" w:rsidRDefault="00683683" w:rsidP="002D42E1">
    <w:pPr>
      <w:pStyle w:val="aa"/>
      <w:jc w:val="right"/>
    </w:pPr>
    <w:r>
      <w:rPr>
        <w:rFonts w:hint="eastAsia"/>
      </w:rPr>
      <w:t>第3章　選手に対する姿勢推定と追跡</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232D0" w14:textId="061D83A6" w:rsidR="00683683" w:rsidRDefault="00683683" w:rsidP="002D42E1">
    <w:pPr>
      <w:pStyle w:val="aa"/>
      <w:jc w:val="right"/>
    </w:pPr>
    <w:r>
      <w:rPr>
        <w:rFonts w:hint="eastAsia"/>
      </w:rPr>
      <w:t>第</w:t>
    </w:r>
    <w:r>
      <w:t>4</w:t>
    </w:r>
    <w:r>
      <w:rPr>
        <w:rFonts w:hint="eastAsia"/>
      </w:rPr>
      <w:t>章　映像間の選手の対応付け</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02C3E" w14:textId="366D1456" w:rsidR="00683683" w:rsidRDefault="00683683" w:rsidP="002D42E1">
    <w:pPr>
      <w:pStyle w:val="aa"/>
      <w:jc w:val="right"/>
    </w:pPr>
    <w:r>
      <w:rPr>
        <w:rFonts w:hint="eastAsia"/>
      </w:rPr>
      <w:t>第</w:t>
    </w:r>
    <w:r w:rsidR="00681933">
      <w:t>5</w:t>
    </w:r>
    <w:r>
      <w:rPr>
        <w:rFonts w:hint="eastAsia"/>
      </w:rPr>
      <w:t xml:space="preserve">章　</w:t>
    </w:r>
    <w:r w:rsidR="00681933">
      <w:rPr>
        <w:rFonts w:hint="eastAsia"/>
      </w:rPr>
      <w:t>選手の3次元位置の推定</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957E3" w14:textId="06449656" w:rsidR="00681933" w:rsidRDefault="00681933" w:rsidP="002D42E1">
    <w:pPr>
      <w:pStyle w:val="aa"/>
      <w:jc w:val="right"/>
    </w:pPr>
    <w:r>
      <w:rPr>
        <w:rFonts w:hint="eastAsia"/>
      </w:rPr>
      <w:t>第</w:t>
    </w:r>
    <w:r w:rsidR="00F15630">
      <w:t>6</w:t>
    </w:r>
    <w:r>
      <w:rPr>
        <w:rFonts w:hint="eastAsia"/>
      </w:rPr>
      <w:t xml:space="preserve">章　</w:t>
    </w:r>
    <w:r w:rsidR="00F15630">
      <w:rPr>
        <w:rFonts w:hint="eastAsia"/>
      </w:rPr>
      <w:t>研究結果</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8B0E1" w14:textId="3EE02879" w:rsidR="00F15630" w:rsidRDefault="00456256" w:rsidP="00456256">
    <w:pPr>
      <w:pStyle w:val="aa"/>
      <w:wordWrap w:val="0"/>
      <w:jc w:val="right"/>
    </w:pPr>
    <w:r>
      <w:rPr>
        <w:rFonts w:hint="eastAsia"/>
      </w:rPr>
      <w:t>第7章　結論</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778C2" w14:textId="77777777" w:rsidR="00456256" w:rsidRDefault="00456256" w:rsidP="002D42E1">
    <w:pPr>
      <w:pStyle w:val="aa"/>
      <w:jc w:val="right"/>
    </w:pPr>
    <w:r>
      <w:rPr>
        <w:rFonts w:hint="eastAsia"/>
      </w:rPr>
      <w:t>参考文献</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761E5"/>
    <w:multiLevelType w:val="hybridMultilevel"/>
    <w:tmpl w:val="AB8A742C"/>
    <w:lvl w:ilvl="0" w:tplc="04090001">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 w15:restartNumberingAfterBreak="0">
    <w:nsid w:val="369A7628"/>
    <w:multiLevelType w:val="hybridMultilevel"/>
    <w:tmpl w:val="5B8EBBA0"/>
    <w:lvl w:ilvl="0" w:tplc="0409000F">
      <w:start w:val="1"/>
      <w:numFmt w:val="decimal"/>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2" w15:restartNumberingAfterBreak="0">
    <w:nsid w:val="52960CCD"/>
    <w:multiLevelType w:val="multilevel"/>
    <w:tmpl w:val="7C1480E2"/>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58E353E"/>
    <w:multiLevelType w:val="multilevel"/>
    <w:tmpl w:val="9F668730"/>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723796861">
    <w:abstractNumId w:val="1"/>
  </w:num>
  <w:num w:numId="2" w16cid:durableId="2054302848">
    <w:abstractNumId w:val="2"/>
  </w:num>
  <w:num w:numId="3" w16cid:durableId="1463572995">
    <w:abstractNumId w:val="3"/>
  </w:num>
  <w:num w:numId="4" w16cid:durableId="30581784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no Yuma">
    <w15:presenceInfo w15:providerId="Windows Live" w15:userId="e05111f54cbb3a4c"/>
  </w15:person>
  <w15:person w15:author="Ec5-19 ec30103v(長岡高専)">
    <w15:presenceInfo w15:providerId="AD" w15:userId="S::ec30103v@nagaoka.kosen-ac.jp::0427878a-6a2f-4811-902a-0f7922c0ad27"/>
  </w15:person>
  <w15:person w15:author="茂浩">
    <w15:presenceInfo w15:providerId="Windows Live" w15:userId="e822d5afee7d0e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dirty"/>
  <w:trackRevisions/>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0F9E"/>
    <w:rsid w:val="000005ED"/>
    <w:rsid w:val="00003C87"/>
    <w:rsid w:val="0000695E"/>
    <w:rsid w:val="00011A87"/>
    <w:rsid w:val="00021E13"/>
    <w:rsid w:val="00022374"/>
    <w:rsid w:val="00023F07"/>
    <w:rsid w:val="00024719"/>
    <w:rsid w:val="00026862"/>
    <w:rsid w:val="000277AB"/>
    <w:rsid w:val="00027AD0"/>
    <w:rsid w:val="00031940"/>
    <w:rsid w:val="00033549"/>
    <w:rsid w:val="00040265"/>
    <w:rsid w:val="00041FF6"/>
    <w:rsid w:val="00042223"/>
    <w:rsid w:val="00043D63"/>
    <w:rsid w:val="0004430D"/>
    <w:rsid w:val="00045165"/>
    <w:rsid w:val="00053E45"/>
    <w:rsid w:val="000541A6"/>
    <w:rsid w:val="00054562"/>
    <w:rsid w:val="00060060"/>
    <w:rsid w:val="00064BC5"/>
    <w:rsid w:val="000714FF"/>
    <w:rsid w:val="00076EC6"/>
    <w:rsid w:val="000849B1"/>
    <w:rsid w:val="00086000"/>
    <w:rsid w:val="00087309"/>
    <w:rsid w:val="0009127A"/>
    <w:rsid w:val="00092C7E"/>
    <w:rsid w:val="00093123"/>
    <w:rsid w:val="000951B5"/>
    <w:rsid w:val="00095AD1"/>
    <w:rsid w:val="000A1DD4"/>
    <w:rsid w:val="000A5E1B"/>
    <w:rsid w:val="000A69A9"/>
    <w:rsid w:val="000B0A0C"/>
    <w:rsid w:val="000B1085"/>
    <w:rsid w:val="000B53D3"/>
    <w:rsid w:val="000B702D"/>
    <w:rsid w:val="000C2175"/>
    <w:rsid w:val="000C3D1C"/>
    <w:rsid w:val="000C6793"/>
    <w:rsid w:val="000D1935"/>
    <w:rsid w:val="000D5189"/>
    <w:rsid w:val="000E0BEE"/>
    <w:rsid w:val="000E23D1"/>
    <w:rsid w:val="000E3B7D"/>
    <w:rsid w:val="000E4AB7"/>
    <w:rsid w:val="000E4B45"/>
    <w:rsid w:val="000F3B31"/>
    <w:rsid w:val="000F4472"/>
    <w:rsid w:val="000F519E"/>
    <w:rsid w:val="001029A4"/>
    <w:rsid w:val="00102F51"/>
    <w:rsid w:val="001041B7"/>
    <w:rsid w:val="00107C47"/>
    <w:rsid w:val="00116CAF"/>
    <w:rsid w:val="00117E64"/>
    <w:rsid w:val="00123A75"/>
    <w:rsid w:val="00125825"/>
    <w:rsid w:val="00127742"/>
    <w:rsid w:val="00130A5B"/>
    <w:rsid w:val="0013138C"/>
    <w:rsid w:val="0013186D"/>
    <w:rsid w:val="00132F73"/>
    <w:rsid w:val="001349ED"/>
    <w:rsid w:val="001371B1"/>
    <w:rsid w:val="001437B0"/>
    <w:rsid w:val="0014530A"/>
    <w:rsid w:val="00145DC4"/>
    <w:rsid w:val="00150558"/>
    <w:rsid w:val="00150A01"/>
    <w:rsid w:val="00153884"/>
    <w:rsid w:val="00153B41"/>
    <w:rsid w:val="00154BF8"/>
    <w:rsid w:val="00156BD9"/>
    <w:rsid w:val="00157416"/>
    <w:rsid w:val="0016108A"/>
    <w:rsid w:val="00163FE7"/>
    <w:rsid w:val="00165069"/>
    <w:rsid w:val="00165F12"/>
    <w:rsid w:val="0016649A"/>
    <w:rsid w:val="00170BAB"/>
    <w:rsid w:val="00175825"/>
    <w:rsid w:val="00175ABB"/>
    <w:rsid w:val="00175DD8"/>
    <w:rsid w:val="00180141"/>
    <w:rsid w:val="0018084E"/>
    <w:rsid w:val="0018191E"/>
    <w:rsid w:val="00187C66"/>
    <w:rsid w:val="00190A98"/>
    <w:rsid w:val="00190FCC"/>
    <w:rsid w:val="00191EA8"/>
    <w:rsid w:val="00192879"/>
    <w:rsid w:val="00192C46"/>
    <w:rsid w:val="00195E8F"/>
    <w:rsid w:val="001A0295"/>
    <w:rsid w:val="001A4179"/>
    <w:rsid w:val="001B081D"/>
    <w:rsid w:val="001B66F4"/>
    <w:rsid w:val="001B6E40"/>
    <w:rsid w:val="001C219D"/>
    <w:rsid w:val="001C31CC"/>
    <w:rsid w:val="001C6E5F"/>
    <w:rsid w:val="001D249A"/>
    <w:rsid w:val="001D4E84"/>
    <w:rsid w:val="001D5049"/>
    <w:rsid w:val="001E5313"/>
    <w:rsid w:val="001E5B49"/>
    <w:rsid w:val="001F2252"/>
    <w:rsid w:val="001F26D9"/>
    <w:rsid w:val="002002F7"/>
    <w:rsid w:val="00203EBD"/>
    <w:rsid w:val="00205531"/>
    <w:rsid w:val="002058D1"/>
    <w:rsid w:val="0021103D"/>
    <w:rsid w:val="002123E8"/>
    <w:rsid w:val="0021360D"/>
    <w:rsid w:val="00213893"/>
    <w:rsid w:val="00223B57"/>
    <w:rsid w:val="002334DF"/>
    <w:rsid w:val="0023706C"/>
    <w:rsid w:val="00241552"/>
    <w:rsid w:val="00241B27"/>
    <w:rsid w:val="002443AB"/>
    <w:rsid w:val="00244405"/>
    <w:rsid w:val="0024465E"/>
    <w:rsid w:val="00246408"/>
    <w:rsid w:val="00250885"/>
    <w:rsid w:val="00250FD3"/>
    <w:rsid w:val="00256EEF"/>
    <w:rsid w:val="00260D57"/>
    <w:rsid w:val="0026233B"/>
    <w:rsid w:val="00263177"/>
    <w:rsid w:val="00271A0B"/>
    <w:rsid w:val="002726DD"/>
    <w:rsid w:val="0027455D"/>
    <w:rsid w:val="00275CB7"/>
    <w:rsid w:val="002767AF"/>
    <w:rsid w:val="002778D0"/>
    <w:rsid w:val="00284811"/>
    <w:rsid w:val="00284C77"/>
    <w:rsid w:val="002A1411"/>
    <w:rsid w:val="002A14AC"/>
    <w:rsid w:val="002A3664"/>
    <w:rsid w:val="002A698F"/>
    <w:rsid w:val="002B5613"/>
    <w:rsid w:val="002C18E3"/>
    <w:rsid w:val="002C7AE9"/>
    <w:rsid w:val="002C7BC0"/>
    <w:rsid w:val="002D119A"/>
    <w:rsid w:val="002D2DA6"/>
    <w:rsid w:val="002D31FD"/>
    <w:rsid w:val="002D42E1"/>
    <w:rsid w:val="002E1B3E"/>
    <w:rsid w:val="002E3B87"/>
    <w:rsid w:val="002E3F94"/>
    <w:rsid w:val="002E4E89"/>
    <w:rsid w:val="002E6607"/>
    <w:rsid w:val="002E70F2"/>
    <w:rsid w:val="002F0EFB"/>
    <w:rsid w:val="002F1B0D"/>
    <w:rsid w:val="002F46E3"/>
    <w:rsid w:val="002F4A67"/>
    <w:rsid w:val="003014D0"/>
    <w:rsid w:val="003029FE"/>
    <w:rsid w:val="00303417"/>
    <w:rsid w:val="00305ECF"/>
    <w:rsid w:val="003200A9"/>
    <w:rsid w:val="00321A69"/>
    <w:rsid w:val="00324825"/>
    <w:rsid w:val="003333E0"/>
    <w:rsid w:val="00333B00"/>
    <w:rsid w:val="003346E2"/>
    <w:rsid w:val="00335745"/>
    <w:rsid w:val="00336048"/>
    <w:rsid w:val="003364DE"/>
    <w:rsid w:val="00337C69"/>
    <w:rsid w:val="00344F7D"/>
    <w:rsid w:val="00345499"/>
    <w:rsid w:val="00350084"/>
    <w:rsid w:val="00352979"/>
    <w:rsid w:val="003532FA"/>
    <w:rsid w:val="0035572E"/>
    <w:rsid w:val="00356DBC"/>
    <w:rsid w:val="003616AC"/>
    <w:rsid w:val="00363295"/>
    <w:rsid w:val="00365040"/>
    <w:rsid w:val="0037056A"/>
    <w:rsid w:val="00370CD7"/>
    <w:rsid w:val="00371CBB"/>
    <w:rsid w:val="0037397E"/>
    <w:rsid w:val="003800DC"/>
    <w:rsid w:val="00381515"/>
    <w:rsid w:val="00382A4E"/>
    <w:rsid w:val="00382F7D"/>
    <w:rsid w:val="003835D1"/>
    <w:rsid w:val="003839B1"/>
    <w:rsid w:val="0038607A"/>
    <w:rsid w:val="0038653D"/>
    <w:rsid w:val="00387352"/>
    <w:rsid w:val="003925B0"/>
    <w:rsid w:val="00393E85"/>
    <w:rsid w:val="003A21FD"/>
    <w:rsid w:val="003A23F4"/>
    <w:rsid w:val="003A7F6A"/>
    <w:rsid w:val="003B02F1"/>
    <w:rsid w:val="003B5849"/>
    <w:rsid w:val="003C62C1"/>
    <w:rsid w:val="003D0B31"/>
    <w:rsid w:val="003D204B"/>
    <w:rsid w:val="003D4448"/>
    <w:rsid w:val="003E3E76"/>
    <w:rsid w:val="003E4964"/>
    <w:rsid w:val="003E66B9"/>
    <w:rsid w:val="003E7333"/>
    <w:rsid w:val="003F4B11"/>
    <w:rsid w:val="004006E2"/>
    <w:rsid w:val="0040077D"/>
    <w:rsid w:val="0040362C"/>
    <w:rsid w:val="00403BE0"/>
    <w:rsid w:val="00405E5D"/>
    <w:rsid w:val="0040621C"/>
    <w:rsid w:val="00411F35"/>
    <w:rsid w:val="0041362E"/>
    <w:rsid w:val="0041699E"/>
    <w:rsid w:val="004169D0"/>
    <w:rsid w:val="00416B5B"/>
    <w:rsid w:val="004221C5"/>
    <w:rsid w:val="004222E5"/>
    <w:rsid w:val="0042310C"/>
    <w:rsid w:val="00424282"/>
    <w:rsid w:val="00424E26"/>
    <w:rsid w:val="00424F4C"/>
    <w:rsid w:val="00425C7D"/>
    <w:rsid w:val="00426CB3"/>
    <w:rsid w:val="00427007"/>
    <w:rsid w:val="004276AB"/>
    <w:rsid w:val="00434491"/>
    <w:rsid w:val="00445979"/>
    <w:rsid w:val="0044672A"/>
    <w:rsid w:val="00446803"/>
    <w:rsid w:val="004513F4"/>
    <w:rsid w:val="00451A1D"/>
    <w:rsid w:val="004532AC"/>
    <w:rsid w:val="00456256"/>
    <w:rsid w:val="00456C6E"/>
    <w:rsid w:val="0046128F"/>
    <w:rsid w:val="00462D2C"/>
    <w:rsid w:val="00464A5C"/>
    <w:rsid w:val="004703B7"/>
    <w:rsid w:val="004725B7"/>
    <w:rsid w:val="00475D96"/>
    <w:rsid w:val="00476069"/>
    <w:rsid w:val="00477BAF"/>
    <w:rsid w:val="004806FC"/>
    <w:rsid w:val="004837E6"/>
    <w:rsid w:val="00486404"/>
    <w:rsid w:val="00487A96"/>
    <w:rsid w:val="004948F7"/>
    <w:rsid w:val="004A3EEB"/>
    <w:rsid w:val="004A58E6"/>
    <w:rsid w:val="004B2681"/>
    <w:rsid w:val="004B6F4B"/>
    <w:rsid w:val="004C24A9"/>
    <w:rsid w:val="004F2A3D"/>
    <w:rsid w:val="004F3348"/>
    <w:rsid w:val="004F4C09"/>
    <w:rsid w:val="004F5159"/>
    <w:rsid w:val="005013A3"/>
    <w:rsid w:val="005044E9"/>
    <w:rsid w:val="005135C4"/>
    <w:rsid w:val="005164F8"/>
    <w:rsid w:val="005236B2"/>
    <w:rsid w:val="0052406E"/>
    <w:rsid w:val="0052694E"/>
    <w:rsid w:val="00527706"/>
    <w:rsid w:val="005323EF"/>
    <w:rsid w:val="005326BD"/>
    <w:rsid w:val="00534DCE"/>
    <w:rsid w:val="00535CC2"/>
    <w:rsid w:val="005404FB"/>
    <w:rsid w:val="005405F9"/>
    <w:rsid w:val="005436A4"/>
    <w:rsid w:val="005468FA"/>
    <w:rsid w:val="00546B6D"/>
    <w:rsid w:val="00553675"/>
    <w:rsid w:val="0055416D"/>
    <w:rsid w:val="00554A7C"/>
    <w:rsid w:val="0055588E"/>
    <w:rsid w:val="0055747D"/>
    <w:rsid w:val="00563427"/>
    <w:rsid w:val="005657A1"/>
    <w:rsid w:val="005673E0"/>
    <w:rsid w:val="00573B38"/>
    <w:rsid w:val="0057673A"/>
    <w:rsid w:val="0058388E"/>
    <w:rsid w:val="005876D1"/>
    <w:rsid w:val="005A1885"/>
    <w:rsid w:val="005A3D37"/>
    <w:rsid w:val="005A66A3"/>
    <w:rsid w:val="005A726E"/>
    <w:rsid w:val="005B1E14"/>
    <w:rsid w:val="005B39E2"/>
    <w:rsid w:val="005B639F"/>
    <w:rsid w:val="005B7AAC"/>
    <w:rsid w:val="005C3EE8"/>
    <w:rsid w:val="005C491D"/>
    <w:rsid w:val="005C5D25"/>
    <w:rsid w:val="005C79E3"/>
    <w:rsid w:val="005D2FE6"/>
    <w:rsid w:val="005D4C3C"/>
    <w:rsid w:val="005D777F"/>
    <w:rsid w:val="005D7C6A"/>
    <w:rsid w:val="005E7D0D"/>
    <w:rsid w:val="005F01B4"/>
    <w:rsid w:val="005F09F3"/>
    <w:rsid w:val="005F0EC8"/>
    <w:rsid w:val="005F50A9"/>
    <w:rsid w:val="005F69EC"/>
    <w:rsid w:val="005F6E2C"/>
    <w:rsid w:val="005F778F"/>
    <w:rsid w:val="00600E29"/>
    <w:rsid w:val="006060B2"/>
    <w:rsid w:val="006110DF"/>
    <w:rsid w:val="00612B19"/>
    <w:rsid w:val="00621201"/>
    <w:rsid w:val="006227BD"/>
    <w:rsid w:val="006256F2"/>
    <w:rsid w:val="00630C92"/>
    <w:rsid w:val="0063191E"/>
    <w:rsid w:val="00635610"/>
    <w:rsid w:val="006475A3"/>
    <w:rsid w:val="00647654"/>
    <w:rsid w:val="00647990"/>
    <w:rsid w:val="00652F99"/>
    <w:rsid w:val="00654FC1"/>
    <w:rsid w:val="006553D1"/>
    <w:rsid w:val="0065586B"/>
    <w:rsid w:val="00656415"/>
    <w:rsid w:val="00660A8C"/>
    <w:rsid w:val="00661984"/>
    <w:rsid w:val="00662283"/>
    <w:rsid w:val="00662D92"/>
    <w:rsid w:val="006656EF"/>
    <w:rsid w:val="006668FA"/>
    <w:rsid w:val="00667519"/>
    <w:rsid w:val="00670D29"/>
    <w:rsid w:val="00671D5C"/>
    <w:rsid w:val="00681933"/>
    <w:rsid w:val="006819E8"/>
    <w:rsid w:val="00683584"/>
    <w:rsid w:val="00683683"/>
    <w:rsid w:val="006915A3"/>
    <w:rsid w:val="00692A25"/>
    <w:rsid w:val="0069333E"/>
    <w:rsid w:val="00695932"/>
    <w:rsid w:val="006A104A"/>
    <w:rsid w:val="006A37D2"/>
    <w:rsid w:val="006B0677"/>
    <w:rsid w:val="006B2F21"/>
    <w:rsid w:val="006B38BE"/>
    <w:rsid w:val="006B3F7B"/>
    <w:rsid w:val="006B4E7B"/>
    <w:rsid w:val="006B7BC1"/>
    <w:rsid w:val="006C001D"/>
    <w:rsid w:val="006C1370"/>
    <w:rsid w:val="006C3244"/>
    <w:rsid w:val="006C36EF"/>
    <w:rsid w:val="006D0C6A"/>
    <w:rsid w:val="006D3020"/>
    <w:rsid w:val="006D47B5"/>
    <w:rsid w:val="006D5445"/>
    <w:rsid w:val="006E0CFA"/>
    <w:rsid w:val="006E2E4B"/>
    <w:rsid w:val="006E3F99"/>
    <w:rsid w:val="006F0ADB"/>
    <w:rsid w:val="006F5AE7"/>
    <w:rsid w:val="006F6788"/>
    <w:rsid w:val="006F7F50"/>
    <w:rsid w:val="00700B15"/>
    <w:rsid w:val="00700C29"/>
    <w:rsid w:val="007041AA"/>
    <w:rsid w:val="00706205"/>
    <w:rsid w:val="00712D90"/>
    <w:rsid w:val="00712EE2"/>
    <w:rsid w:val="00714476"/>
    <w:rsid w:val="00714F0D"/>
    <w:rsid w:val="007152E6"/>
    <w:rsid w:val="00716670"/>
    <w:rsid w:val="007214C8"/>
    <w:rsid w:val="00723EF2"/>
    <w:rsid w:val="00726221"/>
    <w:rsid w:val="00726FBA"/>
    <w:rsid w:val="00727287"/>
    <w:rsid w:val="0073672E"/>
    <w:rsid w:val="00736E30"/>
    <w:rsid w:val="00737C7B"/>
    <w:rsid w:val="007408DF"/>
    <w:rsid w:val="0074097D"/>
    <w:rsid w:val="00740C67"/>
    <w:rsid w:val="007430BF"/>
    <w:rsid w:val="0074493C"/>
    <w:rsid w:val="00747EE5"/>
    <w:rsid w:val="00755060"/>
    <w:rsid w:val="00762DF6"/>
    <w:rsid w:val="00766E7A"/>
    <w:rsid w:val="007670D2"/>
    <w:rsid w:val="00767F1D"/>
    <w:rsid w:val="00770A59"/>
    <w:rsid w:val="00773D3B"/>
    <w:rsid w:val="00774FE4"/>
    <w:rsid w:val="007776BF"/>
    <w:rsid w:val="00783860"/>
    <w:rsid w:val="00784B54"/>
    <w:rsid w:val="00795254"/>
    <w:rsid w:val="007A25E0"/>
    <w:rsid w:val="007A718E"/>
    <w:rsid w:val="007A7CB0"/>
    <w:rsid w:val="007B1C9B"/>
    <w:rsid w:val="007C0F2B"/>
    <w:rsid w:val="007C10B3"/>
    <w:rsid w:val="007C4660"/>
    <w:rsid w:val="007D210F"/>
    <w:rsid w:val="007D2FCE"/>
    <w:rsid w:val="007D4201"/>
    <w:rsid w:val="007D476B"/>
    <w:rsid w:val="007E2079"/>
    <w:rsid w:val="007E7C3C"/>
    <w:rsid w:val="007F1632"/>
    <w:rsid w:val="007F1C5E"/>
    <w:rsid w:val="00806F66"/>
    <w:rsid w:val="00811AC6"/>
    <w:rsid w:val="008126D4"/>
    <w:rsid w:val="008140EC"/>
    <w:rsid w:val="008143A4"/>
    <w:rsid w:val="00815420"/>
    <w:rsid w:val="00815DA3"/>
    <w:rsid w:val="00816135"/>
    <w:rsid w:val="00823F49"/>
    <w:rsid w:val="00827ACE"/>
    <w:rsid w:val="0083050A"/>
    <w:rsid w:val="008313E3"/>
    <w:rsid w:val="008337EC"/>
    <w:rsid w:val="00833BB5"/>
    <w:rsid w:val="00834BA1"/>
    <w:rsid w:val="00836453"/>
    <w:rsid w:val="008412DE"/>
    <w:rsid w:val="00844068"/>
    <w:rsid w:val="0084606D"/>
    <w:rsid w:val="008500DE"/>
    <w:rsid w:val="00855E9C"/>
    <w:rsid w:val="00866AC3"/>
    <w:rsid w:val="00870A51"/>
    <w:rsid w:val="00870C43"/>
    <w:rsid w:val="00873170"/>
    <w:rsid w:val="008735E3"/>
    <w:rsid w:val="00876D74"/>
    <w:rsid w:val="00883ABF"/>
    <w:rsid w:val="00886AD0"/>
    <w:rsid w:val="008929E7"/>
    <w:rsid w:val="008967D3"/>
    <w:rsid w:val="008A27BB"/>
    <w:rsid w:val="008A3430"/>
    <w:rsid w:val="008A376C"/>
    <w:rsid w:val="008A7645"/>
    <w:rsid w:val="008B0A09"/>
    <w:rsid w:val="008B2A68"/>
    <w:rsid w:val="008B3C21"/>
    <w:rsid w:val="008B4103"/>
    <w:rsid w:val="008B4A7D"/>
    <w:rsid w:val="008C1B09"/>
    <w:rsid w:val="008C3F05"/>
    <w:rsid w:val="008C4872"/>
    <w:rsid w:val="008C5976"/>
    <w:rsid w:val="008D3349"/>
    <w:rsid w:val="008D43B3"/>
    <w:rsid w:val="008E0F30"/>
    <w:rsid w:val="008E26E9"/>
    <w:rsid w:val="008E48C6"/>
    <w:rsid w:val="008E68B8"/>
    <w:rsid w:val="008E7E68"/>
    <w:rsid w:val="008F19EB"/>
    <w:rsid w:val="008F3F43"/>
    <w:rsid w:val="008F6923"/>
    <w:rsid w:val="008F73C7"/>
    <w:rsid w:val="0090034D"/>
    <w:rsid w:val="00903A35"/>
    <w:rsid w:val="00907DE3"/>
    <w:rsid w:val="00907E70"/>
    <w:rsid w:val="00914FF5"/>
    <w:rsid w:val="009159C9"/>
    <w:rsid w:val="009204BF"/>
    <w:rsid w:val="0092467E"/>
    <w:rsid w:val="009258F1"/>
    <w:rsid w:val="009263DF"/>
    <w:rsid w:val="009302CD"/>
    <w:rsid w:val="009310A0"/>
    <w:rsid w:val="009369C2"/>
    <w:rsid w:val="009411E7"/>
    <w:rsid w:val="00942906"/>
    <w:rsid w:val="00943567"/>
    <w:rsid w:val="0094780A"/>
    <w:rsid w:val="00951780"/>
    <w:rsid w:val="00952041"/>
    <w:rsid w:val="0095358F"/>
    <w:rsid w:val="009543F3"/>
    <w:rsid w:val="00957844"/>
    <w:rsid w:val="00965CF4"/>
    <w:rsid w:val="00967F20"/>
    <w:rsid w:val="009700E8"/>
    <w:rsid w:val="0097456C"/>
    <w:rsid w:val="009827A0"/>
    <w:rsid w:val="00985063"/>
    <w:rsid w:val="00987A84"/>
    <w:rsid w:val="00987EE7"/>
    <w:rsid w:val="00991A5B"/>
    <w:rsid w:val="00991F04"/>
    <w:rsid w:val="009922BC"/>
    <w:rsid w:val="009937CE"/>
    <w:rsid w:val="009947A6"/>
    <w:rsid w:val="009975C3"/>
    <w:rsid w:val="00997720"/>
    <w:rsid w:val="00997C57"/>
    <w:rsid w:val="009A0477"/>
    <w:rsid w:val="009A108A"/>
    <w:rsid w:val="009A1A8A"/>
    <w:rsid w:val="009B4692"/>
    <w:rsid w:val="009B595A"/>
    <w:rsid w:val="009B65BD"/>
    <w:rsid w:val="009C13FE"/>
    <w:rsid w:val="009C17BD"/>
    <w:rsid w:val="009C1E64"/>
    <w:rsid w:val="009C21E8"/>
    <w:rsid w:val="009C710A"/>
    <w:rsid w:val="009D0A7D"/>
    <w:rsid w:val="009D2B24"/>
    <w:rsid w:val="009D3417"/>
    <w:rsid w:val="009D7C29"/>
    <w:rsid w:val="009E1EDA"/>
    <w:rsid w:val="009E5DBE"/>
    <w:rsid w:val="009F1E77"/>
    <w:rsid w:val="009F3208"/>
    <w:rsid w:val="009F3D0A"/>
    <w:rsid w:val="009F4D48"/>
    <w:rsid w:val="00A04A96"/>
    <w:rsid w:val="00A11B08"/>
    <w:rsid w:val="00A11D2F"/>
    <w:rsid w:val="00A14DC4"/>
    <w:rsid w:val="00A17936"/>
    <w:rsid w:val="00A201CC"/>
    <w:rsid w:val="00A21629"/>
    <w:rsid w:val="00A23B49"/>
    <w:rsid w:val="00A2701D"/>
    <w:rsid w:val="00A3007A"/>
    <w:rsid w:val="00A30A60"/>
    <w:rsid w:val="00A32146"/>
    <w:rsid w:val="00A32421"/>
    <w:rsid w:val="00A35B93"/>
    <w:rsid w:val="00A37DCC"/>
    <w:rsid w:val="00A4287F"/>
    <w:rsid w:val="00A44CC6"/>
    <w:rsid w:val="00A4530F"/>
    <w:rsid w:val="00A47DD4"/>
    <w:rsid w:val="00A507B3"/>
    <w:rsid w:val="00A65E4B"/>
    <w:rsid w:val="00A660E9"/>
    <w:rsid w:val="00A72734"/>
    <w:rsid w:val="00A74FFA"/>
    <w:rsid w:val="00A80B14"/>
    <w:rsid w:val="00A84122"/>
    <w:rsid w:val="00A903A3"/>
    <w:rsid w:val="00A93F58"/>
    <w:rsid w:val="00A94346"/>
    <w:rsid w:val="00AA48C2"/>
    <w:rsid w:val="00AA68B0"/>
    <w:rsid w:val="00AA6C9A"/>
    <w:rsid w:val="00AA7D3F"/>
    <w:rsid w:val="00AB0191"/>
    <w:rsid w:val="00AB09A7"/>
    <w:rsid w:val="00AB3067"/>
    <w:rsid w:val="00AB5A22"/>
    <w:rsid w:val="00AB64F9"/>
    <w:rsid w:val="00AB76A8"/>
    <w:rsid w:val="00AC436A"/>
    <w:rsid w:val="00AD03CB"/>
    <w:rsid w:val="00AD0FC0"/>
    <w:rsid w:val="00AD14CA"/>
    <w:rsid w:val="00AD452E"/>
    <w:rsid w:val="00AD5457"/>
    <w:rsid w:val="00AD592C"/>
    <w:rsid w:val="00AD59E1"/>
    <w:rsid w:val="00AE1A5B"/>
    <w:rsid w:val="00AE2FAB"/>
    <w:rsid w:val="00AE7AF0"/>
    <w:rsid w:val="00AF0E46"/>
    <w:rsid w:val="00AF422B"/>
    <w:rsid w:val="00AF766F"/>
    <w:rsid w:val="00AF7862"/>
    <w:rsid w:val="00B029BE"/>
    <w:rsid w:val="00B04A92"/>
    <w:rsid w:val="00B11D47"/>
    <w:rsid w:val="00B1285B"/>
    <w:rsid w:val="00B14F2E"/>
    <w:rsid w:val="00B1584F"/>
    <w:rsid w:val="00B15A25"/>
    <w:rsid w:val="00B20832"/>
    <w:rsid w:val="00B21CD0"/>
    <w:rsid w:val="00B25EEB"/>
    <w:rsid w:val="00B26301"/>
    <w:rsid w:val="00B30AAC"/>
    <w:rsid w:val="00B33295"/>
    <w:rsid w:val="00B34933"/>
    <w:rsid w:val="00B36616"/>
    <w:rsid w:val="00B40A05"/>
    <w:rsid w:val="00B4188E"/>
    <w:rsid w:val="00B47E3F"/>
    <w:rsid w:val="00B51C8E"/>
    <w:rsid w:val="00B541BE"/>
    <w:rsid w:val="00B54890"/>
    <w:rsid w:val="00B63069"/>
    <w:rsid w:val="00B724F8"/>
    <w:rsid w:val="00B7441D"/>
    <w:rsid w:val="00B751BD"/>
    <w:rsid w:val="00B751CC"/>
    <w:rsid w:val="00B757C8"/>
    <w:rsid w:val="00B82B9D"/>
    <w:rsid w:val="00B83EA6"/>
    <w:rsid w:val="00B8479C"/>
    <w:rsid w:val="00B84D1A"/>
    <w:rsid w:val="00B85879"/>
    <w:rsid w:val="00B85893"/>
    <w:rsid w:val="00B87EE3"/>
    <w:rsid w:val="00B965F9"/>
    <w:rsid w:val="00BA26F7"/>
    <w:rsid w:val="00BA3380"/>
    <w:rsid w:val="00BA39D7"/>
    <w:rsid w:val="00BA418C"/>
    <w:rsid w:val="00BB4FE8"/>
    <w:rsid w:val="00BB7D95"/>
    <w:rsid w:val="00BC2CB7"/>
    <w:rsid w:val="00BD07B8"/>
    <w:rsid w:val="00BD0B37"/>
    <w:rsid w:val="00BD5E83"/>
    <w:rsid w:val="00BD67B7"/>
    <w:rsid w:val="00BD6F7D"/>
    <w:rsid w:val="00BE2BAA"/>
    <w:rsid w:val="00BE2D5E"/>
    <w:rsid w:val="00BE77A4"/>
    <w:rsid w:val="00BF4823"/>
    <w:rsid w:val="00BF6519"/>
    <w:rsid w:val="00C0031F"/>
    <w:rsid w:val="00C13338"/>
    <w:rsid w:val="00C15AAC"/>
    <w:rsid w:val="00C22D63"/>
    <w:rsid w:val="00C24E99"/>
    <w:rsid w:val="00C300DB"/>
    <w:rsid w:val="00C321CA"/>
    <w:rsid w:val="00C40917"/>
    <w:rsid w:val="00C42CFF"/>
    <w:rsid w:val="00C463E8"/>
    <w:rsid w:val="00C55021"/>
    <w:rsid w:val="00C56C57"/>
    <w:rsid w:val="00C56D1A"/>
    <w:rsid w:val="00C625DB"/>
    <w:rsid w:val="00C66C4E"/>
    <w:rsid w:val="00C744FA"/>
    <w:rsid w:val="00C81240"/>
    <w:rsid w:val="00C82F2C"/>
    <w:rsid w:val="00C876C9"/>
    <w:rsid w:val="00CA064D"/>
    <w:rsid w:val="00CA3E8C"/>
    <w:rsid w:val="00CA42A5"/>
    <w:rsid w:val="00CA5817"/>
    <w:rsid w:val="00CA6E80"/>
    <w:rsid w:val="00CB1E4C"/>
    <w:rsid w:val="00CB4D03"/>
    <w:rsid w:val="00CB6861"/>
    <w:rsid w:val="00CC0742"/>
    <w:rsid w:val="00CC1965"/>
    <w:rsid w:val="00CC2FF2"/>
    <w:rsid w:val="00CC4EEA"/>
    <w:rsid w:val="00CD4108"/>
    <w:rsid w:val="00CE2700"/>
    <w:rsid w:val="00CE4699"/>
    <w:rsid w:val="00CF2059"/>
    <w:rsid w:val="00CF77C7"/>
    <w:rsid w:val="00D06E20"/>
    <w:rsid w:val="00D07BBB"/>
    <w:rsid w:val="00D246AC"/>
    <w:rsid w:val="00D2563C"/>
    <w:rsid w:val="00D30630"/>
    <w:rsid w:val="00D3522E"/>
    <w:rsid w:val="00D42697"/>
    <w:rsid w:val="00D42A31"/>
    <w:rsid w:val="00D44526"/>
    <w:rsid w:val="00D44D68"/>
    <w:rsid w:val="00D51260"/>
    <w:rsid w:val="00D516CA"/>
    <w:rsid w:val="00D60960"/>
    <w:rsid w:val="00D61CB8"/>
    <w:rsid w:val="00D62F53"/>
    <w:rsid w:val="00D6434A"/>
    <w:rsid w:val="00D673D7"/>
    <w:rsid w:val="00D70FE9"/>
    <w:rsid w:val="00D740DC"/>
    <w:rsid w:val="00D74339"/>
    <w:rsid w:val="00D74755"/>
    <w:rsid w:val="00D748A0"/>
    <w:rsid w:val="00D758EC"/>
    <w:rsid w:val="00D823A3"/>
    <w:rsid w:val="00D87897"/>
    <w:rsid w:val="00D9033B"/>
    <w:rsid w:val="00D90B8F"/>
    <w:rsid w:val="00D92604"/>
    <w:rsid w:val="00D973F6"/>
    <w:rsid w:val="00DA2C16"/>
    <w:rsid w:val="00DA57E6"/>
    <w:rsid w:val="00DB0D37"/>
    <w:rsid w:val="00DB0F9E"/>
    <w:rsid w:val="00DB12A2"/>
    <w:rsid w:val="00DB400D"/>
    <w:rsid w:val="00DB4169"/>
    <w:rsid w:val="00DC31DC"/>
    <w:rsid w:val="00DD2E61"/>
    <w:rsid w:val="00DD4096"/>
    <w:rsid w:val="00DE1793"/>
    <w:rsid w:val="00DE4DF3"/>
    <w:rsid w:val="00DE6C38"/>
    <w:rsid w:val="00DE7282"/>
    <w:rsid w:val="00DE7C35"/>
    <w:rsid w:val="00DE7FEB"/>
    <w:rsid w:val="00DF527E"/>
    <w:rsid w:val="00DF5E04"/>
    <w:rsid w:val="00E0010D"/>
    <w:rsid w:val="00E00155"/>
    <w:rsid w:val="00E00BD2"/>
    <w:rsid w:val="00E01B20"/>
    <w:rsid w:val="00E05BEA"/>
    <w:rsid w:val="00E10CA8"/>
    <w:rsid w:val="00E14AF8"/>
    <w:rsid w:val="00E22737"/>
    <w:rsid w:val="00E25DBD"/>
    <w:rsid w:val="00E3100E"/>
    <w:rsid w:val="00E331AF"/>
    <w:rsid w:val="00E35D53"/>
    <w:rsid w:val="00E37CD5"/>
    <w:rsid w:val="00E4095B"/>
    <w:rsid w:val="00E40A2C"/>
    <w:rsid w:val="00E42C03"/>
    <w:rsid w:val="00E45219"/>
    <w:rsid w:val="00E534FF"/>
    <w:rsid w:val="00E6166D"/>
    <w:rsid w:val="00E617DB"/>
    <w:rsid w:val="00E63983"/>
    <w:rsid w:val="00E66B04"/>
    <w:rsid w:val="00E66BD7"/>
    <w:rsid w:val="00E749CA"/>
    <w:rsid w:val="00E76FAA"/>
    <w:rsid w:val="00E834D1"/>
    <w:rsid w:val="00E83F70"/>
    <w:rsid w:val="00E84BCB"/>
    <w:rsid w:val="00E86178"/>
    <w:rsid w:val="00E87208"/>
    <w:rsid w:val="00E90264"/>
    <w:rsid w:val="00E928C2"/>
    <w:rsid w:val="00E94111"/>
    <w:rsid w:val="00EA22F7"/>
    <w:rsid w:val="00EA4E05"/>
    <w:rsid w:val="00EA6814"/>
    <w:rsid w:val="00EB3BD8"/>
    <w:rsid w:val="00EB7040"/>
    <w:rsid w:val="00EC44A9"/>
    <w:rsid w:val="00ED1375"/>
    <w:rsid w:val="00ED31F5"/>
    <w:rsid w:val="00ED4D20"/>
    <w:rsid w:val="00ED5457"/>
    <w:rsid w:val="00ED746B"/>
    <w:rsid w:val="00EE0240"/>
    <w:rsid w:val="00EE2E75"/>
    <w:rsid w:val="00EE508A"/>
    <w:rsid w:val="00EE6C65"/>
    <w:rsid w:val="00EE779C"/>
    <w:rsid w:val="00EF1485"/>
    <w:rsid w:val="00EF1F24"/>
    <w:rsid w:val="00EF4614"/>
    <w:rsid w:val="00EF63E6"/>
    <w:rsid w:val="00F00ADC"/>
    <w:rsid w:val="00F017C1"/>
    <w:rsid w:val="00F10484"/>
    <w:rsid w:val="00F14847"/>
    <w:rsid w:val="00F155DF"/>
    <w:rsid w:val="00F15630"/>
    <w:rsid w:val="00F17003"/>
    <w:rsid w:val="00F22554"/>
    <w:rsid w:val="00F262CC"/>
    <w:rsid w:val="00F2795D"/>
    <w:rsid w:val="00F27A1E"/>
    <w:rsid w:val="00F30227"/>
    <w:rsid w:val="00F326FC"/>
    <w:rsid w:val="00F34B67"/>
    <w:rsid w:val="00F36E6D"/>
    <w:rsid w:val="00F4053F"/>
    <w:rsid w:val="00F41BA8"/>
    <w:rsid w:val="00F42506"/>
    <w:rsid w:val="00F440F5"/>
    <w:rsid w:val="00F45658"/>
    <w:rsid w:val="00F45A9C"/>
    <w:rsid w:val="00F54CC6"/>
    <w:rsid w:val="00F6028D"/>
    <w:rsid w:val="00F6108F"/>
    <w:rsid w:val="00F61C74"/>
    <w:rsid w:val="00F6636E"/>
    <w:rsid w:val="00F67F75"/>
    <w:rsid w:val="00F702FE"/>
    <w:rsid w:val="00F70944"/>
    <w:rsid w:val="00F747B0"/>
    <w:rsid w:val="00F80366"/>
    <w:rsid w:val="00F8386B"/>
    <w:rsid w:val="00F83E17"/>
    <w:rsid w:val="00F85526"/>
    <w:rsid w:val="00F8596B"/>
    <w:rsid w:val="00F9341E"/>
    <w:rsid w:val="00F96298"/>
    <w:rsid w:val="00FA7FD8"/>
    <w:rsid w:val="00FB1569"/>
    <w:rsid w:val="00FB26B0"/>
    <w:rsid w:val="00FB2892"/>
    <w:rsid w:val="00FB377E"/>
    <w:rsid w:val="00FB3958"/>
    <w:rsid w:val="00FC0951"/>
    <w:rsid w:val="00FC411B"/>
    <w:rsid w:val="00FC478E"/>
    <w:rsid w:val="00FC55B6"/>
    <w:rsid w:val="00FD104C"/>
    <w:rsid w:val="00FD6424"/>
    <w:rsid w:val="00FD68A7"/>
    <w:rsid w:val="00FE0C8B"/>
    <w:rsid w:val="00FF5854"/>
    <w:rsid w:val="00FF61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0E1C8AE"/>
  <w15:chartTrackingRefBased/>
  <w15:docId w15:val="{4E936FB6-2636-4396-898C-13D50A485D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B4188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1E5313"/>
    <w:pPr>
      <w:keepNext/>
      <w:outlineLvl w:val="1"/>
    </w:pPr>
    <w:rPr>
      <w:rFonts w:asciiTheme="majorHAnsi" w:hAnsiTheme="majorHAnsi" w:cstheme="majorBidi"/>
    </w:rPr>
  </w:style>
  <w:style w:type="paragraph" w:styleId="3">
    <w:name w:val="heading 3"/>
    <w:basedOn w:val="a"/>
    <w:next w:val="a"/>
    <w:link w:val="30"/>
    <w:uiPriority w:val="9"/>
    <w:semiHidden/>
    <w:unhideWhenUsed/>
    <w:qFormat/>
    <w:rsid w:val="008C1B09"/>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B4188E"/>
    <w:rPr>
      <w:rFonts w:asciiTheme="majorHAnsi" w:eastAsiaTheme="majorEastAsia" w:hAnsiTheme="majorHAnsi" w:cstheme="majorBidi"/>
      <w:sz w:val="24"/>
      <w:szCs w:val="24"/>
    </w:rPr>
  </w:style>
  <w:style w:type="paragraph" w:styleId="a3">
    <w:name w:val="TOC Heading"/>
    <w:basedOn w:val="1"/>
    <w:next w:val="a"/>
    <w:uiPriority w:val="39"/>
    <w:unhideWhenUsed/>
    <w:qFormat/>
    <w:rsid w:val="00B4188E"/>
    <w:pPr>
      <w:keepLines/>
      <w:widowControl/>
      <w:spacing w:before="240" w:line="259" w:lineRule="auto"/>
      <w:jc w:val="left"/>
      <w:outlineLvl w:val="9"/>
    </w:pPr>
    <w:rPr>
      <w:color w:val="2F5496" w:themeColor="accent1" w:themeShade="BF"/>
      <w:kern w:val="0"/>
      <w:sz w:val="32"/>
      <w:szCs w:val="32"/>
    </w:rPr>
  </w:style>
  <w:style w:type="paragraph" w:styleId="21">
    <w:name w:val="toc 2"/>
    <w:basedOn w:val="a"/>
    <w:next w:val="a"/>
    <w:autoRedefine/>
    <w:uiPriority w:val="39"/>
    <w:unhideWhenUsed/>
    <w:rsid w:val="00337C69"/>
    <w:pPr>
      <w:widowControl/>
      <w:tabs>
        <w:tab w:val="right" w:leader="dot" w:pos="8494"/>
      </w:tabs>
      <w:spacing w:after="100" w:line="259" w:lineRule="auto"/>
      <w:ind w:left="220"/>
      <w:jc w:val="left"/>
    </w:pPr>
    <w:rPr>
      <w:rFonts w:cs="Times New Roman"/>
      <w:kern w:val="0"/>
      <w:sz w:val="22"/>
    </w:rPr>
  </w:style>
  <w:style w:type="paragraph" w:styleId="11">
    <w:name w:val="toc 1"/>
    <w:basedOn w:val="a"/>
    <w:next w:val="a"/>
    <w:autoRedefine/>
    <w:uiPriority w:val="39"/>
    <w:unhideWhenUsed/>
    <w:rsid w:val="00534DCE"/>
    <w:pPr>
      <w:widowControl/>
      <w:tabs>
        <w:tab w:val="right" w:leader="dot" w:pos="8494"/>
      </w:tabs>
      <w:spacing w:after="100" w:line="259" w:lineRule="auto"/>
      <w:jc w:val="left"/>
    </w:pPr>
    <w:rPr>
      <w:rFonts w:cs="Times New Roman"/>
      <w:kern w:val="0"/>
      <w:sz w:val="22"/>
    </w:rPr>
  </w:style>
  <w:style w:type="paragraph" w:styleId="31">
    <w:name w:val="toc 3"/>
    <w:basedOn w:val="a"/>
    <w:next w:val="a"/>
    <w:autoRedefine/>
    <w:uiPriority w:val="39"/>
    <w:unhideWhenUsed/>
    <w:rsid w:val="00223B57"/>
    <w:pPr>
      <w:widowControl/>
      <w:spacing w:after="100" w:line="259" w:lineRule="auto"/>
      <w:ind w:left="440"/>
      <w:jc w:val="left"/>
    </w:pPr>
    <w:rPr>
      <w:rFonts w:cs="Times New Roman"/>
      <w:kern w:val="0"/>
      <w:sz w:val="22"/>
    </w:rPr>
  </w:style>
  <w:style w:type="paragraph" w:styleId="a4">
    <w:name w:val="List Paragraph"/>
    <w:basedOn w:val="a"/>
    <w:uiPriority w:val="34"/>
    <w:qFormat/>
    <w:rsid w:val="00DB4169"/>
    <w:pPr>
      <w:ind w:leftChars="400" w:left="840"/>
    </w:pPr>
  </w:style>
  <w:style w:type="character" w:styleId="a5">
    <w:name w:val="Strong"/>
    <w:basedOn w:val="a0"/>
    <w:uiPriority w:val="22"/>
    <w:qFormat/>
    <w:rsid w:val="0021360D"/>
    <w:rPr>
      <w:b/>
      <w:bCs/>
    </w:rPr>
  </w:style>
  <w:style w:type="character" w:styleId="22">
    <w:name w:val="Intense Emphasis"/>
    <w:basedOn w:val="a0"/>
    <w:uiPriority w:val="21"/>
    <w:qFormat/>
    <w:rsid w:val="0021360D"/>
    <w:rPr>
      <w:i/>
      <w:iCs/>
      <w:color w:val="4472C4" w:themeColor="accent1"/>
    </w:rPr>
  </w:style>
  <w:style w:type="paragraph" w:styleId="a6">
    <w:name w:val="caption"/>
    <w:basedOn w:val="a"/>
    <w:next w:val="a"/>
    <w:uiPriority w:val="35"/>
    <w:unhideWhenUsed/>
    <w:qFormat/>
    <w:rsid w:val="00175ABB"/>
    <w:rPr>
      <w:b/>
      <w:bCs/>
      <w:szCs w:val="21"/>
    </w:rPr>
  </w:style>
  <w:style w:type="character" w:customStyle="1" w:styleId="20">
    <w:name w:val="見出し 2 (文字)"/>
    <w:basedOn w:val="a0"/>
    <w:link w:val="2"/>
    <w:uiPriority w:val="9"/>
    <w:rsid w:val="001E5313"/>
    <w:rPr>
      <w:rFonts w:asciiTheme="majorHAnsi" w:hAnsiTheme="majorHAnsi" w:cstheme="majorBidi"/>
    </w:rPr>
  </w:style>
  <w:style w:type="character" w:customStyle="1" w:styleId="30">
    <w:name w:val="見出し 3 (文字)"/>
    <w:basedOn w:val="a0"/>
    <w:link w:val="3"/>
    <w:uiPriority w:val="9"/>
    <w:semiHidden/>
    <w:rsid w:val="008C1B09"/>
    <w:rPr>
      <w:rFonts w:asciiTheme="majorHAnsi" w:eastAsiaTheme="majorEastAsia" w:hAnsiTheme="majorHAnsi" w:cstheme="majorBidi"/>
    </w:rPr>
  </w:style>
  <w:style w:type="character" w:styleId="a7">
    <w:name w:val="Placeholder Text"/>
    <w:basedOn w:val="a0"/>
    <w:uiPriority w:val="99"/>
    <w:semiHidden/>
    <w:rsid w:val="00250FD3"/>
    <w:rPr>
      <w:color w:val="808080"/>
    </w:rPr>
  </w:style>
  <w:style w:type="character" w:styleId="a8">
    <w:name w:val="Hyperlink"/>
    <w:basedOn w:val="a0"/>
    <w:uiPriority w:val="99"/>
    <w:unhideWhenUsed/>
    <w:rsid w:val="00337C69"/>
    <w:rPr>
      <w:color w:val="0563C1" w:themeColor="hyperlink"/>
      <w:u w:val="single"/>
    </w:rPr>
  </w:style>
  <w:style w:type="character" w:styleId="a9">
    <w:name w:val="Unresolved Mention"/>
    <w:basedOn w:val="a0"/>
    <w:uiPriority w:val="99"/>
    <w:semiHidden/>
    <w:unhideWhenUsed/>
    <w:rsid w:val="007C0F2B"/>
    <w:rPr>
      <w:color w:val="605E5C"/>
      <w:shd w:val="clear" w:color="auto" w:fill="E1DFDD"/>
    </w:rPr>
  </w:style>
  <w:style w:type="paragraph" w:styleId="aa">
    <w:name w:val="header"/>
    <w:basedOn w:val="a"/>
    <w:link w:val="ab"/>
    <w:uiPriority w:val="99"/>
    <w:unhideWhenUsed/>
    <w:rsid w:val="00D3522E"/>
    <w:pPr>
      <w:tabs>
        <w:tab w:val="center" w:pos="4252"/>
        <w:tab w:val="right" w:pos="8504"/>
      </w:tabs>
      <w:snapToGrid w:val="0"/>
    </w:pPr>
  </w:style>
  <w:style w:type="character" w:customStyle="1" w:styleId="ab">
    <w:name w:val="ヘッダー (文字)"/>
    <w:basedOn w:val="a0"/>
    <w:link w:val="aa"/>
    <w:uiPriority w:val="99"/>
    <w:rsid w:val="00D3522E"/>
  </w:style>
  <w:style w:type="paragraph" w:styleId="ac">
    <w:name w:val="footer"/>
    <w:basedOn w:val="a"/>
    <w:link w:val="ad"/>
    <w:uiPriority w:val="99"/>
    <w:unhideWhenUsed/>
    <w:rsid w:val="00D3522E"/>
    <w:pPr>
      <w:tabs>
        <w:tab w:val="center" w:pos="4252"/>
        <w:tab w:val="right" w:pos="8504"/>
      </w:tabs>
      <w:snapToGrid w:val="0"/>
    </w:pPr>
  </w:style>
  <w:style w:type="character" w:customStyle="1" w:styleId="ad">
    <w:name w:val="フッター (文字)"/>
    <w:basedOn w:val="a0"/>
    <w:link w:val="ac"/>
    <w:uiPriority w:val="99"/>
    <w:rsid w:val="00D3522E"/>
  </w:style>
  <w:style w:type="paragraph" w:styleId="ae">
    <w:name w:val="Revision"/>
    <w:hidden/>
    <w:uiPriority w:val="99"/>
    <w:semiHidden/>
    <w:rsid w:val="005A1885"/>
  </w:style>
  <w:style w:type="character" w:styleId="af">
    <w:name w:val="annotation reference"/>
    <w:basedOn w:val="a0"/>
    <w:uiPriority w:val="99"/>
    <w:semiHidden/>
    <w:unhideWhenUsed/>
    <w:rsid w:val="005A1885"/>
    <w:rPr>
      <w:sz w:val="18"/>
      <w:szCs w:val="18"/>
    </w:rPr>
  </w:style>
  <w:style w:type="paragraph" w:styleId="af0">
    <w:name w:val="annotation text"/>
    <w:basedOn w:val="a"/>
    <w:link w:val="af1"/>
    <w:uiPriority w:val="99"/>
    <w:unhideWhenUsed/>
    <w:rsid w:val="005A1885"/>
    <w:pPr>
      <w:jc w:val="left"/>
    </w:pPr>
  </w:style>
  <w:style w:type="character" w:customStyle="1" w:styleId="af1">
    <w:name w:val="コメント文字列 (文字)"/>
    <w:basedOn w:val="a0"/>
    <w:link w:val="af0"/>
    <w:uiPriority w:val="99"/>
    <w:rsid w:val="005A1885"/>
  </w:style>
  <w:style w:type="paragraph" w:styleId="af2">
    <w:name w:val="annotation subject"/>
    <w:basedOn w:val="af0"/>
    <w:next w:val="af0"/>
    <w:link w:val="af3"/>
    <w:uiPriority w:val="99"/>
    <w:semiHidden/>
    <w:unhideWhenUsed/>
    <w:rsid w:val="005A1885"/>
    <w:rPr>
      <w:b/>
      <w:bCs/>
    </w:rPr>
  </w:style>
  <w:style w:type="character" w:customStyle="1" w:styleId="af3">
    <w:name w:val="コメント内容 (文字)"/>
    <w:basedOn w:val="af1"/>
    <w:link w:val="af2"/>
    <w:uiPriority w:val="99"/>
    <w:semiHidden/>
    <w:rsid w:val="005A1885"/>
    <w:rPr>
      <w:b/>
      <w:bCs/>
    </w:rPr>
  </w:style>
  <w:style w:type="table" w:styleId="af4">
    <w:name w:val="Table Grid"/>
    <w:basedOn w:val="a1"/>
    <w:uiPriority w:val="39"/>
    <w:rsid w:val="00DF5E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951189">
      <w:bodyDiv w:val="1"/>
      <w:marLeft w:val="0"/>
      <w:marRight w:val="0"/>
      <w:marTop w:val="0"/>
      <w:marBottom w:val="0"/>
      <w:divBdr>
        <w:top w:val="none" w:sz="0" w:space="0" w:color="auto"/>
        <w:left w:val="none" w:sz="0" w:space="0" w:color="auto"/>
        <w:bottom w:val="none" w:sz="0" w:space="0" w:color="auto"/>
        <w:right w:val="none" w:sz="0" w:space="0" w:color="auto"/>
      </w:divBdr>
    </w:div>
    <w:div w:id="401100528">
      <w:bodyDiv w:val="1"/>
      <w:marLeft w:val="0"/>
      <w:marRight w:val="0"/>
      <w:marTop w:val="0"/>
      <w:marBottom w:val="0"/>
      <w:divBdr>
        <w:top w:val="none" w:sz="0" w:space="0" w:color="auto"/>
        <w:left w:val="none" w:sz="0" w:space="0" w:color="auto"/>
        <w:bottom w:val="none" w:sz="0" w:space="0" w:color="auto"/>
        <w:right w:val="none" w:sz="0" w:space="0" w:color="auto"/>
      </w:divBdr>
    </w:div>
    <w:div w:id="779643793">
      <w:bodyDiv w:val="1"/>
      <w:marLeft w:val="0"/>
      <w:marRight w:val="0"/>
      <w:marTop w:val="0"/>
      <w:marBottom w:val="0"/>
      <w:divBdr>
        <w:top w:val="none" w:sz="0" w:space="0" w:color="auto"/>
        <w:left w:val="none" w:sz="0" w:space="0" w:color="auto"/>
        <w:bottom w:val="none" w:sz="0" w:space="0" w:color="auto"/>
        <w:right w:val="none" w:sz="0" w:space="0" w:color="auto"/>
      </w:divBdr>
    </w:div>
    <w:div w:id="1246956477">
      <w:bodyDiv w:val="1"/>
      <w:marLeft w:val="0"/>
      <w:marRight w:val="0"/>
      <w:marTop w:val="0"/>
      <w:marBottom w:val="0"/>
      <w:divBdr>
        <w:top w:val="none" w:sz="0" w:space="0" w:color="auto"/>
        <w:left w:val="none" w:sz="0" w:space="0" w:color="auto"/>
        <w:bottom w:val="none" w:sz="0" w:space="0" w:color="auto"/>
        <w:right w:val="none" w:sz="0" w:space="0" w:color="auto"/>
      </w:divBdr>
    </w:div>
    <w:div w:id="1536307552">
      <w:bodyDiv w:val="1"/>
      <w:marLeft w:val="0"/>
      <w:marRight w:val="0"/>
      <w:marTop w:val="0"/>
      <w:marBottom w:val="0"/>
      <w:divBdr>
        <w:top w:val="none" w:sz="0" w:space="0" w:color="auto"/>
        <w:left w:val="none" w:sz="0" w:space="0" w:color="auto"/>
        <w:bottom w:val="none" w:sz="0" w:space="0" w:color="auto"/>
        <w:right w:val="none" w:sz="0" w:space="0" w:color="auto"/>
      </w:divBdr>
    </w:div>
    <w:div w:id="1916358977">
      <w:bodyDiv w:val="1"/>
      <w:marLeft w:val="0"/>
      <w:marRight w:val="0"/>
      <w:marTop w:val="0"/>
      <w:marBottom w:val="0"/>
      <w:divBdr>
        <w:top w:val="none" w:sz="0" w:space="0" w:color="auto"/>
        <w:left w:val="none" w:sz="0" w:space="0" w:color="auto"/>
        <w:bottom w:val="none" w:sz="0" w:space="0" w:color="auto"/>
        <w:right w:val="none" w:sz="0" w:space="0" w:color="auto"/>
      </w:divBdr>
    </w:div>
    <w:div w:id="1997688237">
      <w:bodyDiv w:val="1"/>
      <w:marLeft w:val="0"/>
      <w:marRight w:val="0"/>
      <w:marTop w:val="0"/>
      <w:marBottom w:val="0"/>
      <w:divBdr>
        <w:top w:val="none" w:sz="0" w:space="0" w:color="auto"/>
        <w:left w:val="none" w:sz="0" w:space="0" w:color="auto"/>
        <w:bottom w:val="none" w:sz="0" w:space="0" w:color="auto"/>
        <w:right w:val="none" w:sz="0" w:space="0" w:color="auto"/>
      </w:divBdr>
    </w:div>
    <w:div w:id="2049138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xn--cck2bb6bwak4kpe6g.com/datavolley/" TargetMode="External"/><Relationship Id="rId2" Type="http://schemas.openxmlformats.org/officeDocument/2006/relationships/hyperlink" Target="http://volleyball-yva.jp/data/mext_guidelines25.pdf" TargetMode="External"/><Relationship Id="rId1" Type="http://schemas.openxmlformats.org/officeDocument/2006/relationships/hyperlink" Target="https://www.mext.go.jp/a_menu/sports/kihonhou/index.htm" TargetMode="External"/><Relationship Id="rId5" Type="http://schemas.openxmlformats.org/officeDocument/2006/relationships/hyperlink" Target="https://support.apple.com/kb/SP820?locale=ja_JP" TargetMode="External"/><Relationship Id="rId4" Type="http://schemas.openxmlformats.org/officeDocument/2006/relationships/hyperlink" Target="https://note.com/geshi0712/n/n100998714f0f" TargetMode="External"/></Relationship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header" Target="header1.xml"/><Relationship Id="rId26" Type="http://schemas.openxmlformats.org/officeDocument/2006/relationships/image" Target="media/image10.png"/><Relationship Id="rId39" Type="http://schemas.openxmlformats.org/officeDocument/2006/relationships/image" Target="media/image18.jpeg"/><Relationship Id="rId21" Type="http://schemas.openxmlformats.org/officeDocument/2006/relationships/image" Target="media/image5.png"/><Relationship Id="rId34" Type="http://schemas.openxmlformats.org/officeDocument/2006/relationships/image" Target="media/image14.png"/><Relationship Id="rId42" Type="http://schemas.openxmlformats.org/officeDocument/2006/relationships/image" Target="media/image20.emf"/><Relationship Id="rId47" Type="http://schemas.openxmlformats.org/officeDocument/2006/relationships/header" Target="header6.xml"/><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1.png"/><Relationship Id="rId11" Type="http://schemas.openxmlformats.org/officeDocument/2006/relationships/comments" Target="comments.xml"/><Relationship Id="rId24" Type="http://schemas.openxmlformats.org/officeDocument/2006/relationships/image" Target="media/image8.png"/><Relationship Id="rId32" Type="http://schemas.openxmlformats.org/officeDocument/2006/relationships/image" Target="media/image13.jpg"/><Relationship Id="rId37" Type="http://schemas.openxmlformats.org/officeDocument/2006/relationships/header" Target="header5.xml"/><Relationship Id="rId40" Type="http://schemas.openxmlformats.org/officeDocument/2006/relationships/image" Target="media/image19.emf"/><Relationship Id="rId45" Type="http://schemas.openxmlformats.org/officeDocument/2006/relationships/image" Target="media/image22.png"/><Relationship Id="rId5" Type="http://schemas.openxmlformats.org/officeDocument/2006/relationships/numbering" Target="numbering.xml"/><Relationship Id="rId15" Type="http://schemas.openxmlformats.org/officeDocument/2006/relationships/image" Target="media/image1.jpeg"/><Relationship Id="rId23" Type="http://schemas.openxmlformats.org/officeDocument/2006/relationships/image" Target="media/image7.png"/><Relationship Id="rId28" Type="http://schemas.openxmlformats.org/officeDocument/2006/relationships/footer" Target="footer2.xml"/><Relationship Id="rId36" Type="http://schemas.openxmlformats.org/officeDocument/2006/relationships/image" Target="media/image16.png"/><Relationship Id="rId49" Type="http://schemas.openxmlformats.org/officeDocument/2006/relationships/header" Target="header8.xml"/><Relationship Id="rId10" Type="http://schemas.openxmlformats.org/officeDocument/2006/relationships/endnotes" Target="endnotes.xml"/><Relationship Id="rId19" Type="http://schemas.openxmlformats.org/officeDocument/2006/relationships/footer" Target="footer1.xml"/><Relationship Id="rId31" Type="http://schemas.openxmlformats.org/officeDocument/2006/relationships/image" Target="media/image12.jpg"/><Relationship Id="rId44" Type="http://schemas.openxmlformats.org/officeDocument/2006/relationships/image" Target="media/image21.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6.png"/><Relationship Id="rId27" Type="http://schemas.openxmlformats.org/officeDocument/2006/relationships/header" Target="header2.xml"/><Relationship Id="rId30" Type="http://schemas.openxmlformats.org/officeDocument/2006/relationships/header" Target="header3.xml"/><Relationship Id="rId35" Type="http://schemas.openxmlformats.org/officeDocument/2006/relationships/image" Target="media/image15.png"/><Relationship Id="rId43" Type="http://schemas.openxmlformats.org/officeDocument/2006/relationships/package" Target="embeddings/Microsoft_Excel_Worksheet1.xlsx"/><Relationship Id="rId48" Type="http://schemas.openxmlformats.org/officeDocument/2006/relationships/header" Target="header7.xml"/><Relationship Id="rId8" Type="http://schemas.openxmlformats.org/officeDocument/2006/relationships/webSettings" Target="webSettings.xml"/><Relationship Id="rId51" Type="http://schemas.microsoft.com/office/2011/relationships/people" Target="people.xm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image" Target="media/image3.jpeg"/><Relationship Id="rId25" Type="http://schemas.openxmlformats.org/officeDocument/2006/relationships/image" Target="media/image9.png"/><Relationship Id="rId33" Type="http://schemas.openxmlformats.org/officeDocument/2006/relationships/header" Target="header4.xml"/><Relationship Id="rId38" Type="http://schemas.openxmlformats.org/officeDocument/2006/relationships/image" Target="media/image17.jpeg"/><Relationship Id="rId46" Type="http://schemas.openxmlformats.org/officeDocument/2006/relationships/image" Target="media/image23.jpeg"/><Relationship Id="rId20" Type="http://schemas.openxmlformats.org/officeDocument/2006/relationships/image" Target="media/image4.png"/><Relationship Id="rId41" Type="http://schemas.openxmlformats.org/officeDocument/2006/relationships/package" Target="embeddings/Microsoft_Excel_Worksheet.xlsx"/><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ドキュメント" ma:contentTypeID="0x01010052C698EF654C1342ABBFB3595E43FA3C" ma:contentTypeVersion="10" ma:contentTypeDescription="新しいドキュメントを作成します。" ma:contentTypeScope="" ma:versionID="93901ea80baf5c8454089b1be82f9432">
  <xsd:schema xmlns:xsd="http://www.w3.org/2001/XMLSchema" xmlns:xs="http://www.w3.org/2001/XMLSchema" xmlns:p="http://schemas.microsoft.com/office/2006/metadata/properties" xmlns:ns2="a4f6a580-d5db-46fb-9f70-81b9d3d7d2c8" xmlns:ns3="cb4da543-d10e-4ada-8da6-fa3af61a52e0" targetNamespace="http://schemas.microsoft.com/office/2006/metadata/properties" ma:root="true" ma:fieldsID="2d586113b44bec32600af81cd031fa6f" ns2:_="" ns3:_="">
    <xsd:import namespace="a4f6a580-d5db-46fb-9f70-81b9d3d7d2c8"/>
    <xsd:import namespace="cb4da543-d10e-4ada-8da6-fa3af61a52e0"/>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GenerationTime" minOccurs="0"/>
                <xsd:element ref="ns2:MediaServiceEventHashCode" minOccurs="0"/>
                <xsd:element ref="ns2:MediaServiceOCR"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4f6a580-d5db-46fb-9f70-81b9d3d7d2c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b4da543-d10e-4ada-8da6-fa3af61a52e0" elementFormDefault="qualified">
    <xsd:import namespace="http://schemas.microsoft.com/office/2006/documentManagement/types"/>
    <xsd:import namespace="http://schemas.microsoft.com/office/infopath/2007/PartnerControls"/>
    <xsd:element name="SharedWithUsers" ma:index="16"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共有相手の詳細情報"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CC6FB3-EEF6-481E-8BE4-2ADBE980609B}">
  <ds:schemaRefs>
    <ds:schemaRef ds:uri="http://schemas.microsoft.com/sharepoint/v3/contenttype/forms"/>
  </ds:schemaRefs>
</ds:datastoreItem>
</file>

<file path=customXml/itemProps2.xml><?xml version="1.0" encoding="utf-8"?>
<ds:datastoreItem xmlns:ds="http://schemas.openxmlformats.org/officeDocument/2006/customXml" ds:itemID="{DDC9D97C-653A-4BE7-B81C-E7FBCCB1CAE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B27D731-EFCD-4C0F-BE48-207BAC94ED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4f6a580-d5db-46fb-9f70-81b9d3d7d2c8"/>
    <ds:schemaRef ds:uri="cb4da543-d10e-4ada-8da6-fa3af61a52e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3C13A99-9090-4403-8DF4-A06201B260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1780</TotalTime>
  <Pages>28</Pages>
  <Words>2356</Words>
  <Characters>13431</Characters>
  <Application>Microsoft Office Word</Application>
  <DocSecurity>0</DocSecurity>
  <Lines>111</Lines>
  <Paragraphs>31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15756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Sano Yuma</dc:creator>
  <cp:keywords/>
  <dc:description/>
  <cp:lastModifiedBy>Ec5-19 ec30103v(長岡高専)</cp:lastModifiedBy>
  <cp:revision>968</cp:revision>
  <dcterms:created xsi:type="dcterms:W3CDTF">2023-02-04T07:29:00Z</dcterms:created>
  <dcterms:modified xsi:type="dcterms:W3CDTF">2023-02-17T02:40:00Z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0x01010052C698EF654C1342ABBFB3595E43FA3C</vt:lpwstr>
  </property>
</Properties>
</file>